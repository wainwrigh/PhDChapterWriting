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BF92706" w:rsidR="00DC1B7C" w:rsidRPr="00500F2F" w:rsidRDefault="00CA0CB5" w:rsidP="00DC1B7C">
            <w:pPr>
              <w:spacing w:line="276" w:lineRule="auto"/>
              <w:ind w:firstLine="34"/>
              <w:jc w:val="left"/>
              <w:rPr>
                <w:color w:val="000000"/>
                <w:sz w:val="20"/>
                <w:szCs w:val="20"/>
              </w:rPr>
            </w:pPr>
            <w:commentRangeStart w:id="197"/>
            <w:ins w:id="198" w:author="Warwick Wainwright" w:date="2018-07-24T13:02:00Z">
              <w:r>
                <w:rPr>
                  <w:color w:val="000000"/>
                  <w:sz w:val="20"/>
                  <w:szCs w:val="20"/>
                </w:rPr>
                <w:t xml:space="preserve">Basic application support for scheme / Comprehensive advisory support throughout </w:t>
              </w:r>
            </w:ins>
            <w:commentRangeEnd w:id="197"/>
            <w:ins w:id="199" w:author="Warwick Wainwright" w:date="2018-07-24T15:54:00Z">
              <w:r w:rsidR="004F6B29">
                <w:rPr>
                  <w:rStyle w:val="CommentReference"/>
                </w:rPr>
                <w:commentReference w:id="197"/>
              </w:r>
            </w:ins>
            <w:ins w:id="200" w:author="Warwick Wainwright" w:date="2018-07-24T13:02:00Z">
              <w:r>
                <w:rPr>
                  <w:color w:val="000000"/>
                  <w:sz w:val="20"/>
                  <w:szCs w:val="20"/>
                </w:rPr>
                <w:t>scheme</w:t>
              </w:r>
            </w:ins>
            <w:del w:id="201"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7BE9A7DE" w:rsidR="00B012C4" w:rsidRDefault="00F17B50" w:rsidP="00F32089">
      <w:ins w:id="202" w:author="Warwick Wainwright" w:date="2018-07-24T13:10:00Z">
        <w:r>
          <w:t>Choice set</w:t>
        </w:r>
        <w:r w:rsidR="002105EF">
          <w:t xml:space="preserve"> </w:t>
        </w:r>
      </w:ins>
      <w:ins w:id="203" w:author="Warwick Wainwright" w:date="2018-07-24T14:53:00Z">
        <w:r>
          <w:t xml:space="preserve">design </w:t>
        </w:r>
      </w:ins>
      <w:ins w:id="204" w:author="Warwick Wainwright" w:date="2018-07-24T15:51:00Z">
        <w:r w:rsidR="004F6B29">
          <w:t>was</w:t>
        </w:r>
      </w:ins>
      <w:ins w:id="205" w:author="Warwick Wainwright" w:date="2018-07-24T14:53:00Z">
        <w:r>
          <w:t xml:space="preserve"> optimised </w:t>
        </w:r>
      </w:ins>
      <w:ins w:id="206" w:author="Warwick Wainwright" w:date="2018-07-24T14:54:00Z">
        <w:r>
          <w:t>according</w:t>
        </w:r>
      </w:ins>
      <w:ins w:id="207" w:author="Warwick Wainwright" w:date="2018-07-24T14:53:00Z">
        <w:r>
          <w:t xml:space="preserve"> </w:t>
        </w:r>
      </w:ins>
      <w:ins w:id="208" w:author="Warwick Wainwright" w:date="2018-07-24T14:54:00Z">
        <w:r>
          <w:t xml:space="preserve">to </w:t>
        </w:r>
      </w:ins>
      <w:ins w:id="209" w:author="Warwick Wainwright" w:date="2018-07-24T14:57:00Z">
        <w:r>
          <w:t>prior</w:t>
        </w:r>
      </w:ins>
      <w:ins w:id="210" w:author="Warwick Wainwright" w:date="2018-07-24T14:54:00Z">
        <w:r>
          <w:t xml:space="preserve"> information </w:t>
        </w:r>
      </w:ins>
      <w:ins w:id="211" w:author="Warwick Wainwright" w:date="2018-07-24T15:46:00Z">
        <w:r w:rsidR="004F6B29">
          <w:t>on</w:t>
        </w:r>
      </w:ins>
      <w:ins w:id="212" w:author="Warwick Wainwright" w:date="2018-07-24T14:54:00Z">
        <w:r>
          <w:t xml:space="preserve"> </w:t>
        </w:r>
      </w:ins>
      <w:ins w:id="213" w:author="Warwick Wainwright" w:date="2018-07-24T15:44:00Z">
        <w:r w:rsidR="004F6B29">
          <w:t xml:space="preserve">the distribution of </w:t>
        </w:r>
      </w:ins>
      <w:ins w:id="214" w:author="Warwick Wainwright" w:date="2018-07-24T15:46:00Z">
        <w:r w:rsidR="004F6B29">
          <w:t>random parameters</w:t>
        </w:r>
      </w:ins>
      <w:ins w:id="215" w:author="Warwick Wainwright" w:date="2018-07-24T14:58:00Z">
        <w:r>
          <w:t xml:space="preserve"> to improve statistical </w:t>
        </w:r>
      </w:ins>
      <w:ins w:id="216" w:author="Warwick Wainwright" w:date="2018-07-24T14:59:00Z">
        <w:r>
          <w:t xml:space="preserve">efficiency </w:t>
        </w:r>
      </w:ins>
      <w:ins w:id="217" w:author="Warwick Wainwright" w:date="2018-07-24T15:00:00Z">
        <w:r>
          <w:fldChar w:fldCharType="begin" w:fldLock="1"/>
        </w:r>
      </w:ins>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 "properties" : { "noteIndex" : 0 }, "schema" : "https://github.com/citation-style-language/schema/raw/master/csl-citation.json" }</w:instrText>
      </w:r>
      <w:r>
        <w:fldChar w:fldCharType="separate"/>
      </w:r>
      <w:r w:rsidRPr="00F17B50">
        <w:rPr>
          <w:noProof/>
        </w:rPr>
        <w:t>[34]</w:t>
      </w:r>
      <w:ins w:id="218" w:author="Warwick Wainwright" w:date="2018-07-24T15:00:00Z">
        <w:r>
          <w:fldChar w:fldCharType="end"/>
        </w:r>
      </w:ins>
      <w:ins w:id="219" w:author="Warwick Wainwright" w:date="2018-07-24T15:48:00Z">
        <w:r w:rsidR="004F6B29">
          <w:t>.</w:t>
        </w:r>
      </w:ins>
      <w:ins w:id="220" w:author="Warwick Wainwright" w:date="2018-07-24T14:58:00Z">
        <w:r>
          <w:t xml:space="preserve"> </w:t>
        </w:r>
      </w:ins>
      <w:del w:id="221" w:author="Warwick Wainwright" w:date="2018-07-24T13:11:00Z">
        <w:r w:rsidR="00DC1B7C" w:rsidRPr="00DC1B7C" w:rsidDel="002105EF">
          <w:delText>A</w:delText>
        </w:r>
      </w:del>
      <w:del w:id="222" w:author="Warwick Wainwright" w:date="2018-07-24T14:53:00Z">
        <w:r w:rsidR="00257D92" w:rsidDel="00F17B50">
          <w:delText>n</w:delText>
        </w:r>
      </w:del>
      <w:del w:id="223" w:author="Warwick Wainwright" w:date="2018-07-24T14:57:00Z">
        <w:r w:rsidR="00DC1B7C" w:rsidRPr="00DC1B7C" w:rsidDel="00F17B50">
          <w:delText xml:space="preserve"> </w:delText>
        </w:r>
      </w:del>
      <w:del w:id="224" w:author="Warwick Wainwright" w:date="2018-07-24T15:53:00Z">
        <w:r w:rsidR="00DC1B7C" w:rsidRPr="00DC1B7C" w:rsidDel="004F6B29">
          <w:delText xml:space="preserve">efficient </w:delText>
        </w:r>
        <w:r w:rsidR="002A5298" w:rsidDel="004F6B29">
          <w:delText xml:space="preserve">experimental </w:delText>
        </w:r>
        <w:r w:rsidR="00DC1B7C" w:rsidRPr="00DC1B7C" w:rsidDel="004F6B29">
          <w:delText>design</w:delText>
        </w:r>
        <w:r w:rsidR="002A5298" w:rsidDel="004F6B29">
          <w:delText xml:space="preserve"> </w:delText>
        </w:r>
      </w:del>
      <w:del w:id="225" w:author="Warwick Wainwright" w:date="2018-07-24T15:06:00Z">
        <w:r w:rsidR="002A5298" w:rsidDel="00E32501">
          <w:delText xml:space="preserve">was </w:delText>
        </w:r>
      </w:del>
      <w:del w:id="226" w:author="Warwick Wainwright" w:date="2018-07-24T15:53:00Z">
        <w:r w:rsidR="002C04F6" w:rsidDel="004F6B29">
          <w:delText xml:space="preserve">formulated using NGene </w:delText>
        </w:r>
        <w:r w:rsidR="002C04F6" w:rsidDel="004F6B29">
          <w:fldChar w:fldCharType="begin" w:fldLock="1"/>
        </w:r>
        <w:r w:rsidDel="004F6B29">
          <w:del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delInstrText>
        </w:r>
        <w:r w:rsidR="002C04F6" w:rsidDel="004F6B29">
          <w:fldChar w:fldCharType="separate"/>
        </w:r>
        <w:r w:rsidRPr="00F17B50" w:rsidDel="004F6B29">
          <w:rPr>
            <w:noProof/>
          </w:rPr>
          <w:delText>[35]</w:delText>
        </w:r>
        <w:r w:rsidR="002C04F6" w:rsidDel="004F6B29">
          <w:fldChar w:fldCharType="end"/>
        </w:r>
      </w:del>
      <w:del w:id="227" w:author="Warwick Wainwright" w:date="2018-07-24T13:06:00Z">
        <w:r w:rsidR="00DC1B7C" w:rsidRPr="00DC1B7C" w:rsidDel="00CA0CB5">
          <w:delText xml:space="preserve"> </w:delText>
        </w:r>
      </w:del>
      <w:del w:id="228" w:author="Warwick Wainwright" w:date="2018-07-24T15:53:00Z">
        <w:r w:rsidR="00B1026B" w:rsidDel="004F6B29">
          <w:delText xml:space="preserve">. </w:delText>
        </w:r>
      </w:del>
      <w:ins w:id="229" w:author="Warwick Wainwright" w:date="2018-07-24T14:02:00Z">
        <w:r w:rsidR="008C6677">
          <w:t>P</w:t>
        </w:r>
      </w:ins>
      <w:del w:id="230" w:author="Warwick Wainwright" w:date="2018-07-24T14:02:00Z">
        <w:r w:rsidR="00DC1B7C" w:rsidRPr="00DC1B7C" w:rsidDel="008C6677">
          <w:delText>P</w:delText>
        </w:r>
      </w:del>
      <w:r w:rsidR="00DC1B7C" w:rsidRPr="00DC1B7C">
        <w:t>rior</w:t>
      </w:r>
      <w:ins w:id="231" w:author="Warwick Wainwright" w:date="2018-07-24T14:02:00Z">
        <w:r w:rsidR="008C6677">
          <w:t xml:space="preserve"> information concerning </w:t>
        </w:r>
      </w:ins>
      <w:ins w:id="232" w:author="Warwick Wainwright" w:date="2018-07-24T14:03:00Z">
        <w:r w:rsidR="008C6677">
          <w:t>the</w:t>
        </w:r>
        <w:r w:rsidR="004F6B29">
          <w:t xml:space="preserve"> attribute</w:t>
        </w:r>
        <w:r w:rsidR="008C6677">
          <w:t xml:space="preserve"> </w:t>
        </w:r>
      </w:ins>
      <w:del w:id="233" w:author="Warwick Wainwright" w:date="2018-07-24T14:02:00Z">
        <w:r w:rsidR="00DC1B7C" w:rsidRPr="00DC1B7C" w:rsidDel="008C6677">
          <w:delText>s</w:delText>
        </w:r>
      </w:del>
      <w:del w:id="234" w:author="Warwick Wainwright" w:date="2018-07-24T15:01:00Z">
        <w:r w:rsidR="00DC1B7C" w:rsidRPr="00DC1B7C" w:rsidDel="00F17B50">
          <w:delText xml:space="preserve"> </w:delText>
        </w:r>
      </w:del>
      <w:del w:id="235" w:author="Warwick Wainwright" w:date="2018-07-24T14:03:00Z">
        <w:r w:rsidR="00DC1B7C" w:rsidRPr="00DC1B7C" w:rsidDel="008C6677">
          <w:delText xml:space="preserve">for the design </w:delText>
        </w:r>
      </w:del>
      <w:del w:id="236" w:author="Warwick Wainwright" w:date="2018-07-24T14:02:00Z">
        <w:r w:rsidR="00DC1B7C" w:rsidRPr="00DC1B7C" w:rsidDel="008C6677">
          <w:delText xml:space="preserve">were </w:delText>
        </w:r>
      </w:del>
      <w:ins w:id="237" w:author="Warwick Wainwright" w:date="2018-07-24T14:51:00Z">
        <w:r w:rsidR="00BB2B9B">
          <w:t xml:space="preserve">coefficients </w:t>
        </w:r>
      </w:ins>
      <w:ins w:id="238" w:author="Warwick Wainwright" w:date="2018-07-24T15:01:00Z">
        <w:r>
          <w:t>was</w:t>
        </w:r>
      </w:ins>
      <w:ins w:id="239" w:author="Warwick Wainwright" w:date="2018-07-24T14:02:00Z">
        <w:r w:rsidR="008C6677" w:rsidRPr="00DC1B7C">
          <w:t xml:space="preserve"> </w:t>
        </w:r>
      </w:ins>
      <w:r w:rsidR="00DC1B7C" w:rsidRPr="00DC1B7C">
        <w:t>estimated from</w:t>
      </w:r>
      <w:r w:rsidR="00B012C4">
        <w:t xml:space="preserve"> results of the pilot testing and t</w:t>
      </w:r>
      <w:r w:rsidR="00DC1B7C" w:rsidRPr="00DC1B7C">
        <w:t xml:space="preserve">he design was </w:t>
      </w:r>
      <w:ins w:id="240" w:author="Warwick Wainwright" w:date="2018-07-24T14:04:00Z">
        <w:r w:rsidR="008C6677">
          <w:t xml:space="preserve">subsequently </w:t>
        </w:r>
      </w:ins>
      <w:r w:rsidR="00DC1B7C" w:rsidRPr="00DC1B7C">
        <w:t>optimised for</w:t>
      </w:r>
      <w:r w:rsidR="002C04F6">
        <w:t xml:space="preserve"> random parameter logit</w:t>
      </w:r>
      <w:r w:rsidR="00DC1B7C" w:rsidRPr="00DC1B7C">
        <w:t xml:space="preserve"> </w:t>
      </w:r>
      <w:r w:rsidR="002C04F6">
        <w:t>(</w:t>
      </w:r>
      <w:r w:rsidR="001F5A44">
        <w:t>RPL</w:t>
      </w:r>
      <w:r w:rsidR="002C04F6">
        <w:t>)</w:t>
      </w:r>
      <w:r w:rsidR="00DC1B7C" w:rsidRPr="00DC1B7C">
        <w:t xml:space="preserve"> modelling of the choice data</w:t>
      </w:r>
      <w:ins w:id="241" w:author="Warwick Wainwright" w:date="2018-07-24T13:14:00Z">
        <w:r w:rsidR="002E6200">
          <w:t xml:space="preserve"> </w:t>
        </w:r>
        <w:r w:rsidR="002E6200">
          <w:fldChar w:fldCharType="begin" w:fldLock="1"/>
        </w:r>
      </w:ins>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"[35]" }, "properties" : { "noteIndex" : 0 }, "schema" : "https://github.com/citation-style-language/schema/raw/master/csl-citation.json" }</w:instrText>
      </w:r>
      <w:r w:rsidR="002E6200">
        <w:fldChar w:fldCharType="separate"/>
      </w:r>
      <w:r w:rsidRPr="00F17B50">
        <w:rPr>
          <w:noProof/>
        </w:rPr>
        <w:t>[34]</w:t>
      </w:r>
      <w:ins w:id="242" w:author="Warwick Wainwright" w:date="2018-07-24T13:14:00Z">
        <w:r w:rsidR="002E6200">
          <w:fldChar w:fldCharType="end"/>
        </w:r>
      </w:ins>
      <w:r w:rsidR="002C04F6">
        <w:t xml:space="preserve">. </w:t>
      </w:r>
      <w:ins w:id="243" w:author="Warwick Wainwright" w:date="2018-07-24T15:53:00Z">
        <w:r w:rsidR="004F6B29">
          <w:t xml:space="preserve">An </w:t>
        </w:r>
        <w:r w:rsidR="004F6B29" w:rsidRPr="00DC1B7C">
          <w:t xml:space="preserve">efficient </w:t>
        </w:r>
        <w:r w:rsidR="004F6B29">
          <w:t xml:space="preserve">experimental </w:t>
        </w:r>
        <w:r w:rsidR="004F6B29" w:rsidRPr="00DC1B7C">
          <w:t>design</w:t>
        </w:r>
        <w:r w:rsidR="004F6B29">
          <w:t xml:space="preserve"> was formulated using </w:t>
        </w:r>
        <w:proofErr w:type="spellStart"/>
        <w:r w:rsidR="004F6B29">
          <w:t>NGene</w:t>
        </w:r>
        <w:proofErr w:type="spellEnd"/>
        <w:r w:rsidR="004F6B29">
          <w:t xml:space="preserve"> </w:t>
        </w:r>
        <w:r w:rsidR="004F6B29">
          <w:fldChar w:fldCharType="begin" w:fldLock="1"/>
        </w:r>
        <w:r w:rsidR="004F6B29">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"[35]", "plainTextFormattedCitation" : "[35]", "previouslyFormattedCitation" : "[34]" }, "properties" : { "noteIndex" : 0 }, "schema" : "https://github.com/citation-style-language/schema/raw/master/csl-citation.json" }</w:instrText>
        </w:r>
        <w:r w:rsidR="004F6B29">
          <w:fldChar w:fldCharType="separate"/>
        </w:r>
        <w:r w:rsidR="004F6B29" w:rsidRPr="00F17B50">
          <w:rPr>
            <w:noProof/>
          </w:rPr>
          <w:t>[35]</w:t>
        </w:r>
        <w:r w:rsidR="004F6B29">
          <w:fldChar w:fldCharType="end"/>
        </w:r>
        <w:r w:rsidR="004F6B29">
          <w:t xml:space="preserve">. </w:t>
        </w:r>
      </w:ins>
      <w:r w:rsidR="002C04F6">
        <w:t xml:space="preserve">Pilot testing was undertaken </w:t>
      </w:r>
      <w:r w:rsidR="002C04F6" w:rsidRPr="00327145">
        <w:rPr>
          <w:i/>
        </w:rPr>
        <w:t>in situ</w:t>
      </w:r>
      <w:r w:rsidR="002C04F6">
        <w:t xml:space="preserve"> </w:t>
      </w:r>
      <w:del w:id="244" w:author="Warwick Wainwright" w:date="2018-07-24T15:07:00Z">
        <w:r w:rsidR="002C04F6" w:rsidDel="00E32501">
          <w:delText xml:space="preserve">to </w:delText>
        </w:r>
        <w:r w:rsidR="00231D29" w:rsidDel="00E32501">
          <w:delText>ensure</w:delText>
        </w:r>
      </w:del>
      <w:ins w:id="245" w:author="Warwick Wainwright" w:date="2018-07-24T15:07:00Z">
        <w:r w:rsidR="00E32501">
          <w:t>and ensured</w:t>
        </w:r>
      </w:ins>
      <w:r w:rsidR="002C04F6">
        <w:t xml:space="preserve"> the </w:t>
      </w:r>
      <w:r w:rsidR="00231D29">
        <w:t>attributes were relevant to participants</w:t>
      </w:r>
      <w:ins w:id="246" w:author="Warwick Wainwright" w:date="2018-07-24T15:07:00Z">
        <w:r w:rsidR="00E32501">
          <w:t xml:space="preserve"> and </w:t>
        </w:r>
      </w:ins>
      <w:ins w:id="247" w:author="Warwick Wainwright" w:date="2018-07-24T15:08:00Z">
        <w:r w:rsidR="00E32501">
          <w:t xml:space="preserve">the cognitive </w:t>
        </w:r>
      </w:ins>
      <w:ins w:id="248" w:author="Warwick Wainwright" w:date="2018-07-24T15:53:00Z">
        <w:r w:rsidR="004F6B29">
          <w:t>load</w:t>
        </w:r>
      </w:ins>
      <w:ins w:id="249" w:author="Warwick Wainwright" w:date="2018-07-24T15:08:00Z">
        <w:r w:rsidR="00E32501">
          <w:t xml:space="preserve"> was acceptable</w:t>
        </w:r>
      </w:ins>
      <w:del w:id="250" w:author="Warwick Wainwright" w:date="2018-07-24T15:07:00Z">
        <w:r w:rsidR="00231D29" w:rsidDel="00E32501">
          <w:delText xml:space="preserve"> and </w:delText>
        </w:r>
        <w:r w:rsidR="00626C16" w:rsidDel="00E32501">
          <w:delText xml:space="preserve">to </w:delText>
        </w:r>
        <w:r w:rsidR="00231D29" w:rsidDel="00E32501">
          <w:delText>verify the CE design</w:delText>
        </w:r>
      </w:del>
      <w:r w:rsidR="002C04F6">
        <w:t>.</w:t>
      </w:r>
      <w:r w:rsidR="00DC1B7C" w:rsidRPr="00DC1B7C">
        <w:t xml:space="preserve"> 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ins w:id="251" w:author="MORAN Dominic" w:date="2018-07-14T02:51:00Z">
        <w:r w:rsidR="00CC2746">
          <w:t>for</w:t>
        </w:r>
      </w:ins>
      <w:del w:id="252" w:author="MORAN Dominic" w:date="2018-07-14T02:51:00Z">
        <w:r w:rsidR="00DC1B7C" w:rsidRPr="00DC1B7C" w:rsidDel="00CC2746">
          <w:delText>presented to</w:delText>
        </w:r>
      </w:del>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ins w:id="253" w:author="MORAN Dominic" w:date="2018-07-14T02:51:00Z">
        <w:r w:rsidR="00CC2746">
          <w:t xml:space="preserve">Figure </w:t>
        </w:r>
        <w:del w:id="254" w:author="Warwick Wainwright" w:date="2018-07-24T15:12:00Z">
          <w:r w:rsidR="00CC2746" w:rsidDel="00E32501">
            <w:delText xml:space="preserve"> </w:delText>
          </w:r>
        </w:del>
        <w:r w:rsidR="00CC2746">
          <w:t xml:space="preserve">2 shows </w:t>
        </w:r>
      </w:ins>
      <w:del w:id="255" w:author="MORAN Dominic" w:date="2018-07-14T02:52:00Z">
        <w:r w:rsidR="00C266C5" w:rsidDel="00CC2746">
          <w:delText>An example of</w:delText>
        </w:r>
      </w:del>
      <w:r w:rsidR="00C266C5">
        <w:t xml:space="preserve"> a typical choice task </w:t>
      </w:r>
      <w:r w:rsidR="00C266C5" w:rsidRPr="00DC1B7C">
        <w:t>presented to respondents</w:t>
      </w:r>
      <w:proofErr w:type="gramStart"/>
      <w:ins w:id="256" w:author="MORAN Dominic" w:date="2018-07-14T02:52:00Z">
        <w:r w:rsidR="00CC2746">
          <w:t>..</w:t>
        </w:r>
      </w:ins>
      <w:proofErr w:type="gramEnd"/>
      <w:del w:id="257"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bookmarkStart w:id="258" w:name="_GoBack"/>
      <w:bookmarkEnd w:id="258"/>
      <w:r>
        <w:t>Econometric specification</w:t>
      </w:r>
    </w:p>
    <w:p w14:paraId="3E176FC9" w14:textId="4E86D500" w:rsidR="00EF4D6A" w:rsidRDefault="005E7301" w:rsidP="00EF4D6A">
      <w:ins w:id="259" w:author="MORAN Dominic" w:date="2018-07-15T20:18:00Z">
        <w:r>
          <w:t xml:space="preserve">Respondent choices in a </w:t>
        </w:r>
      </w:ins>
      <w:r w:rsidR="00EF4D6A" w:rsidRPr="00961A71">
        <w:t>CE</w:t>
      </w:r>
      <w:del w:id="260" w:author="MORAN Dominic" w:date="2018-07-15T20:18:00Z">
        <w:r w:rsidR="00EF4D6A" w:rsidRPr="00961A71" w:rsidDel="005E7301">
          <w:delText>s</w:delText>
        </w:r>
      </w:del>
      <w:r w:rsidR="00EF4D6A" w:rsidRPr="00961A71">
        <w:t xml:space="preserve"> </w:t>
      </w:r>
      <w:ins w:id="261" w:author="MORAN Dominic" w:date="2018-07-15T20:18:00Z">
        <w:r>
          <w:t xml:space="preserve">can be modelled with reference to </w:t>
        </w:r>
      </w:ins>
      <w:del w:id="262"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w:t>
      </w:r>
      <w:del w:id="263"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w:t>
      </w:r>
      <w:del w:id="264" w:author="MORAN Dominic" w:date="2018-07-15T20:15:00Z">
        <w:r w:rsidR="00EF4D6A" w:rsidDel="005E7301">
          <w:delText>of CEs,</w:delText>
        </w:r>
      </w:del>
      <w:r w:rsidR="00EF4D6A">
        <w:t xml:space="preserve"> see </w:t>
      </w:r>
      <w:commentRangeStart w:id="265"/>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commentRangeEnd w:id="265"/>
      <w:r>
        <w:rPr>
          <w:rStyle w:val="CommentReference"/>
        </w:rPr>
        <w:commentReference w:id="265"/>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66" w:author="MORAN Dominic" w:date="2018-07-14T02:53:00Z">
        <w:r w:rsidR="00CC2746">
          <w:rPr>
            <w:lang w:eastAsia="zh-CN" w:bidi="ta-IN"/>
          </w:rPr>
          <w:t>that</w:t>
        </w:r>
      </w:ins>
      <w:del w:id="267"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1E4580"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68"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768D27BC"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ins w:id="269" w:author="Warwick Wainwright" w:date="2018-07-24T15:57:00Z">
        <w:r w:rsidR="00865E25">
          <w:t>3</w:t>
        </w:r>
      </w:ins>
      <w:del w:id="270" w:author="Warwick Wainwright" w:date="2018-07-24T15:57:00Z">
        <w:r w:rsidR="0077411B" w:rsidDel="00865E25">
          <w:delText>2</w:delText>
        </w:r>
      </w:del>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71" w:author="MORAN Dominic" w:date="2018-07-14T02:55:00Z">
        <w:r>
          <w:t>Respondent c</w:t>
        </w:r>
      </w:ins>
      <w:del w:id="272" w:author="MORAN Dominic" w:date="2018-07-14T02:55:00Z">
        <w:r w:rsidR="00156109" w:rsidRPr="00156109" w:rsidDel="00EE6732">
          <w:delText>C</w:delText>
        </w:r>
      </w:del>
      <w:r w:rsidR="00156109" w:rsidRPr="00156109">
        <w:t xml:space="preserve">haracteristics </w:t>
      </w:r>
      <w:del w:id="273" w:author="MORAN Dominic" w:date="2018-07-14T02:55:00Z">
        <w:r w:rsidR="00156109" w:rsidRPr="00156109" w:rsidDel="00EE6732">
          <w:delText>of survey r</w:delText>
        </w:r>
      </w:del>
      <w:del w:id="274" w:author="MORAN Dominic" w:date="2018-07-14T02:56:00Z">
        <w:r w:rsidR="00156109" w:rsidRPr="00156109" w:rsidDel="00EE6732">
          <w:delText>espondents</w:delText>
        </w:r>
      </w:del>
    </w:p>
    <w:p w14:paraId="2D42AA79" w14:textId="46E9F4CA"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275"/>
      <w:r w:rsidR="00E276D7">
        <w:t xml:space="preserve">(note </w:t>
      </w:r>
      <w:r>
        <w:t xml:space="preserve">some respondents kept both </w:t>
      </w:r>
      <w:proofErr w:type="spellStart"/>
      <w:r>
        <w:t>ovines</w:t>
      </w:r>
      <w:proofErr w:type="spellEnd"/>
      <w:r>
        <w:t xml:space="preserve"> and bovines</w:t>
      </w:r>
      <w:r w:rsidR="00E276D7">
        <w:t>)</w:t>
      </w:r>
      <w:commentRangeEnd w:id="275"/>
      <w:r w:rsidR="00EE6732">
        <w:rPr>
          <w:rStyle w:val="CommentReference"/>
        </w:rPr>
        <w:commentReference w:id="275"/>
      </w:r>
      <w:r w:rsidR="00E276D7" w:rsidRPr="00070992">
        <w:t xml:space="preserve">. </w:t>
      </w:r>
      <w:del w:id="276" w:author="MORAN Dominic" w:date="2018-07-14T02:57:00Z">
        <w:r w:rsidR="000C5905" w:rsidDel="00EE6732">
          <w:delText>The</w:delText>
        </w:r>
      </w:del>
      <w:r w:rsidR="000C5905">
        <w:t xml:space="preserve"> </w:t>
      </w:r>
      <w:ins w:id="277" w:author="MORAN Dominic" w:date="2018-07-14T02:57:00Z">
        <w:r w:rsidR="00EE6732">
          <w:t>M</w:t>
        </w:r>
      </w:ins>
      <w:del w:id="278" w:author="MORAN Dominic" w:date="2018-07-14T02:57:00Z">
        <w:r w:rsidR="000C5905" w:rsidDel="00EE6732">
          <w:delText>m</w:delText>
        </w:r>
      </w:del>
      <w:r w:rsidR="000C5905">
        <w:t xml:space="preserve">ean </w:t>
      </w:r>
      <w:del w:id="279"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80" w:author="MORAN Dominic" w:date="2018-07-14T02:58:00Z">
        <w:r w:rsidR="00CE1789">
          <w:t xml:space="preserve">, with </w:t>
        </w:r>
      </w:ins>
      <w:del w:id="281" w:author="MORAN Dominic" w:date="2018-07-14T02:58:00Z">
        <w:r w:rsidR="005878F4" w:rsidRPr="00156109" w:rsidDel="00CE1789">
          <w:delText xml:space="preserve"> and reported a</w:delText>
        </w:r>
      </w:del>
      <w:r w:rsidR="005878F4" w:rsidRPr="00156109">
        <w:t xml:space="preserve"> highest education level</w:t>
      </w:r>
      <w:ins w:id="282"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83"/>
      <w:r w:rsidR="00695DE9">
        <w:t xml:space="preserve">compares well </w:t>
      </w:r>
      <w:commentRangeEnd w:id="283"/>
      <w:r w:rsidR="00CE1789">
        <w:rPr>
          <w:rStyle w:val="CommentReference"/>
        </w:rPr>
        <w:commentReference w:id="283"/>
      </w:r>
      <w:r w:rsidR="00695DE9">
        <w:t>with</w:t>
      </w:r>
      <w:r w:rsidR="005878F4">
        <w:t xml:space="preserve"> household census data </w:t>
      </w:r>
      <w:r w:rsidR="00695DE9">
        <w:t xml:space="preserve">that </w:t>
      </w:r>
      <w:r w:rsidR="005878F4">
        <w:t xml:space="preserve">indicates </w:t>
      </w:r>
      <w:commentRangeStart w:id="284"/>
      <w:r w:rsidR="005878F4">
        <w:t xml:space="preserve">56% of the population is aged 25-64 </w:t>
      </w:r>
      <w:commentRangeEnd w:id="284"/>
      <w:r w:rsidR="00CE1789">
        <w:rPr>
          <w:rStyle w:val="CommentReference"/>
        </w:rPr>
        <w:commentReference w:id="284"/>
      </w:r>
      <w:r w:rsidR="005878F4">
        <w:t xml:space="preserve">and 86% are educated to secondary or college level </w:t>
      </w:r>
      <w:r w:rsidR="005878F4">
        <w:fldChar w:fldCharType="begin" w:fldLock="1"/>
      </w:r>
      <w:r w:rsidR="00F17B50">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"[42]", "plainTextFormattedCitation" : "[42]", "previouslyFormattedCitation" : "[42]" }, "properties" : { "noteIndex" : 0 }, "schema" : "https://github.com/citation-style-language/schema/raw/master/csl-citation.json" }</w:instrText>
      </w:r>
      <w:r w:rsidR="005878F4">
        <w:fldChar w:fldCharType="separate"/>
      </w:r>
      <w:r w:rsidR="002E6200" w:rsidRPr="002E6200">
        <w:rPr>
          <w:noProof/>
        </w:rPr>
        <w:t>[42]</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F17B50">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"[43]", "plainTextFormattedCitation" : "[43]", "previouslyFormattedCitation" : "[43]" }, "properties" : { "noteIndex" : 0 }, "schema" : "https://github.com/citation-style-language/schema/raw/master/csl-citation.json" }</w:instrText>
      </w:r>
      <w:r w:rsidR="005878F4">
        <w:fldChar w:fldCharType="separate"/>
      </w:r>
      <w:r w:rsidR="002E6200" w:rsidRPr="002E6200">
        <w:rPr>
          <w:noProof/>
        </w:rPr>
        <w:t>[43]</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F17B50">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5878F4">
        <w:fldChar w:fldCharType="separate"/>
      </w:r>
      <w:r w:rsidR="002E6200" w:rsidRPr="002E6200">
        <w:rPr>
          <w:noProof/>
        </w:rPr>
        <w:t>[44]</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85" w:author="MORAN Dominic" w:date="2018-07-15T14:19:00Z">
        <w:r w:rsidR="00AA6C54">
          <w:rPr>
            <w:rFonts w:ascii="Times New Roman" w:hAnsi="Times New Roman"/>
            <w:b w:val="0"/>
            <w:color w:val="auto"/>
            <w:sz w:val="22"/>
            <w:szCs w:val="22"/>
          </w:rPr>
          <w:t>Respondent s</w:t>
        </w:r>
      </w:ins>
      <w:del w:id="286"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87"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1065A2BB" w:rsidR="00835DD8" w:rsidRPr="00835DD8" w:rsidRDefault="00835DD8" w:rsidP="00F32089">
      <w:pPr>
        <w:rPr>
          <w:bCs/>
        </w:rPr>
      </w:pPr>
      <w:commentRangeStart w:id="288"/>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88"/>
      <w:r w:rsidR="00CE1789">
        <w:rPr>
          <w:rStyle w:val="CommentReference"/>
        </w:rPr>
        <w:commentReference w:id="288"/>
      </w:r>
      <w:r w:rsidR="008D5F0B">
        <w:rPr>
          <w:bCs/>
        </w:rPr>
        <w:t>Some</w:t>
      </w:r>
      <w:r w:rsidRPr="00835DD8">
        <w:rPr>
          <w:bCs/>
        </w:rPr>
        <w:t xml:space="preserve"> 40% of farmers claimed to be farming with a rare breed </w:t>
      </w:r>
      <w:del w:id="289"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90" w:author="MORAN Dominic" w:date="2018-07-14T03:03:00Z">
        <w:r w:rsidR="00686B8E">
          <w:rPr>
            <w:bCs/>
          </w:rPr>
          <w:t>,</w:t>
        </w:r>
      </w:ins>
      <w:r w:rsidR="000C5905">
        <w:rPr>
          <w:bCs/>
        </w:rPr>
        <w:t xml:space="preserve"> </w:t>
      </w:r>
      <w:del w:id="291"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92"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93"/>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F17B50">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"[45]", "plainTextFormattedCitation" : "[45]", "previouslyFormattedCitation" : "[45]" }, "properties" : { "noteIndex" : 0 }, "schema" : "https://github.com/citation-style-language/schema/raw/master/csl-citation.json" }</w:instrText>
      </w:r>
      <w:r w:rsidR="004A1482">
        <w:rPr>
          <w:bCs/>
        </w:rPr>
        <w:fldChar w:fldCharType="separate"/>
      </w:r>
      <w:r w:rsidR="002E6200" w:rsidRPr="002E6200">
        <w:rPr>
          <w:bCs/>
          <w:noProof/>
        </w:rPr>
        <w:t>[45]</w:t>
      </w:r>
      <w:r w:rsidR="004A1482">
        <w:rPr>
          <w:bCs/>
        </w:rPr>
        <w:fldChar w:fldCharType="end"/>
      </w:r>
      <w:r w:rsidR="000C5905">
        <w:rPr>
          <w:bCs/>
        </w:rPr>
        <w:t>)</w:t>
      </w:r>
      <w:commentRangeEnd w:id="293"/>
      <w:r w:rsidR="00686B8E">
        <w:rPr>
          <w:rStyle w:val="CommentReference"/>
        </w:rPr>
        <w:commentReference w:id="293"/>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94" w:author="MORAN Dominic" w:date="2018-07-14T15:02:00Z">
        <w:r w:rsidRPr="00F71D0D" w:rsidDel="00A30C46">
          <w:rPr>
            <w:bCs/>
          </w:rPr>
          <w:delText xml:space="preserve">proximate threats, including </w:delText>
        </w:r>
      </w:del>
      <w:proofErr w:type="gramStart"/>
      <w:r w:rsidRPr="00F71D0D">
        <w:rPr>
          <w:bCs/>
        </w:rPr>
        <w:t>intensification,</w:t>
      </w:r>
      <w:proofErr w:type="gramEnd"/>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95" w:author="MORAN Dominic" w:date="2018-07-14T15:01:00Z">
        <w:r w:rsidR="00A30C46">
          <w:rPr>
            <w:bCs/>
          </w:rPr>
          <w:t>;</w:t>
        </w:r>
      </w:ins>
      <w:del w:id="296"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97" w:author="MORAN Dominic" w:date="2018-07-14T15:01:00Z">
        <w:r w:rsidR="00A30C46">
          <w:rPr>
            <w:bCs/>
          </w:rPr>
          <w:t xml:space="preserve"> the activity</w:t>
        </w:r>
      </w:ins>
      <w:del w:id="298"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99"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300" w:author="MORAN Dominic" w:date="2018-07-14T15:03:00Z">
        <w:r w:rsidR="00A30C46">
          <w:t>in</w:t>
        </w:r>
      </w:ins>
      <w:del w:id="301" w:author="MORAN Dominic" w:date="2018-07-14T15:03:00Z">
        <w:r w:rsidRPr="00AB1184" w:rsidDel="00A30C46">
          <w:delText>associated with specific</w:delText>
        </w:r>
      </w:del>
      <w:r w:rsidRPr="00AB1184">
        <w:t xml:space="preserve"> </w:t>
      </w:r>
      <w:commentRangeStart w:id="302"/>
      <w:r w:rsidRPr="00AB1184">
        <w:t>farming ca</w:t>
      </w:r>
      <w:r w:rsidR="00622113">
        <w:t xml:space="preserve">tegories </w:t>
      </w:r>
      <w:commentRangeEnd w:id="302"/>
      <w:r w:rsidR="00A30C46">
        <w:rPr>
          <w:rStyle w:val="CommentReference"/>
        </w:rPr>
        <w:commentReference w:id="302"/>
      </w:r>
      <w:r w:rsidR="00622113">
        <w:t>over the last 10 years</w:t>
      </w:r>
      <w:r w:rsidR="008D6DCC">
        <w:t xml:space="preserve">.  </w:t>
      </w:r>
      <w:commentRangeStart w:id="303"/>
      <w:r w:rsidR="008D6DCC">
        <w:t xml:space="preserve">Note </w:t>
      </w:r>
      <w:r w:rsidRPr="00AB1184">
        <w:t xml:space="preserve">farming categories vary in applicability to respondents - Milk cattle (75%); Sheep (52%); Hay by hand (20%); Hay by tractor (48%); Arable (49%)    </w:t>
      </w:r>
      <w:commentRangeEnd w:id="303"/>
      <w:r w:rsidR="00A30C46">
        <w:rPr>
          <w:rStyle w:val="CommentReference"/>
        </w:rPr>
        <w:commentReference w:id="303"/>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304" w:author="MORAN Dominic" w:date="2018-07-14T15:11:00Z">
        <w:r w:rsidR="002E628C">
          <w:rPr>
            <w:bCs/>
          </w:rPr>
          <w:t>s</w:t>
        </w:r>
      </w:ins>
      <w:r w:rsidR="00622113">
        <w:rPr>
          <w:bCs/>
        </w:rPr>
        <w:t xml:space="preserve"> w</w:t>
      </w:r>
      <w:ins w:id="305" w:author="MORAN Dominic" w:date="2018-07-14T15:11:00Z">
        <w:r w:rsidR="002E628C">
          <w:rPr>
            <w:bCs/>
          </w:rPr>
          <w:t>ere</w:t>
        </w:r>
      </w:ins>
      <w:del w:id="306" w:author="MORAN Dominic" w:date="2018-07-14T15:11:00Z">
        <w:r w:rsidR="00622113" w:rsidDel="002E628C">
          <w:rPr>
            <w:bCs/>
          </w:rPr>
          <w:delText>as</w:delText>
        </w:r>
      </w:del>
      <w:r w:rsidR="0087558F">
        <w:rPr>
          <w:bCs/>
        </w:rPr>
        <w:t xml:space="preserve"> t</w:t>
      </w:r>
      <w:r w:rsidR="001B639D" w:rsidRPr="001B639D">
        <w:rPr>
          <w:bCs/>
        </w:rPr>
        <w:t>he most</w:t>
      </w:r>
      <w:ins w:id="307" w:author="MORAN Dominic" w:date="2018-07-14T15:11:00Z">
        <w:r w:rsidR="002E628C">
          <w:rPr>
            <w:bCs/>
          </w:rPr>
          <w:t xml:space="preserve"> frequently kept</w:t>
        </w:r>
      </w:ins>
      <w:del w:id="308"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309"/>
      <w:del w:id="310" w:author="MORAN Dominic" w:date="2018-07-14T15:12:00Z">
        <w:r w:rsidR="00AB1184" w:rsidDel="002E628C">
          <w:rPr>
            <w:bCs/>
          </w:rPr>
          <w:delText>≥</w:delText>
        </w:r>
      </w:del>
      <w:commentRangeEnd w:id="309"/>
      <w:r w:rsidR="002E628C">
        <w:rPr>
          <w:rStyle w:val="CommentReference"/>
        </w:rPr>
        <w:commentReference w:id="309"/>
      </w:r>
      <w:r w:rsidR="001C2F22">
        <w:rPr>
          <w:bCs/>
        </w:rPr>
        <w:t xml:space="preserve">60% of </w:t>
      </w:r>
      <w:r w:rsidR="00847D4C">
        <w:rPr>
          <w:bCs/>
        </w:rPr>
        <w:t xml:space="preserve">the </w:t>
      </w:r>
      <w:r w:rsidR="001C2F22">
        <w:rPr>
          <w:bCs/>
        </w:rPr>
        <w:t xml:space="preserve">species population in our sample, </w:t>
      </w:r>
      <w:ins w:id="311" w:author="MORAN Dominic" w:date="2018-07-14T15:13:00Z">
        <w:r w:rsidR="002E628C">
          <w:rPr>
            <w:bCs/>
          </w:rPr>
          <w:t xml:space="preserve">and </w:t>
        </w:r>
      </w:ins>
      <w:r w:rsidR="001C2F22">
        <w:rPr>
          <w:bCs/>
        </w:rPr>
        <w:t xml:space="preserve">was similar across all farm animals. </w:t>
      </w:r>
      <w:commentRangeStart w:id="312"/>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312"/>
      <w:r w:rsidR="002E628C">
        <w:rPr>
          <w:rStyle w:val="CommentReference"/>
        </w:rPr>
        <w:commentReference w:id="312"/>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313"/>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313"/>
      <w:r w:rsidR="002E628C">
        <w:rPr>
          <w:rStyle w:val="CommentReference"/>
        </w:rPr>
        <w:commentReference w:id="313"/>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314"/>
      <w:r w:rsidRPr="001B639D">
        <w:rPr>
          <w:bCs/>
        </w:rPr>
        <w:t xml:space="preserve">incidence among farms surveyed </w:t>
      </w:r>
      <w:commentRangeEnd w:id="314"/>
      <w:r w:rsidR="002E628C">
        <w:rPr>
          <w:rStyle w:val="CommentReference"/>
        </w:rPr>
        <w:commentReference w:id="314"/>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315" w:author="MORAN Dominic" w:date="2018-07-14T15:23:00Z">
        <w:r w:rsidR="00E56E29" w:rsidDel="00E51871">
          <w:rPr>
            <w:bCs/>
          </w:rPr>
          <w:delText>have varying</w:delText>
        </w:r>
        <w:r w:rsidR="00E615D7" w:rsidRPr="00E615D7" w:rsidDel="00E51871">
          <w:rPr>
            <w:bCs/>
          </w:rPr>
          <w:delText xml:space="preserve"> demand functions for </w:delText>
        </w:r>
      </w:del>
      <w:ins w:id="316" w:author="MORAN Dominic" w:date="2018-07-14T15:23:00Z">
        <w:r w:rsidR="00E51871">
          <w:rPr>
            <w:bCs/>
          </w:rPr>
          <w:t xml:space="preserve">prefer different </w:t>
        </w:r>
      </w:ins>
      <w:r>
        <w:rPr>
          <w:bCs/>
        </w:rPr>
        <w:t>breed</w:t>
      </w:r>
      <w:r w:rsidR="00E615D7" w:rsidRPr="00E615D7">
        <w:rPr>
          <w:bCs/>
        </w:rPr>
        <w:t xml:space="preserve"> attributes</w:t>
      </w:r>
      <w:del w:id="317"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318" w:author="MORAN Dominic" w:date="2018-07-14T15:23:00Z">
        <w:r w:rsidR="00E615D7" w:rsidRPr="00E615D7" w:rsidDel="00E51871">
          <w:rPr>
            <w:bCs/>
          </w:rPr>
          <w:delText> </w:delText>
        </w:r>
      </w:del>
      <w:del w:id="319"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320"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321" w:author="MORAN Dominic" w:date="2018-07-14T15:24:00Z">
        <w:r w:rsidR="00E51871">
          <w:rPr>
            <w:bCs/>
          </w:rPr>
          <w:t xml:space="preserve">In Figure 4 </w:t>
        </w:r>
      </w:ins>
      <w:del w:id="322"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323" w:author="MORAN Dominic" w:date="2018-07-14T15:25:00Z">
        <w:r w:rsidR="00E51871">
          <w:rPr>
            <w:bCs/>
          </w:rPr>
          <w:t xml:space="preserve">different </w:t>
        </w:r>
      </w:ins>
      <w:del w:id="324"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325" w:author="MORAN Dominic" w:date="2018-07-14T15:25:00Z">
        <w:r w:rsidR="00E51871">
          <w:rPr>
            <w:bCs/>
          </w:rPr>
          <w:t>most important</w:t>
        </w:r>
      </w:ins>
      <w:del w:id="326"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327" w:author="MORAN Dominic" w:date="2018-07-14T15:27:00Z">
        <w:r w:rsidR="00E51871">
          <w:t>in</w:t>
        </w:r>
      </w:ins>
      <w:del w:id="328" w:author="MORAN Dominic" w:date="2018-07-14T15:27:00Z">
        <w:r w:rsidDel="00E51871">
          <w:delText>for</w:delText>
        </w:r>
      </w:del>
      <w:r>
        <w:t xml:space="preserve"> 1</w:t>
      </w:r>
      <w:r w:rsidRPr="00B15BE1">
        <w:rPr>
          <w:vertAlign w:val="superscript"/>
        </w:rPr>
        <w:t>st</w:t>
      </w:r>
      <w:r>
        <w:t xml:space="preserve"> </w:t>
      </w:r>
      <w:del w:id="329" w:author="MORAN Dominic" w:date="2018-07-14T15:27:00Z">
        <w:r w:rsidDel="00E51871">
          <w:delText xml:space="preserve">rank, </w:delText>
        </w:r>
      </w:del>
      <w:r>
        <w:t>2</w:t>
      </w:r>
      <w:r w:rsidRPr="00B15BE1">
        <w:rPr>
          <w:vertAlign w:val="superscript"/>
        </w:rPr>
        <w:t>nd</w:t>
      </w:r>
      <w:r>
        <w:t xml:space="preserve"> </w:t>
      </w:r>
      <w:del w:id="330"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331"/>
      <w:r>
        <w:t>Results</w:t>
      </w:r>
      <w:commentRangeEnd w:id="331"/>
      <w:r w:rsidR="00E51871">
        <w:rPr>
          <w:rStyle w:val="CommentReference"/>
        </w:rPr>
        <w:commentReference w:id="331"/>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332"/>
      <w:r w:rsidR="00357A88" w:rsidRPr="00070992">
        <w:t xml:space="preserve">good statistical fit </w:t>
      </w:r>
      <w:commentRangeEnd w:id="332"/>
      <w:r w:rsidR="00E51871">
        <w:rPr>
          <w:rStyle w:val="CommentReference"/>
        </w:rPr>
        <w:commentReference w:id="332"/>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333"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334"/>
      <w:r w:rsidR="00715586">
        <w:t xml:space="preserve">Results from the initial </w:t>
      </w:r>
      <w:r w:rsidR="00B47350">
        <w:t>multinomial logit model</w:t>
      </w:r>
      <w:del w:id="335"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334"/>
      <w:r w:rsidR="00E51871">
        <w:rPr>
          <w:rStyle w:val="CommentReference"/>
        </w:rPr>
        <w:commentReference w:id="334"/>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336"/>
            <w:r w:rsidRPr="00500F2F">
              <w:rPr>
                <w:color w:val="000000"/>
                <w:sz w:val="20"/>
                <w:szCs w:val="20"/>
              </w:rPr>
              <w:t>[COS] Subsidy</w:t>
            </w:r>
            <w:commentRangeEnd w:id="336"/>
            <w:r w:rsidR="00233506">
              <w:rPr>
                <w:rStyle w:val="CommentReference"/>
              </w:rPr>
              <w:commentReference w:id="336"/>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337"/>
      <w:r w:rsidR="00871E71">
        <w:rPr>
          <w:bCs/>
        </w:rPr>
        <w:t>Education level did not influence likelihood of enrolling into a conservation contract</w:t>
      </w:r>
      <w:commentRangeEnd w:id="337"/>
      <w:r w:rsidR="00160A00">
        <w:rPr>
          <w:rStyle w:val="CommentReference"/>
        </w:rPr>
        <w:commentReference w:id="337"/>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338"/>
      <w:proofErr w:type="spellStart"/>
      <w:ins w:id="339" w:author="MORAN Dominic" w:date="2018-07-14T16:25:00Z">
        <w:r w:rsidR="00233506">
          <w:rPr>
            <w:bCs/>
          </w:rPr>
          <w:t>F</w:t>
        </w:r>
      </w:ins>
      <w:del w:id="340"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341" w:author="MORAN Dominic" w:date="2018-07-14T16:25:00Z">
        <w:r w:rsidR="00233506">
          <w:rPr>
            <w:bCs/>
          </w:rPr>
          <w:t xml:space="preserve">age </w:t>
        </w:r>
      </w:ins>
      <w:r w:rsidR="00F7084E">
        <w:rPr>
          <w:bCs/>
        </w:rPr>
        <w:t>did not i</w:t>
      </w:r>
      <w:ins w:id="342" w:author="MORAN Dominic" w:date="2018-07-14T16:25:00Z">
        <w:r w:rsidR="00233506">
          <w:rPr>
            <w:bCs/>
          </w:rPr>
          <w:t>nfluence</w:t>
        </w:r>
      </w:ins>
      <w:del w:id="343"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338"/>
      <w:r w:rsidR="00233506">
        <w:rPr>
          <w:rStyle w:val="CommentReference"/>
        </w:rPr>
        <w:commentReference w:id="338"/>
      </w:r>
    </w:p>
    <w:p w14:paraId="20BFB9F9" w14:textId="77777777" w:rsidR="00124681" w:rsidRDefault="00124681" w:rsidP="00F8735E">
      <w:pPr>
        <w:rPr>
          <w:bCs/>
        </w:rPr>
      </w:pPr>
    </w:p>
    <w:p w14:paraId="764E5853" w14:textId="33AB5C87" w:rsidR="000C68C6" w:rsidRDefault="00A93B76" w:rsidP="00F8735E">
      <w:pPr>
        <w:rPr>
          <w:bCs/>
        </w:rPr>
      </w:pPr>
      <w:commentRangeStart w:id="344"/>
      <w:r>
        <w:rPr>
          <w:bCs/>
        </w:rPr>
        <w:t xml:space="preserve">Scheme support </w:t>
      </w:r>
      <w:r w:rsidR="00124681">
        <w:rPr>
          <w:bCs/>
        </w:rPr>
        <w:t xml:space="preserve">was </w:t>
      </w:r>
      <w:r>
        <w:rPr>
          <w:bCs/>
        </w:rPr>
        <w:t xml:space="preserve">not significant </w:t>
      </w:r>
      <w:r w:rsidR="00EC6795">
        <w:rPr>
          <w:bCs/>
        </w:rPr>
        <w:t>both farmer groups</w:t>
      </w:r>
      <w:commentRangeEnd w:id="344"/>
      <w:r w:rsidR="00C52B84">
        <w:rPr>
          <w:rStyle w:val="CommentReference"/>
        </w:rPr>
        <w:commentReference w:id="344"/>
      </w:r>
      <w:r>
        <w:rPr>
          <w:bCs/>
        </w:rPr>
        <w:t xml:space="preserve">. </w:t>
      </w:r>
      <w:commentRangeStart w:id="345"/>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345"/>
      <w:r w:rsidR="00C52B84">
        <w:rPr>
          <w:rStyle w:val="CommentReference"/>
        </w:rPr>
        <w:commentReference w:id="345"/>
      </w:r>
      <w:r w:rsidR="00F8735E" w:rsidRPr="00F8735E">
        <w:rPr>
          <w:bCs/>
        </w:rPr>
        <w:t xml:space="preserve">The standard deviations for all </w:t>
      </w:r>
      <w:del w:id="346"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347"/>
      <w:r w:rsidR="00F8735E" w:rsidRPr="00F8735E">
        <w:rPr>
          <w:bCs/>
        </w:rPr>
        <w:t>indicating heterogeneous preferences among respondents for most attributes</w:t>
      </w:r>
      <w:commentRangeEnd w:id="347"/>
      <w:r w:rsidR="00C52B84">
        <w:rPr>
          <w:rStyle w:val="CommentReference"/>
        </w:rPr>
        <w:commentReference w:id="347"/>
      </w:r>
      <w:r w:rsidR="00F8735E" w:rsidRPr="00F8735E">
        <w:rPr>
          <w:bCs/>
        </w:rPr>
        <w:t xml:space="preserve">. </w:t>
      </w:r>
      <w:commentRangeStart w:id="348"/>
      <w:r w:rsidR="00B06186">
        <w:rPr>
          <w:bCs/>
        </w:rPr>
        <w:t xml:space="preserve">Non-significance for subsidy suggests </w:t>
      </w:r>
      <w:commentRangeEnd w:id="348"/>
      <w:r w:rsidR="00C52B84">
        <w:rPr>
          <w:rStyle w:val="CommentReference"/>
        </w:rPr>
        <w:commentReference w:id="348"/>
      </w:r>
      <w:r w:rsidR="00B06186">
        <w:rPr>
          <w:bCs/>
        </w:rPr>
        <w:t xml:space="preserve">both farmer groups value increases in subsidy premiums </w:t>
      </w:r>
      <w:commentRangeStart w:id="349"/>
      <w:r w:rsidR="00B06186">
        <w:rPr>
          <w:bCs/>
        </w:rPr>
        <w:t>(an expected finding</w:t>
      </w:r>
      <w:commentRangeEnd w:id="349"/>
      <w:r w:rsidR="00C52B84">
        <w:rPr>
          <w:rStyle w:val="CommentReference"/>
        </w:rPr>
        <w:commentReference w:id="349"/>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350"/>
      <w:r w:rsidRPr="00F8735E">
        <w:rPr>
          <w:bCs/>
        </w:rPr>
        <w:t xml:space="preserve">The significant covariates in both models are also listed in Table </w:t>
      </w:r>
      <w:r w:rsidR="00DD5500">
        <w:rPr>
          <w:bCs/>
        </w:rPr>
        <w:t>4</w:t>
      </w:r>
      <w:r w:rsidR="00336359">
        <w:rPr>
          <w:bCs/>
        </w:rPr>
        <w:t>.</w:t>
      </w:r>
      <w:commentRangeEnd w:id="350"/>
      <w:r w:rsidR="00767695">
        <w:rPr>
          <w:rStyle w:val="CommentReference"/>
        </w:rPr>
        <w:commentReference w:id="350"/>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351"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352"/>
      <w:r w:rsidR="00153E53">
        <w:rPr>
          <w:bCs/>
        </w:rPr>
        <w:t>premiums</w:t>
      </w:r>
      <w:commentRangeEnd w:id="352"/>
      <w:r w:rsidR="00767695">
        <w:rPr>
          <w:rStyle w:val="CommentReference"/>
        </w:rPr>
        <w:commentReference w:id="352"/>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353"/>
      <w:r>
        <w:t xml:space="preserve">entrance value </w:t>
      </w:r>
      <w:commentRangeEnd w:id="353"/>
      <w:r w:rsidR="0034073A">
        <w:rPr>
          <w:rStyle w:val="CommentReference"/>
        </w:rPr>
        <w:commentReference w:id="353"/>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354" w:author="MORAN Dominic" w:date="2018-07-14T19:05:00Z">
        <w:r w:rsidR="00112B99" w:rsidDel="00A96B9C">
          <w:delText>Mean parameter</w:delText>
        </w:r>
      </w:del>
      <w:r w:rsidR="00112B99">
        <w:t xml:space="preserve"> </w:t>
      </w:r>
      <w:ins w:id="355" w:author="MORAN Dominic" w:date="2018-07-14T19:05:00Z">
        <w:r w:rsidR="00A96B9C">
          <w:t>C</w:t>
        </w:r>
      </w:ins>
      <w:del w:id="356" w:author="MORAN Dominic" w:date="2018-07-14T19:05:00Z">
        <w:r w:rsidR="00112B99" w:rsidDel="00A96B9C">
          <w:delText>c</w:delText>
        </w:r>
      </w:del>
      <w:r w:rsidR="00112B99">
        <w:t>oefficient</w:t>
      </w:r>
      <w:ins w:id="357" w:author="MORAN Dominic" w:date="2018-07-14T19:05:00Z">
        <w:r w:rsidR="00A96B9C">
          <w:t xml:space="preserve"> means</w:t>
        </w:r>
      </w:ins>
      <w:del w:id="35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359" w:author="MORAN Dominic" w:date="2018-07-14T19:06:00Z">
        <w:r w:rsidR="00A96B9C">
          <w:t>, where</w:t>
        </w:r>
      </w:ins>
      <w:del w:id="360" w:author="MORAN Dominic" w:date="2018-07-14T19:06:00Z">
        <w:r w:rsidR="00245854" w:rsidDel="00A96B9C">
          <w:delText xml:space="preserve">. </w:delText>
        </w:r>
        <w:r w:rsidR="00921E35" w:rsidDel="00A96B9C">
          <w:delText>‘</w:delText>
        </w:r>
        <w:commentRangeStart w:id="361"/>
        <w:r w:rsidR="00921E35" w:rsidDel="00A96B9C">
          <w:delText>Optimal’</w:delText>
        </w:r>
      </w:del>
      <w:r w:rsidR="00921E35">
        <w:t xml:space="preserve"> </w:t>
      </w:r>
      <w:ins w:id="362" w:author="MORAN Dominic" w:date="2018-07-14T19:06:00Z">
        <w:r w:rsidR="00A96B9C">
          <w:t xml:space="preserve">optimal </w:t>
        </w:r>
      </w:ins>
      <w:r w:rsidR="00921E35">
        <w:t>refers to contract attributes that meet the preferences of agents while ‘non-optimal’</w:t>
      </w:r>
      <w:commentRangeEnd w:id="361"/>
      <w:r w:rsidR="00A96B9C">
        <w:rPr>
          <w:rStyle w:val="CommentReference"/>
        </w:rPr>
        <w:commentReference w:id="361"/>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363"/>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363"/>
      <w:r w:rsidR="00D03B11">
        <w:rPr>
          <w:rStyle w:val="CommentReference"/>
        </w:rPr>
        <w:commentReference w:id="363"/>
      </w:r>
    </w:p>
    <w:p w14:paraId="04CCCF19" w14:textId="77777777" w:rsidR="00245854" w:rsidRDefault="00245854" w:rsidP="0001614F"/>
    <w:p w14:paraId="23F6C31E" w14:textId="34CE950B" w:rsidR="004E4A8C" w:rsidRDefault="00580300" w:rsidP="0001614F">
      <w:commentRangeStart w:id="364"/>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364"/>
      <w:r w:rsidR="00DB513E">
        <w:rPr>
          <w:rStyle w:val="CommentReference"/>
        </w:rPr>
        <w:commentReference w:id="364"/>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365" w:author="MORAN Dominic" w:date="2018-07-15T14:28:00Z">
        <w:r w:rsidRPr="00825106" w:rsidDel="00AA6C54">
          <w:delText>Contract</w:delText>
        </w:r>
      </w:del>
      <w:r w:rsidRPr="00825106">
        <w:t xml:space="preserve"> </w:t>
      </w:r>
      <w:ins w:id="366" w:author="MORAN Dominic" w:date="2018-07-15T14:28:00Z">
        <w:r w:rsidR="00AA6C54">
          <w:t>P</w:t>
        </w:r>
      </w:ins>
      <w:del w:id="367" w:author="MORAN Dominic" w:date="2018-07-15T14:28:00Z">
        <w:r w:rsidRPr="00825106" w:rsidDel="00AA6C54">
          <w:delText>p</w:delText>
        </w:r>
      </w:del>
      <w:r w:rsidRPr="00825106">
        <w:t xml:space="preserve">robability of </w:t>
      </w:r>
      <w:ins w:id="368"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369" w:author="MORAN Dominic" w:date="2018-07-15T14:29:00Z">
        <w:r w:rsidR="00AA6C54">
          <w:t>.</w:t>
        </w:r>
      </w:ins>
      <w:del w:id="370"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371" w:author="MORAN Dominic" w:date="2018-07-15T14:31:00Z">
        <w:r>
          <w:t>R</w:t>
        </w:r>
      </w:ins>
      <w:del w:id="372" w:author="MORAN Dominic" w:date="2018-07-15T14:31:00Z">
        <w:r w:rsidR="00E55FAB" w:rsidRPr="00E55FAB" w:rsidDel="00DB513E">
          <w:delText>O</w:delText>
        </w:r>
      </w:del>
      <w:del w:id="373" w:author="MORAN Dominic" w:date="2018-07-15T14:30:00Z">
        <w:r w:rsidR="00E55FAB" w:rsidRPr="00E55FAB" w:rsidDel="00DB513E">
          <w:delText>ur r</w:delText>
        </w:r>
      </w:del>
      <w:r w:rsidR="00E55FAB" w:rsidRPr="00E55FAB">
        <w:t xml:space="preserve">esults suggest farmers </w:t>
      </w:r>
      <w:commentRangeStart w:id="374"/>
      <w:del w:id="375" w:author="MORAN Dominic" w:date="2018-07-14T19:07:00Z">
        <w:r w:rsidR="00E55FAB" w:rsidRPr="00E55FAB" w:rsidDel="00D03B11">
          <w:delText>in</w:delText>
        </w:r>
      </w:del>
      <w:commentRangeEnd w:id="374"/>
      <w:r w:rsidR="00D03B11">
        <w:rPr>
          <w:rStyle w:val="CommentReference"/>
        </w:rPr>
        <w:commentReference w:id="374"/>
      </w:r>
      <w:del w:id="376"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377" w:author="MORAN Dominic" w:date="2018-07-15T14:31:00Z">
        <w:r>
          <w:t>P</w:t>
        </w:r>
      </w:ins>
      <w:del w:id="378"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79"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80" w:author="MORAN Dominic" w:date="2018-07-15T14:31:00Z">
        <w:r>
          <w:rPr>
            <w:szCs w:val="22"/>
          </w:rPr>
          <w:t>the</w:t>
        </w:r>
      </w:ins>
      <w:del w:id="381"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82"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83"/>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83"/>
      <w:r>
        <w:rPr>
          <w:rStyle w:val="CommentReference"/>
        </w:rPr>
        <w:commentReference w:id="383"/>
      </w:r>
      <w:r w:rsidR="00E55FAB" w:rsidRPr="00E6646E">
        <w:rPr>
          <w:szCs w:val="22"/>
        </w:rPr>
        <w:t>.</w:t>
      </w:r>
      <w:r w:rsidR="00280B46">
        <w:rPr>
          <w:szCs w:val="22"/>
        </w:rPr>
        <w:t xml:space="preserve"> </w:t>
      </w:r>
      <w:r w:rsidR="00D474A9">
        <w:rPr>
          <w:szCs w:val="22"/>
        </w:rPr>
        <w:t>However,</w:t>
      </w:r>
      <w:r w:rsidR="00280B46">
        <w:rPr>
          <w:szCs w:val="22"/>
        </w:rPr>
        <w:t xml:space="preserve"> </w:t>
      </w:r>
      <w:del w:id="384"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0AF84D20"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F17B50">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2E6200" w:rsidRPr="002E6200">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385" w:author="MORAN Dominic" w:date="2018-07-15T14:33:00Z">
        <w:r w:rsidR="00DB513E">
          <w:rPr>
            <w:bCs/>
          </w:rPr>
          <w:t>in post-communist</w:t>
        </w:r>
      </w:ins>
      <w:del w:id="386"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87" w:author="MORAN Dominic" w:date="2018-07-15T14:33:00Z">
        <w:r w:rsidR="00DB513E">
          <w:rPr>
            <w:bCs/>
          </w:rPr>
          <w:t xml:space="preserve">, which has seen </w:t>
        </w:r>
      </w:ins>
      <w:del w:id="388"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F17B50">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2E6200" w:rsidRPr="002E6200">
        <w:rPr>
          <w:bCs/>
          <w:noProof/>
        </w:rPr>
        <w:t>[48]</w:t>
      </w:r>
      <w:r w:rsidR="006C050A">
        <w:rPr>
          <w:bCs/>
        </w:rPr>
        <w:fldChar w:fldCharType="end"/>
      </w:r>
      <w:ins w:id="389" w:author="MORAN Dominic" w:date="2018-07-15T14:34:00Z">
        <w:r w:rsidR="00DB513E">
          <w:rPr>
            <w:bCs/>
          </w:rPr>
          <w:t xml:space="preserve">.  On the other </w:t>
        </w:r>
        <w:proofErr w:type="spellStart"/>
        <w:r w:rsidR="00DB513E">
          <w:rPr>
            <w:bCs/>
          </w:rPr>
          <w:t>hand</w:t>
        </w:r>
      </w:ins>
      <w:del w:id="390" w:author="MORAN Dominic" w:date="2018-07-15T14:35:00Z">
        <w:r w:rsidR="006A253A" w:rsidDel="00DB513E">
          <w:rPr>
            <w:bCs/>
          </w:rPr>
          <w:delText xml:space="preserve"> but </w:delText>
        </w:r>
      </w:del>
      <w:ins w:id="391" w:author="MORAN Dominic" w:date="2018-07-15T14:35:00Z">
        <w:r w:rsidR="00DB513E">
          <w:rPr>
            <w:bCs/>
          </w:rPr>
          <w:t>an</w:t>
        </w:r>
        <w:proofErr w:type="spellEnd"/>
        <w:r w:rsidR="00DB513E">
          <w:rPr>
            <w:bCs/>
          </w:rPr>
          <w:t xml:space="preserve"> </w:t>
        </w:r>
      </w:ins>
      <w:del w:id="392" w:author="MORAN Dominic" w:date="2018-07-15T14:35:00Z">
        <w:r w:rsidR="006A253A" w:rsidDel="00DB513E">
          <w:rPr>
            <w:bCs/>
          </w:rPr>
          <w:delText>the</w:delText>
        </w:r>
      </w:del>
      <w:r w:rsidR="006A253A">
        <w:rPr>
          <w:bCs/>
        </w:rPr>
        <w:t xml:space="preserve"> </w:t>
      </w:r>
      <w:ins w:id="393" w:author="MORAN Dominic" w:date="2018-07-15T14:35:00Z">
        <w:r w:rsidR="00DB513E">
          <w:rPr>
            <w:bCs/>
          </w:rPr>
          <w:t xml:space="preserve">enduring </w:t>
        </w:r>
      </w:ins>
      <w:del w:id="394" w:author="MORAN Dominic" w:date="2018-07-15T14:35:00Z">
        <w:r w:rsidR="006A253A" w:rsidDel="00DB513E">
          <w:rPr>
            <w:bCs/>
          </w:rPr>
          <w:delText xml:space="preserve">communal nature of sheep farming (e.g. </w:delText>
        </w:r>
      </w:del>
      <w:r w:rsidR="006A253A">
        <w:rPr>
          <w:bCs/>
        </w:rPr>
        <w:t xml:space="preserve">communal </w:t>
      </w:r>
      <w:ins w:id="395" w:author="MORAN Dominic" w:date="2018-07-15T14:35:00Z">
        <w:r w:rsidR="00DB513E">
          <w:rPr>
            <w:bCs/>
          </w:rPr>
          <w:t xml:space="preserve">herd </w:t>
        </w:r>
      </w:ins>
      <w:r w:rsidR="006A253A">
        <w:rPr>
          <w:bCs/>
        </w:rPr>
        <w:t xml:space="preserve">grazing </w:t>
      </w:r>
      <w:ins w:id="396" w:author="MORAN Dominic" w:date="2018-07-15T14:35:00Z">
        <w:r w:rsidR="00DB513E">
          <w:rPr>
            <w:bCs/>
          </w:rPr>
          <w:t>among sheep farmers may explain</w:t>
        </w:r>
      </w:ins>
      <w:del w:id="397" w:author="MORAN Dominic" w:date="2018-07-15T14:35:00Z">
        <w:r w:rsidR="006A253A" w:rsidDel="00DB513E">
          <w:rPr>
            <w:bCs/>
          </w:rPr>
          <w:delText>herds) is perhaps driving this</w:delText>
        </w:r>
      </w:del>
      <w:r w:rsidR="006A253A">
        <w:rPr>
          <w:bCs/>
        </w:rPr>
        <w:t xml:space="preserve"> </w:t>
      </w:r>
      <w:ins w:id="398"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F17B50">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"[49]", "plainTextFormattedCitation" : "[49]", "previouslyFormattedCitation" : "[49]" }, "properties" : { "noteIndex" : 0 }, "schema" : "https://github.com/citation-style-language/schema/raw/master/csl-citation.json" }</w:instrText>
      </w:r>
      <w:r w:rsidR="00D776AB">
        <w:fldChar w:fldCharType="separate"/>
      </w:r>
      <w:r w:rsidR="002E6200" w:rsidRPr="002E6200">
        <w:rPr>
          <w:noProof/>
        </w:rPr>
        <w:t>[49]</w:t>
      </w:r>
      <w:r w:rsidR="00D776AB">
        <w:fldChar w:fldCharType="end"/>
      </w:r>
      <w:r w:rsidR="008814D5">
        <w:t>.</w:t>
      </w:r>
      <w:r w:rsidR="003F28D8">
        <w:t xml:space="preserve"> </w:t>
      </w:r>
    </w:p>
    <w:p w14:paraId="63C2E736" w14:textId="77777777" w:rsidR="005C4916" w:rsidRDefault="005C4916" w:rsidP="00A80102"/>
    <w:p w14:paraId="472CF961" w14:textId="68927354"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F17B50">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2E6200" w:rsidRPr="002E6200">
        <w:rPr>
          <w:noProof/>
        </w:rPr>
        <w:t>[50]</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F17B50">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"[51]", "plainTextFormattedCitation" : "[51]", "previouslyFormattedCitation" : "[51]" }, "properties" : { "noteIndex" : 0 }, "schema" : "https://github.com/citation-style-language/schema/raw/master/csl-citation.json" }</w:instrText>
      </w:r>
      <w:r w:rsidR="00223027">
        <w:fldChar w:fldCharType="separate"/>
      </w:r>
      <w:r w:rsidR="002E6200" w:rsidRPr="002E6200">
        <w:rPr>
          <w:noProof/>
        </w:rPr>
        <w:t>[51]</w:t>
      </w:r>
      <w:r w:rsidR="00223027">
        <w:fldChar w:fldCharType="end"/>
      </w:r>
      <w:r w:rsidR="000B41D2">
        <w:t>.</w:t>
      </w:r>
      <w:r w:rsidR="00D9040D">
        <w:t xml:space="preserve"> </w:t>
      </w:r>
    </w:p>
    <w:p w14:paraId="2367D442" w14:textId="77777777" w:rsidR="00B0169F" w:rsidRDefault="00B0169F" w:rsidP="0090749B"/>
    <w:p w14:paraId="6146AF88" w14:textId="35C89932"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F17B5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7E7064">
        <w:fldChar w:fldCharType="separate"/>
      </w:r>
      <w:r w:rsidR="002E6200" w:rsidRPr="002E6200">
        <w:rPr>
          <w:noProof/>
        </w:rPr>
        <w:t>[52]</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F17B50">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"[53]", "plainTextFormattedCitation" : "[53]", "previouslyFormattedCitation" : "[53]" }, "properties" : { "noteIndex" : 0 }, "schema" : "https://github.com/citation-style-language/schema/raw/master/csl-citation.json" }</w:instrText>
      </w:r>
      <w:r w:rsidR="007003B1">
        <w:fldChar w:fldCharType="separate"/>
      </w:r>
      <w:r w:rsidR="002E6200" w:rsidRPr="002E6200">
        <w:rPr>
          <w:noProof/>
        </w:rPr>
        <w:t>[53]</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3354EEB0"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F17B50">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"[54]", "plainTextFormattedCitation" : "[54]", "previouslyFormattedCitation" : "[54]" }, "properties" : { "noteIndex" : 0 }, "schema" : "https://github.com/citation-style-language/schema/raw/master/csl-citation.json" }</w:instrText>
      </w:r>
      <w:r>
        <w:rPr>
          <w:bCs/>
        </w:rPr>
        <w:fldChar w:fldCharType="separate"/>
      </w:r>
      <w:r w:rsidR="002E6200" w:rsidRPr="002E6200">
        <w:rPr>
          <w:bCs/>
          <w:noProof/>
        </w:rPr>
        <w:t>[54]</w:t>
      </w:r>
      <w:r>
        <w:rPr>
          <w:bCs/>
        </w:rPr>
        <w:fldChar w:fldCharType="end"/>
      </w:r>
      <w:r w:rsidR="00B0169F">
        <w:rPr>
          <w:bCs/>
        </w:rPr>
        <w:t xml:space="preserve"> and 20% for a conservation programme in the Netherlands </w:t>
      </w:r>
      <w:r w:rsidR="00B0169F">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B0169F">
        <w:rPr>
          <w:bCs/>
        </w:rPr>
        <w:fldChar w:fldCharType="separate"/>
      </w:r>
      <w:r w:rsidR="002E6200" w:rsidRPr="002E6200">
        <w:rPr>
          <w:bCs/>
          <w:noProof/>
        </w:rPr>
        <w:t>[55]</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4C7A33">
        <w:rPr>
          <w:bCs/>
        </w:rPr>
        <w:fldChar w:fldCharType="separate"/>
      </w:r>
      <w:r w:rsidR="002E6200" w:rsidRPr="002E6200">
        <w:rPr>
          <w:bCs/>
          <w:noProof/>
        </w:rPr>
        <w:t>[55]</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56737E8C"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F17B5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"[21,54,56]", "plainTextFormattedCitation" : "[21,54,56]", "previouslyFormattedCitation" : "[21,54,56]" }, "properties" : { "noteIndex" : 0 }, "schema" : "https://github.com/citation-style-language/schema/raw/master/csl-citation.json" }</w:instrText>
      </w:r>
      <w:r w:rsidR="00F353D6">
        <w:rPr>
          <w:bCs/>
        </w:rPr>
        <w:fldChar w:fldCharType="separate"/>
      </w:r>
      <w:r w:rsidR="002E6200" w:rsidRPr="002E6200">
        <w:rPr>
          <w:bCs/>
          <w:noProof/>
        </w:rPr>
        <w:t>[21,54,56]</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F17B50">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"[55]", "plainTextFormattedCitation" : "[55]", "previouslyFormattedCitation" : "[55]" }, "properties" : { "noteIndex" : 0 }, "schema" : "https://github.com/citation-style-language/schema/raw/master/csl-citation.json" }</w:instrText>
      </w:r>
      <w:r w:rsidR="002F6B63">
        <w:rPr>
          <w:bCs/>
        </w:rPr>
        <w:fldChar w:fldCharType="separate"/>
      </w:r>
      <w:r w:rsidR="002E6200" w:rsidRPr="002E6200">
        <w:rPr>
          <w:bCs/>
          <w:noProof/>
        </w:rPr>
        <w:t>[55]</w:t>
      </w:r>
      <w:r w:rsidR="002F6B63">
        <w:rPr>
          <w:bCs/>
        </w:rPr>
        <w:fldChar w:fldCharType="end"/>
      </w:r>
      <w:r w:rsidR="002F6B63">
        <w:rPr>
          <w:bCs/>
        </w:rPr>
        <w:t xml:space="preserve"> and farm size </w:t>
      </w:r>
      <w:r w:rsidR="002F6B63">
        <w:rPr>
          <w:bCs/>
        </w:rPr>
        <w:fldChar w:fldCharType="begin" w:fldLock="1"/>
      </w:r>
      <w:r w:rsidR="00F17B50">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"[33,57]", "plainTextFormattedCitation" : "[33,57]", "previouslyFormattedCitation" : "[33,57]" }, "properties" : { "noteIndex" : 0 }, "schema" : "https://github.com/citation-style-language/schema/raw/master/csl-citation.json" }</w:instrText>
      </w:r>
      <w:r w:rsidR="002F6B63">
        <w:rPr>
          <w:bCs/>
        </w:rPr>
        <w:fldChar w:fldCharType="separate"/>
      </w:r>
      <w:r w:rsidR="002E6200" w:rsidRPr="002E6200">
        <w:rPr>
          <w:bCs/>
          <w:noProof/>
        </w:rPr>
        <w:t>[33,57]</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F17B50">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Pr>
          <w:bCs/>
        </w:rPr>
        <w:fldChar w:fldCharType="separate"/>
      </w:r>
      <w:r w:rsidR="002E6200" w:rsidRPr="002E6200">
        <w:rPr>
          <w:bCs/>
          <w:noProof/>
        </w:rPr>
        <w:t>[58]</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72DFEB04"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F17B50">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"[59,60]", "plainTextFormattedCitation" : "[59,60]", "previouslyFormattedCitation" : "[59,60]" }, "properties" : { "noteIndex" : 0 }, "schema" : "https://github.com/citation-style-language/schema/raw/master/csl-citation.json" }</w:instrText>
      </w:r>
      <w:r>
        <w:fldChar w:fldCharType="separate"/>
      </w:r>
      <w:r w:rsidR="002E6200" w:rsidRPr="002E6200">
        <w:rPr>
          <w:noProof/>
        </w:rPr>
        <w:t>[59,60]</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F17B5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66910">
        <w:fldChar w:fldCharType="separate"/>
      </w:r>
      <w:r w:rsidR="002E6200" w:rsidRPr="002E6200">
        <w:rPr>
          <w:noProof/>
        </w:rPr>
        <w:t>[61]</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F17B50">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"[52]", "plainTextFormattedCitation" : "[52]", "previouslyFormattedCitation" : "[52]" }, "properties" : { "noteIndex" : 0 }, "schema" : "https://github.com/citation-style-language/schema/raw/master/csl-citation.json" }</w:instrText>
      </w:r>
      <w:r w:rsidR="00BE2C4C">
        <w:fldChar w:fldCharType="separate"/>
      </w:r>
      <w:r w:rsidR="002E6200" w:rsidRPr="002E6200">
        <w:rPr>
          <w:noProof/>
        </w:rPr>
        <w:t>[52]</w:t>
      </w:r>
      <w:r w:rsidR="00BE2C4C">
        <w:fldChar w:fldCharType="end"/>
      </w:r>
      <w:r w:rsidR="002B31F1">
        <w:t>.</w:t>
      </w:r>
      <w:r w:rsidR="00060D44">
        <w:t xml:space="preserve"> </w:t>
      </w:r>
    </w:p>
    <w:p w14:paraId="558496EA" w14:textId="77777777" w:rsidR="009B4FB7" w:rsidRDefault="009B4FB7" w:rsidP="00E1675D"/>
    <w:p w14:paraId="5A9E5FEE" w14:textId="6664DAFD"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F17B50">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"[62]", "plainTextFormattedCitation" : "[62]", "previouslyFormattedCitation" : "[62]" }, "properties" : { "noteIndex" : 0 }, "schema" : "https://github.com/citation-style-language/schema/raw/master/csl-citation.json" }</w:instrText>
      </w:r>
      <w:r w:rsidR="00BE2C4C">
        <w:fldChar w:fldCharType="separate"/>
      </w:r>
      <w:r w:rsidR="002E6200" w:rsidRPr="002E6200">
        <w:rPr>
          <w:noProof/>
        </w:rPr>
        <w:t>[62]</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F17B5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CA3214">
        <w:fldChar w:fldCharType="separate"/>
      </w:r>
      <w:r w:rsidR="002E6200" w:rsidRPr="002E6200">
        <w:rPr>
          <w:noProof/>
        </w:rPr>
        <w:t>[58]</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F17B50">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rsidR="00CA3214">
        <w:fldChar w:fldCharType="separate"/>
      </w:r>
      <w:r w:rsidR="002E6200" w:rsidRPr="002E6200">
        <w:rPr>
          <w:noProof/>
        </w:rPr>
        <w:t>[61]</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7098427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F17B50">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"[63]", "plainTextFormattedCitation" : "[63]", "previouslyFormattedCitation" : "[63]" }, "properties" : { "noteIndex" : 0 }, "schema" : "https://github.com/citation-style-language/schema/raw/master/csl-citation.json" }</w:instrText>
      </w:r>
      <w:r w:rsidR="0094359B">
        <w:rPr>
          <w:bCs/>
        </w:rPr>
        <w:fldChar w:fldCharType="separate"/>
      </w:r>
      <w:r w:rsidR="002E6200" w:rsidRPr="002E6200">
        <w:rPr>
          <w:bCs/>
          <w:noProof/>
        </w:rPr>
        <w:t>[63]</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F17B50">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"[64]", "plainTextFormattedCitation" : "[64]", "previouslyFormattedCitation" : "[64]" }, "properties" : { "noteIndex" : 0 }, "schema" : "https://github.com/citation-style-language/schema/raw/master/csl-citation.json" }</w:instrText>
      </w:r>
      <w:r w:rsidR="00B66AE3">
        <w:rPr>
          <w:bCs/>
        </w:rPr>
        <w:fldChar w:fldCharType="separate"/>
      </w:r>
      <w:r w:rsidR="002E6200" w:rsidRPr="002E6200">
        <w:rPr>
          <w:bCs/>
          <w:noProof/>
        </w:rPr>
        <w:t>[64]</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45B7B584"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F17B50">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"[58]", "plainTextFormattedCitation" : "[58]", "previouslyFormattedCitation" : "[58]" }, "properties" : { "noteIndex" : 0 }, "schema" : "https://github.com/citation-style-language/schema/raw/master/csl-citation.json" }</w:instrText>
      </w:r>
      <w:r w:rsidR="000D5790">
        <w:fldChar w:fldCharType="separate"/>
      </w:r>
      <w:r w:rsidR="002E6200" w:rsidRPr="002E6200">
        <w:rPr>
          <w:noProof/>
        </w:rPr>
        <w:t>[58]</w:t>
      </w:r>
      <w:r w:rsidR="000D5790">
        <w:fldChar w:fldCharType="end"/>
      </w:r>
      <w:r>
        <w:t xml:space="preserve"> and plant genetic resource</w:t>
      </w:r>
      <w:r w:rsidR="000D5790">
        <w:t xml:space="preserve"> </w:t>
      </w:r>
      <w:r w:rsidR="000D5790">
        <w:fldChar w:fldCharType="begin" w:fldLock="1"/>
      </w:r>
      <w:r w:rsidR="00F17B50">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"[65]", "plainTextFormattedCitation" : "[65]", "previouslyFormattedCitation" : "[65]" }, "properties" : { "noteIndex" : 0 }, "schema" : "https://github.com/citation-style-language/schema/raw/master/csl-citation.json" }</w:instrText>
      </w:r>
      <w:r w:rsidR="000D5790">
        <w:fldChar w:fldCharType="separate"/>
      </w:r>
      <w:r w:rsidR="002E6200" w:rsidRPr="002E6200">
        <w:rPr>
          <w:noProof/>
        </w:rPr>
        <w:t>[65]</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56494C17"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F17B50">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"[66]", "plainTextFormattedCitation" : "[66]", "previouslyFormattedCitation" : "[66]" }, "properties" : { "noteIndex" : 0 }, "schema" : "https://github.com/citation-style-language/schema/raw/master/csl-citation.json" }</w:instrText>
      </w:r>
      <w:r>
        <w:fldChar w:fldCharType="separate"/>
      </w:r>
      <w:r w:rsidR="002E6200" w:rsidRPr="002E6200">
        <w:rPr>
          <w:noProof/>
        </w:rPr>
        <w:t>[66]</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D1C2AF0" w:rsidR="00321C88" w:rsidRDefault="00B160DF" w:rsidP="001E7286">
      <w:r>
        <w:t xml:space="preserve">Farm intensification is a trend </w:t>
      </w:r>
      <w:r w:rsidRPr="00B160DF">
        <w:t xml:space="preserve"> across Romania and Central and Eastern Europe </w:t>
      </w:r>
      <w:r w:rsidRPr="00B160DF">
        <w:fldChar w:fldCharType="begin" w:fldLock="1"/>
      </w:r>
      <w:r w:rsidR="00F17B50">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"[10,67]", "plainTextFormattedCitation" : "[10,67]", "previouslyFormattedCitation" : "[10,67]" }, "properties" : { "noteIndex" : 0 }, "schema" : "https://github.com/citation-style-language/schema/raw/master/csl-citation.json" }</w:instrText>
      </w:r>
      <w:r w:rsidRPr="00B160DF">
        <w:fldChar w:fldCharType="separate"/>
      </w:r>
      <w:r w:rsidR="002E6200" w:rsidRPr="002E6200">
        <w:rPr>
          <w:noProof/>
        </w:rPr>
        <w:t>[10,67]</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F17B50">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"[68]", "plainTextFormattedCitation" : "[68]", "previouslyFormattedCitation" : "[68]" }, "properties" : { "noteIndex" : 0 }, "schema" : "https://github.com/citation-style-language/schema/raw/master/csl-citation.json" }</w:instrText>
      </w:r>
      <w:r w:rsidR="0094359B">
        <w:fldChar w:fldCharType="separate"/>
      </w:r>
      <w:r w:rsidR="002E6200" w:rsidRPr="002E6200">
        <w:rPr>
          <w:noProof/>
        </w:rPr>
        <w:t>[68]</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6129A4C8" w:rsidR="001A40B6" w:rsidRDefault="00D03B11" w:rsidP="001E7286">
      <w:ins w:id="399" w:author="MORAN Dominic" w:date="2018-07-14T19:11:00Z">
        <w:r>
          <w:t>This</w:t>
        </w:r>
      </w:ins>
      <w:del w:id="400"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F17B50">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"[21,54,55,69]", "manualFormatting" : "[e.g. 20,45,64,74]", "plainTextFormattedCitation" : "[21,54,55,69]", "previouslyFormattedCitation" : "[21,54,55,69]"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401"/>
      <w:r w:rsidR="00321C88">
        <w:t xml:space="preserve">that </w:t>
      </w:r>
      <w:r w:rsidR="002C7B54">
        <w:t xml:space="preserve">suggest </w:t>
      </w:r>
      <w:r w:rsidR="00321C88">
        <w:t>appropriate design and sufficient payment levels are crucial to achieve higher participation rates in conservation programmes.</w:t>
      </w:r>
      <w:commentRangeEnd w:id="401"/>
      <w:r w:rsidR="00437272">
        <w:rPr>
          <w:rStyle w:val="CommentReference"/>
        </w:rPr>
        <w:commentReference w:id="401"/>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402" w:author="MORAN Dominic" w:date="2018-07-15T19:35:00Z">
        <w:r w:rsidR="00437272">
          <w:t>-</w:t>
        </w:r>
      </w:ins>
      <w:del w:id="403"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404"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58B6FE43" w14:textId="6567B04D" w:rsidR="00F17B50" w:rsidRPr="00F17B50" w:rsidRDefault="00C052BF" w:rsidP="00F17B50">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F17B50" w:rsidRPr="00F17B50">
        <w:rPr>
          <w:noProof/>
          <w:sz w:val="20"/>
        </w:rPr>
        <w:t xml:space="preserve">1. </w:t>
      </w:r>
      <w:r w:rsidR="00F17B50" w:rsidRPr="00F17B50">
        <w:rPr>
          <w:noProof/>
          <w:sz w:val="20"/>
        </w:rPr>
        <w:tab/>
        <w:t xml:space="preserve">Eisler MC, Lee MR, Tarlton JF, Martin GB, Beddington J, Dungait JA, et al. Steps to sustainable livestock. Nature. 2014;507: 32. </w:t>
      </w:r>
    </w:p>
    <w:p w14:paraId="7F452D19"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 </w:t>
      </w:r>
      <w:r w:rsidRPr="00F17B50">
        <w:rPr>
          <w:noProof/>
          <w:sz w:val="20"/>
        </w:rPr>
        <w:tab/>
        <w:t>Ahtiainen H, Pouta E. The value of genetic resources in agriculture: a meta-analysis assessing existing knowledge and future research needs. Int J Biodivers Sci Ecosyst Serv Manag. 2011;7: 27–38. doi:10.1080/21513732.2011.593557</w:t>
      </w:r>
    </w:p>
    <w:p w14:paraId="1BE0135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 </w:t>
      </w:r>
      <w:r w:rsidRPr="00F17B50">
        <w:rPr>
          <w:noProof/>
          <w:sz w:val="20"/>
        </w:rPr>
        <w:tab/>
        <w:t xml:space="preserve">FAO. The Second State of The Worlds Farm Animal Genetic Resources Report. Rome, Italy; 2015. </w:t>
      </w:r>
    </w:p>
    <w:p w14:paraId="7E52C2C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 </w:t>
      </w:r>
      <w:r w:rsidRPr="00F17B50">
        <w:rPr>
          <w:noProof/>
          <w:sz w:val="20"/>
        </w:rPr>
        <w:tab/>
        <w:t xml:space="preserve">FAO. The future of food and agriculture – Trends and challenges. Rome, Italy; 2017. </w:t>
      </w:r>
    </w:p>
    <w:p w14:paraId="4808164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 </w:t>
      </w:r>
      <w:r w:rsidRPr="00F17B50">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94B7988"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 </w:t>
      </w:r>
      <w:r w:rsidRPr="00F17B50">
        <w:rPr>
          <w:noProof/>
          <w:sz w:val="20"/>
        </w:rPr>
        <w:tab/>
        <w:t xml:space="preserve">Gandini GC, Villa E. Analysis of the cultural value of local livestock breeds: a methodology. J Anim Breed Genet. Wiley Online Library; 2003;120: 1–11. </w:t>
      </w:r>
    </w:p>
    <w:p w14:paraId="5F824B25"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7. </w:t>
      </w:r>
      <w:r w:rsidRPr="00F17B50">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2489A42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8. </w:t>
      </w:r>
      <w:r w:rsidRPr="00F17B50">
        <w:rPr>
          <w:noProof/>
          <w:sz w:val="20"/>
        </w:rPr>
        <w:tab/>
        <w:t xml:space="preserve">Bojkovski D, Simčič M, Kompan D. Supports for local breeds in the European region–an overview. PoljoPrivreda. Poljoprivredni fakultet u Osijeku i Poljoprivredni institut Osijek; 2015;21: 7–10. </w:t>
      </w:r>
    </w:p>
    <w:p w14:paraId="4F6A701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9. </w:t>
      </w:r>
      <w:r w:rsidRPr="00F17B50">
        <w:rPr>
          <w:noProof/>
          <w:sz w:val="20"/>
        </w:rPr>
        <w:tab/>
        <w:t xml:space="preserve">Naidoo R, Balmford A, Ferraro PJ, Polasky S, Ricketts TH, Rouget M. Integrating economic costs into conservation planning. Trends Ecol Evol. Elsevier; 2006;21: 681–687. </w:t>
      </w:r>
    </w:p>
    <w:p w14:paraId="415ADDA0"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10. </w:t>
      </w:r>
      <w:r w:rsidRPr="00F17B50">
        <w:rPr>
          <w:noProof/>
          <w:sz w:val="20"/>
        </w:rPr>
        <w:tab/>
        <w:t xml:space="preserve">Popescu A, Alecu IN, Dinu TA, Stoian E, Condei R, Ciocan H. Farm Structure and Land Concentration in Romania and the European Union’s Agriculture. Agric Agric Sci Procedia. Elsevier; 2016;10: 566–577. </w:t>
      </w:r>
    </w:p>
    <w:p w14:paraId="55F5109A"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11. </w:t>
      </w:r>
      <w:r w:rsidRPr="00F17B50">
        <w:rPr>
          <w:noProof/>
          <w:sz w:val="20"/>
        </w:rPr>
        <w:tab/>
        <w:t>Eurostat. Romania agricultural census [Internet]. 2010. Available: http://ec.europa.eu/eurostat/statistics-explained/index.php/Agricultural_census_in_Romania</w:t>
      </w:r>
    </w:p>
    <w:p w14:paraId="358AB6BE"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12. </w:t>
      </w:r>
      <w:r w:rsidRPr="00F17B50">
        <w:rPr>
          <w:noProof/>
          <w:sz w:val="20"/>
        </w:rPr>
        <w:tab/>
        <w:t xml:space="preserve">Sutcliffe L, Akeroyd J, Page N, Popa R. Combining approaches to support high nature value Farmland in southern Transylvania, Romania. Hacquetia. 2015;14: 53–63. </w:t>
      </w:r>
    </w:p>
    <w:p w14:paraId="259165DA"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13. </w:t>
      </w:r>
      <w:r w:rsidRPr="00F17B50">
        <w:rPr>
          <w:noProof/>
          <w:sz w:val="20"/>
        </w:rPr>
        <w:tab/>
        <w:t xml:space="preserve">Sutcliffe L, Paulini I, Jones G, Marggraf R, Page N. Pastoral commons use in Romania and the role of the Common Agricultural Policy. Int J Commons. 2013;7. </w:t>
      </w:r>
    </w:p>
    <w:p w14:paraId="55FD12F8"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14. </w:t>
      </w:r>
      <w:r w:rsidRPr="00F17B50">
        <w:rPr>
          <w:noProof/>
          <w:sz w:val="20"/>
        </w:rPr>
        <w:tab/>
        <w:t xml:space="preserve">Draganescu C. Romanian strategy for a sustainable management of farm animal genetic resources. 2003; </w:t>
      </w:r>
    </w:p>
    <w:p w14:paraId="68CD857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15. </w:t>
      </w:r>
      <w:r w:rsidRPr="00F17B50">
        <w:rPr>
          <w:noProof/>
          <w:sz w:val="20"/>
        </w:rPr>
        <w:tab/>
        <w:t>FAO. Domestic Animal Diversity Information System (DAD-IS) [Internet]. 2018 [cited 26 Mar 2018]. Available: http://www.fao.org/dad-is/en/</w:t>
      </w:r>
    </w:p>
    <w:p w14:paraId="2F860A1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16. </w:t>
      </w:r>
      <w:r w:rsidRPr="00F17B50">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3EB2E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17. </w:t>
      </w:r>
      <w:r w:rsidRPr="00F17B50">
        <w:rPr>
          <w:noProof/>
          <w:sz w:val="20"/>
        </w:rPr>
        <w:tab/>
        <w:t xml:space="preserve">Gasson R. Goals and values of farmers. J Agric Econ. Wiley Online Library; 1973;24: 521–542. </w:t>
      </w:r>
    </w:p>
    <w:p w14:paraId="3461525B"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18. </w:t>
      </w:r>
      <w:r w:rsidRPr="00F17B50">
        <w:rPr>
          <w:noProof/>
          <w:sz w:val="20"/>
        </w:rPr>
        <w:tab/>
        <w:t xml:space="preserve">Ilbery BW. Goals and values of hop farmers. Trans Inst Br Geogr. JSTOR; 1983; 329–341. </w:t>
      </w:r>
    </w:p>
    <w:p w14:paraId="14A14720"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19. </w:t>
      </w:r>
      <w:r w:rsidRPr="00F17B50">
        <w:rPr>
          <w:noProof/>
          <w:sz w:val="20"/>
        </w:rPr>
        <w:tab/>
        <w:t>Burton R, Kuczera C, Schwarz G. Exploring Farmers’ Cultural Resistance to Voluntary Agri</w:t>
      </w:r>
      <w:r w:rsidRPr="00F17B50">
        <w:rPr>
          <w:rFonts w:ascii="Cambria Math" w:hAnsi="Cambria Math" w:cs="Cambria Math"/>
          <w:noProof/>
          <w:sz w:val="20"/>
        </w:rPr>
        <w:t>‐</w:t>
      </w:r>
      <w:r w:rsidRPr="00F17B50">
        <w:rPr>
          <w:noProof/>
          <w:sz w:val="20"/>
        </w:rPr>
        <w:t xml:space="preserve">environmental Schemes. Sociol Ruralis. Wiley Online Library; 2008;48: 16–37. </w:t>
      </w:r>
    </w:p>
    <w:p w14:paraId="0A3256D8"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20. </w:t>
      </w:r>
      <w:r w:rsidRPr="00F17B50">
        <w:rPr>
          <w:noProof/>
          <w:sz w:val="20"/>
        </w:rPr>
        <w:tab/>
        <w:t xml:space="preserve">Louviere JJ, Hensher DA, Swait JD. Stated choice methods: analysis and applications. Cambridge University Press; 2000. </w:t>
      </w:r>
    </w:p>
    <w:p w14:paraId="483A432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21. </w:t>
      </w:r>
      <w:r w:rsidRPr="00F17B50">
        <w:rPr>
          <w:noProof/>
          <w:sz w:val="20"/>
        </w:rPr>
        <w:tab/>
        <w:t xml:space="preserve">Greiner R. Factors influencing farmers’ participation in contractual biodiversity conservation: a choice experiment with northern Australian pastoralists. Aust J Agric Resour Econ. Wiley Online Library; 2015; </w:t>
      </w:r>
    </w:p>
    <w:p w14:paraId="7E2E3EB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22. </w:t>
      </w:r>
      <w:r w:rsidRPr="00F17B50">
        <w:rPr>
          <w:noProof/>
          <w:sz w:val="20"/>
        </w:rPr>
        <w:tab/>
        <w:t xml:space="preserve">Ruto E, Garrod G. Investigating farmers’ preferences for the design of agri-environment schemes: a choice experiment approach. J Environ Plan Manag. Taylor &amp; Francis; 2009;52: 631–647. </w:t>
      </w:r>
    </w:p>
    <w:p w14:paraId="4F284094"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23. </w:t>
      </w:r>
      <w:r w:rsidRPr="00F17B50">
        <w:rPr>
          <w:noProof/>
          <w:sz w:val="20"/>
        </w:rPr>
        <w:tab/>
        <w:t xml:space="preserve">Broch SW, Vedel SE. Heterogeneity in landowners’ agri-environmental scheme preferences. Proceedings of the Economic Council Conference on Environmental Economics. 2010. </w:t>
      </w:r>
    </w:p>
    <w:p w14:paraId="564248A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24. </w:t>
      </w:r>
      <w:r w:rsidRPr="00F17B50">
        <w:rPr>
          <w:noProof/>
          <w:sz w:val="20"/>
        </w:rPr>
        <w:tab/>
        <w:t xml:space="preserve">Ducos G, Dupraz P, Bonnieux F. Agri-environment contract adoption under fixed and variable compliance costs. J Environ Plan Manag. Taylor &amp; Francis; 2009;52: 669–687. </w:t>
      </w:r>
    </w:p>
    <w:p w14:paraId="47EA152B"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25. </w:t>
      </w:r>
      <w:r w:rsidRPr="00F17B50">
        <w:rPr>
          <w:noProof/>
          <w:sz w:val="20"/>
        </w:rPr>
        <w:tab/>
        <w:t>Espinosa</w:t>
      </w:r>
      <w:r w:rsidRPr="00F17B50">
        <w:rPr>
          <w:rFonts w:ascii="Cambria Math" w:hAnsi="Cambria Math" w:cs="Cambria Math"/>
          <w:noProof/>
          <w:sz w:val="20"/>
        </w:rPr>
        <w:t>‐</w:t>
      </w:r>
      <w:r w:rsidRPr="00F17B50">
        <w:rPr>
          <w:noProof/>
          <w:sz w:val="20"/>
        </w:rPr>
        <w:t>Goded M, Barreiro</w:t>
      </w:r>
      <w:r w:rsidRPr="00F17B50">
        <w:rPr>
          <w:rFonts w:ascii="Cambria Math" w:hAnsi="Cambria Math" w:cs="Cambria Math"/>
          <w:noProof/>
          <w:sz w:val="20"/>
        </w:rPr>
        <w:t>‐</w:t>
      </w:r>
      <w:r w:rsidRPr="00F17B50">
        <w:rPr>
          <w:noProof/>
          <w:sz w:val="20"/>
        </w:rPr>
        <w:t>Hurlé J, Ruto E. What do farmers want from Agri</w:t>
      </w:r>
      <w:r w:rsidRPr="00F17B50">
        <w:rPr>
          <w:rFonts w:ascii="Cambria Math" w:hAnsi="Cambria Math" w:cs="Cambria Math"/>
          <w:noProof/>
          <w:sz w:val="20"/>
        </w:rPr>
        <w:t>‐</w:t>
      </w:r>
      <w:r w:rsidRPr="00F17B50">
        <w:rPr>
          <w:noProof/>
          <w:sz w:val="20"/>
        </w:rPr>
        <w:t xml:space="preserve">environmental scheme design? A choice experiment approach. J Agric Econ. Wiley Online Library; 2010;61: 259–273. </w:t>
      </w:r>
    </w:p>
    <w:p w14:paraId="7A3AFF0A"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26. </w:t>
      </w:r>
      <w:r w:rsidRPr="00F17B50">
        <w:rPr>
          <w:noProof/>
          <w:sz w:val="20"/>
        </w:rPr>
        <w:tab/>
        <w:t xml:space="preserve">Lienhoop N, Brouwer R. Agri-environmental policy valuation: Farmers’ contract design preferences for afforestation schemes. Land use policy. Elsevier; 2015;42: 568–577. </w:t>
      </w:r>
    </w:p>
    <w:p w14:paraId="44571C7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27. </w:t>
      </w:r>
      <w:r w:rsidRPr="00F17B50">
        <w:rPr>
          <w:noProof/>
          <w:sz w:val="20"/>
        </w:rPr>
        <w:tab/>
        <w:t xml:space="preserve">Oszlányi J, Grodzińska K, Badea O, Shparyk Y. Nature conservation in Central and Eastern Europe with a special emphasis on the Carpathian Mountains. Environ Pollut. Elsevier; 2004;130: 127–134. </w:t>
      </w:r>
    </w:p>
    <w:p w14:paraId="5CEBE868"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28. </w:t>
      </w:r>
      <w:r w:rsidRPr="00F17B50">
        <w:rPr>
          <w:noProof/>
          <w:sz w:val="20"/>
        </w:rPr>
        <w:tab/>
        <w:t xml:space="preserve">Page N. Personal Communication concerning uptake of Romanian RDP Option for conservation of rare breeds. 2015. </w:t>
      </w:r>
    </w:p>
    <w:p w14:paraId="613FBC30"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29. </w:t>
      </w:r>
      <w:r w:rsidRPr="00F17B50">
        <w:rPr>
          <w:noProof/>
          <w:sz w:val="20"/>
        </w:rPr>
        <w:tab/>
        <w:t xml:space="preserve">Fischer J, Hartel T, Kuemmerle T. Conservation policy in traditional farming landscapes. Conserv Lett. Wiley Online Library; 2012;5: 167–175. </w:t>
      </w:r>
    </w:p>
    <w:p w14:paraId="6523788B"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30. </w:t>
      </w:r>
      <w:r w:rsidRPr="00F17B50">
        <w:rPr>
          <w:noProof/>
          <w:sz w:val="20"/>
        </w:rPr>
        <w:tab/>
        <w:t>Mikulcak F, Newig J, Milcu AI, Hartel T, Fischer J. Integrating Rural Development and Biodiversity Conservation in Central Romania. Environ Conserv. 2013;40: 129–137. doi:10.1017/S0376892912000392</w:t>
      </w:r>
    </w:p>
    <w:p w14:paraId="1CD4570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31. </w:t>
      </w:r>
      <w:r w:rsidRPr="00F17B50">
        <w:rPr>
          <w:noProof/>
          <w:sz w:val="20"/>
        </w:rPr>
        <w:tab/>
        <w:t xml:space="preserve">Page N, Popa R, Gherghiceanu C, Balint L. Linking High Nature Value Grasslands to Small-Scale Farmer Incomes: Târnava Mare, Romania. Mt Hay Meadows Hotspots Byodiversity Tradit Cult Ghimeş. 2011; </w:t>
      </w:r>
    </w:p>
    <w:p w14:paraId="191C2614"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32. </w:t>
      </w:r>
      <w:r w:rsidRPr="00F17B50">
        <w:rPr>
          <w:noProof/>
          <w:sz w:val="20"/>
        </w:rPr>
        <w:tab/>
        <w:t xml:space="preserve">Gherghinescu O. Poverty and social exclusion in rural areas: Romania. 2008. </w:t>
      </w:r>
    </w:p>
    <w:p w14:paraId="67ED8203"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33. </w:t>
      </w:r>
      <w:r w:rsidRPr="00F17B50">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DA1A880"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34. </w:t>
      </w:r>
      <w:r w:rsidRPr="00F17B50">
        <w:rPr>
          <w:noProof/>
          <w:sz w:val="20"/>
        </w:rPr>
        <w:tab/>
        <w:t xml:space="preserve">Crabbe M, Vandebroek ML. Using appropriate prior information to eliminate choice sets with a dominant alternative from D-efficient designs. 2011; </w:t>
      </w:r>
    </w:p>
    <w:p w14:paraId="5DC9F03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35. </w:t>
      </w:r>
      <w:r w:rsidRPr="00F17B50">
        <w:rPr>
          <w:noProof/>
          <w:sz w:val="20"/>
        </w:rPr>
        <w:tab/>
        <w:t xml:space="preserve">Metrics C. Ngene 1.1 User Manual and Reference Guide. Sydney, Aust ChoiceMetrics. 2012; </w:t>
      </w:r>
    </w:p>
    <w:p w14:paraId="271082C3"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36. </w:t>
      </w:r>
      <w:r w:rsidRPr="00F17B50">
        <w:rPr>
          <w:noProof/>
          <w:sz w:val="20"/>
        </w:rPr>
        <w:tab/>
        <w:t xml:space="preserve">Hensher DA. How do respondents process stated choice experiments? Attribute consideration under varying information load. J Appl Econom. Wiley Online Library; 2006;21: 861–878. </w:t>
      </w:r>
    </w:p>
    <w:p w14:paraId="3F75291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37. </w:t>
      </w:r>
      <w:r w:rsidRPr="00F17B50">
        <w:rPr>
          <w:noProof/>
          <w:sz w:val="20"/>
        </w:rPr>
        <w:tab/>
        <w:t xml:space="preserve">Lancaster KJ. A new approach to consumer theory. J Polit Econ. JSTOR; 1966; 132–157. </w:t>
      </w:r>
    </w:p>
    <w:p w14:paraId="0CB61E5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38. </w:t>
      </w:r>
      <w:r w:rsidRPr="00F17B50">
        <w:rPr>
          <w:noProof/>
          <w:sz w:val="20"/>
        </w:rPr>
        <w:tab/>
        <w:t xml:space="preserve">Luce RD. Individual choice behavior: A theoretical analysis. Courier Corporation; 2005. </w:t>
      </w:r>
    </w:p>
    <w:p w14:paraId="41B5BD6D"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39. </w:t>
      </w:r>
      <w:r w:rsidRPr="00F17B50">
        <w:rPr>
          <w:noProof/>
          <w:sz w:val="20"/>
        </w:rPr>
        <w:tab/>
        <w:t xml:space="preserve">McFadden D. Conditional logit analysis of qualitative choice behavior. Institute of Urban and Regional Development, University of California; 1973; </w:t>
      </w:r>
    </w:p>
    <w:p w14:paraId="7430DAAF"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40. </w:t>
      </w:r>
      <w:r w:rsidRPr="00F17B50">
        <w:rPr>
          <w:noProof/>
          <w:sz w:val="20"/>
        </w:rPr>
        <w:tab/>
        <w:t xml:space="preserve">Holmes TP, Adamowicz WL, Carlsson F. Choice experiments. A Primer on Nonmarket Valuation. Springer; 2017. pp. 133–186. </w:t>
      </w:r>
    </w:p>
    <w:p w14:paraId="11424E7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41. </w:t>
      </w:r>
      <w:r w:rsidRPr="00F17B50">
        <w:rPr>
          <w:noProof/>
          <w:sz w:val="20"/>
        </w:rPr>
        <w:tab/>
        <w:t xml:space="preserve">Hensher DA, Rose JM, Greene WH. Applied choice analysis: a primer. Cambridge University Press; 2005. </w:t>
      </w:r>
    </w:p>
    <w:p w14:paraId="37C99588"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42. </w:t>
      </w:r>
      <w:r w:rsidRPr="00F17B50">
        <w:rPr>
          <w:noProof/>
          <w:sz w:val="20"/>
        </w:rPr>
        <w:tab/>
        <w:t xml:space="preserve">National Institute of Statistics. Press Release No. 159 of July 4th 2013 of the final results population and housing census 2011. 2013. </w:t>
      </w:r>
    </w:p>
    <w:p w14:paraId="4B7A5BDF"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43. </w:t>
      </w:r>
      <w:r w:rsidRPr="00F17B50">
        <w:rPr>
          <w:noProof/>
          <w:sz w:val="20"/>
        </w:rPr>
        <w:tab/>
        <w:t xml:space="preserve">European Commission. European Commission DG Agriculture and Rural Development. Brussels; 2012. </w:t>
      </w:r>
    </w:p>
    <w:p w14:paraId="30234F35"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44. </w:t>
      </w:r>
      <w:r w:rsidRPr="00F17B50">
        <w:rPr>
          <w:noProof/>
          <w:sz w:val="20"/>
        </w:rPr>
        <w:tab/>
        <w:t xml:space="preserve">National Institute of Statistics. Press Release No. 135 of June 5th 2015. Household income and expenditure in 2014 Family Budget Survey. Bucharest, Romania.; 2015. </w:t>
      </w:r>
    </w:p>
    <w:p w14:paraId="55A26BE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45. </w:t>
      </w:r>
      <w:r w:rsidRPr="00F17B50">
        <w:rPr>
          <w:noProof/>
          <w:sz w:val="20"/>
        </w:rPr>
        <w:tab/>
        <w:t>European Comission. Eurostat: Farm structure statistics [Internet]. 2017 [cited 3 Oct 2017]. Available: http://ec.europa.eu/eurostat/statistics-explained/index.php/Farm_structure_statistics</w:t>
      </w:r>
    </w:p>
    <w:p w14:paraId="5311AFD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46. </w:t>
      </w:r>
      <w:r w:rsidRPr="00F17B50">
        <w:rPr>
          <w:noProof/>
          <w:sz w:val="20"/>
        </w:rPr>
        <w:tab/>
        <w:t xml:space="preserve">Tesfaye A, Brouwer R. Testing participation constraints in contract design for sustainable soil conservation in Ethiopia. Ecol Econ. Elsevier; 2012;73: 168–178. </w:t>
      </w:r>
    </w:p>
    <w:p w14:paraId="6892C249"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47. </w:t>
      </w:r>
      <w:r w:rsidRPr="00F17B50">
        <w:rPr>
          <w:noProof/>
          <w:sz w:val="20"/>
        </w:rPr>
        <w:tab/>
        <w:t xml:space="preserve">Santos R, Clemente P, Brouwer R, Antunes P, Pinto R. Landowner preferences for agri-environmental agreements to conserve the montado ecosystem in Portugal. Ecol Econ. Elsevier; 2015;118: 159–167. </w:t>
      </w:r>
    </w:p>
    <w:p w14:paraId="613450C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48. </w:t>
      </w:r>
      <w:r w:rsidRPr="00F17B50">
        <w:rPr>
          <w:noProof/>
          <w:sz w:val="20"/>
        </w:rPr>
        <w:tab/>
        <w:t xml:space="preserve">Tudor MM, Alexandri C. Structural Changes in Romanian Farm Management and their Impact on Economic Performances. Procedia Econ Financ. Elsevier; 2015;22: 747–754. </w:t>
      </w:r>
    </w:p>
    <w:p w14:paraId="2F0C79A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49. </w:t>
      </w:r>
      <w:r w:rsidRPr="00F17B50">
        <w:rPr>
          <w:noProof/>
          <w:sz w:val="20"/>
        </w:rPr>
        <w:tab/>
        <w:t xml:space="preserve">Kosoy N, Corbera E, Brown K. Participation in payments for ecosystem services: case studies from the Lacandon rainforest, Mexico. Geoforum. Elsevier; 2008;39: 2073–2083. </w:t>
      </w:r>
    </w:p>
    <w:p w14:paraId="0CA2CEF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50. </w:t>
      </w:r>
      <w:r w:rsidRPr="00F17B50">
        <w:rPr>
          <w:noProof/>
          <w:sz w:val="20"/>
        </w:rPr>
        <w:tab/>
        <w:t xml:space="preserve">Heyman J, Ariely D. Effort for payment: A tale of two markets. Psychol Sci. SAGE Publications Sage CA: Los Angeles, CA; 2004;15: 787–793. </w:t>
      </w:r>
    </w:p>
    <w:p w14:paraId="5CEA730E"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51. </w:t>
      </w:r>
      <w:r w:rsidRPr="00F17B50">
        <w:rPr>
          <w:noProof/>
          <w:sz w:val="20"/>
        </w:rPr>
        <w:tab/>
        <w:t xml:space="preserve">De Snoo GR, Herzon I, Staats H, Burton RJF, Schindler S, van Dijk J, et al. Toward effective nature conservation on farmland: making farmers matter. Conserv Lett. Wiley Online Library; 2013;6: 66–72. </w:t>
      </w:r>
    </w:p>
    <w:p w14:paraId="294CC910"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52. </w:t>
      </w:r>
      <w:r w:rsidRPr="00F17B50">
        <w:rPr>
          <w:noProof/>
          <w:sz w:val="20"/>
        </w:rPr>
        <w:tab/>
        <w:t xml:space="preserve">Gorton M, Hubbard C, Hubbard L. The folly of European Union policy transfer: why the Common Agricultural Policy (CAP) does not fit Central and Eastern Europe. Reg Stud. Taylor &amp; Francis; 2009;43: 1305–1317. </w:t>
      </w:r>
    </w:p>
    <w:p w14:paraId="01CA30A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53. </w:t>
      </w:r>
      <w:r w:rsidRPr="00F17B50">
        <w:rPr>
          <w:noProof/>
          <w:sz w:val="20"/>
        </w:rPr>
        <w:tab/>
        <w:t xml:space="preserve">Narloch U, Drucker AG, Pascual U. What role for cooperation in conservation tenders? Paying farmer groups in the High Andes. Land use policy. Elsevier; 2017;63: 659–671. </w:t>
      </w:r>
    </w:p>
    <w:p w14:paraId="44B90EDF"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54. </w:t>
      </w:r>
      <w:r w:rsidRPr="00F17B50">
        <w:rPr>
          <w:noProof/>
          <w:sz w:val="20"/>
        </w:rPr>
        <w:tab/>
        <w:t>Defrancesco E, Gatto P, Runge F, Trestini S. Factors affecting farmers’ participation in agri</w:t>
      </w:r>
      <w:r w:rsidRPr="00F17B50">
        <w:rPr>
          <w:rFonts w:ascii="Cambria Math" w:hAnsi="Cambria Math" w:cs="Cambria Math"/>
          <w:noProof/>
          <w:sz w:val="20"/>
        </w:rPr>
        <w:t>‐</w:t>
      </w:r>
      <w:r w:rsidRPr="00F17B50">
        <w:rPr>
          <w:noProof/>
          <w:sz w:val="20"/>
        </w:rPr>
        <w:t xml:space="preserve">environmental measures: A Northern Italian perspective. J Agric Econ. Wiley Online Library; 2008;59: 114–131. </w:t>
      </w:r>
    </w:p>
    <w:p w14:paraId="0A7C4E3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55. </w:t>
      </w:r>
      <w:r w:rsidRPr="00F17B50">
        <w:rPr>
          <w:noProof/>
          <w:sz w:val="20"/>
        </w:rPr>
        <w:tab/>
        <w:t xml:space="preserve">Wossink GAA, van Wenum JH. Biodiversity conservation by farmers: analysis of actual and contingent participation. Eur Rev Agric Econ. Oxford University Press; 2003;30: 461–485. </w:t>
      </w:r>
    </w:p>
    <w:p w14:paraId="5DD07BBA"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56. </w:t>
      </w:r>
      <w:r w:rsidRPr="00F17B50">
        <w:rPr>
          <w:noProof/>
          <w:sz w:val="20"/>
        </w:rPr>
        <w:tab/>
        <w:t xml:space="preserve">Dupraz P, Vanslembrouck I, Bonnieux F, Van Huylenbroeck G. Farmers’ participation in European agri-environmental policies. Zaragoza (Spain). 2002;28: 31. </w:t>
      </w:r>
    </w:p>
    <w:p w14:paraId="222764D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57. </w:t>
      </w:r>
      <w:r w:rsidRPr="00F17B50">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5C535C0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58. </w:t>
      </w:r>
      <w:r w:rsidRPr="00F17B50">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04FE3191"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59. </w:t>
      </w:r>
      <w:r w:rsidRPr="00F17B50">
        <w:rPr>
          <w:noProof/>
          <w:sz w:val="20"/>
        </w:rPr>
        <w:tab/>
        <w:t xml:space="preserve">Shortall S. Are rural development programmes socially inclusive? Social inclusion, civic engagement, participation, and social capital: Exploring the differences. J Rural Stud. Elsevier; 2008;24: 450–457. </w:t>
      </w:r>
    </w:p>
    <w:p w14:paraId="26C043EC"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60. </w:t>
      </w:r>
      <w:r w:rsidRPr="00F17B50">
        <w:rPr>
          <w:noProof/>
          <w:sz w:val="20"/>
        </w:rPr>
        <w:tab/>
        <w:t xml:space="preserve">Milcu AI, Sherren K, Hanspach J, Abson D, Fischer J. Navigating conflicting landscape aspirations: Application of a photo-based Q-method in Transylvania (Central Romania). Land use policy. Elsevier; 2014;41: 408–422. </w:t>
      </w:r>
    </w:p>
    <w:p w14:paraId="38FA69B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61. </w:t>
      </w:r>
      <w:r w:rsidRPr="00F17B50">
        <w:rPr>
          <w:noProof/>
          <w:sz w:val="20"/>
        </w:rPr>
        <w:tab/>
        <w:t xml:space="preserve">Bhatia AK, Jain A, Sadana DK, Gokhale SB, Bhagat RL. Phenotypic identification of farm animal genetic resources using computer learning with scoring function. Comput Electron Agric. Elsevier; 2010;73: 37–43. </w:t>
      </w:r>
    </w:p>
    <w:p w14:paraId="79B62EB3"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62. </w:t>
      </w:r>
      <w:r w:rsidRPr="00F17B50">
        <w:rPr>
          <w:noProof/>
          <w:sz w:val="20"/>
        </w:rPr>
        <w:tab/>
        <w:t xml:space="preserve">Programul National De Dezvoltare Rurala. National Rural Development Programme for the 2014 – 2020 period. Bucharesti, Romania; 2014. </w:t>
      </w:r>
    </w:p>
    <w:p w14:paraId="5D2A8316"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63. </w:t>
      </w:r>
      <w:r w:rsidRPr="00F17B50">
        <w:rPr>
          <w:noProof/>
          <w:sz w:val="20"/>
        </w:rPr>
        <w:tab/>
        <w:t xml:space="preserve">Fundatia ADEPT. Fundatia ADEPT Transilvania 10 year report 2004-2014. Sighisoara, Romania; 2014. </w:t>
      </w:r>
    </w:p>
    <w:p w14:paraId="42F3B8C9"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64. </w:t>
      </w:r>
      <w:r w:rsidRPr="00F17B50">
        <w:rPr>
          <w:noProof/>
          <w:sz w:val="20"/>
        </w:rPr>
        <w:tab/>
        <w:t>Swift MJ, Izac AMN, van Noordwijk M. Biodiversity and ecosystem services in agricultural landscapes—are we asking the right questions? Agric Ecosyst Environ. 2004;104: 113–134. doi:http://dx.doi.org/10.1016/j.agee.2004.01.013</w:t>
      </w:r>
    </w:p>
    <w:p w14:paraId="1B04D009"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65. </w:t>
      </w:r>
      <w:r w:rsidRPr="00F17B50">
        <w:rPr>
          <w:noProof/>
          <w:sz w:val="20"/>
        </w:rPr>
        <w:tab/>
        <w:t xml:space="preserve">Narloch U, Pascual U, Drucker AG. Cost-effectiveness targeting under multiple conservation goals and equity considerations in the Andes. Environ Conserv. Cambridge Univ Press; 2011;38: 417–425. </w:t>
      </w:r>
    </w:p>
    <w:p w14:paraId="22ADBB05"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66. </w:t>
      </w:r>
      <w:r w:rsidRPr="00F17B50">
        <w:rPr>
          <w:noProof/>
          <w:sz w:val="20"/>
        </w:rPr>
        <w:tab/>
        <w:t xml:space="preserve">Natural England. Agricultural Biodiversity. Higher level stewardship options. April 2014. 2014. </w:t>
      </w:r>
    </w:p>
    <w:p w14:paraId="7DEC68CF"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67. </w:t>
      </w:r>
      <w:r w:rsidRPr="00F17B50">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717DBDAA"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68. </w:t>
      </w:r>
      <w:r w:rsidRPr="00F17B50">
        <w:rPr>
          <w:noProof/>
          <w:sz w:val="20"/>
        </w:rPr>
        <w:tab/>
        <w:t xml:space="preserve">Hoffmann I, From T, Boerma D. Ecosystem Services Provided By Livestock Keepers and Breeds , With Special Consideration To The Contributions Of Small-Scale Livestock Keepers and Pastoralists. Rome; 2014. </w:t>
      </w:r>
    </w:p>
    <w:p w14:paraId="7FE21552"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69. </w:t>
      </w:r>
      <w:r w:rsidRPr="00F17B50">
        <w:rPr>
          <w:noProof/>
          <w:sz w:val="20"/>
        </w:rPr>
        <w:tab/>
        <w:t xml:space="preserve">Pagiola S, Rios AR, Arcenas A. Poor household participation in payments for environmental services: Lessons from the Silvopastoral Project in Quindío, Colombia. Environ Resour Econ. Springer; 2010;47: 371–394. </w:t>
      </w:r>
    </w:p>
    <w:p w14:paraId="1F58E0A7"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70. </w:t>
      </w:r>
      <w:r w:rsidRPr="00F17B50">
        <w:rPr>
          <w:noProof/>
          <w:sz w:val="20"/>
        </w:rPr>
        <w:tab/>
        <w:t xml:space="preserve">Train KE. Discrete choice methods with simulation. Cambridge university press; 2009. </w:t>
      </w:r>
    </w:p>
    <w:p w14:paraId="2FAF35DE"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71. </w:t>
      </w:r>
      <w:r w:rsidRPr="00F17B50">
        <w:rPr>
          <w:noProof/>
          <w:sz w:val="20"/>
        </w:rPr>
        <w:tab/>
        <w:t xml:space="preserve">Mariel P, De Ayala A, Hoyos D, Abdullah S. Selecting random parameters in discrete choice experiment for environmental valuation: A simulation experiment. J choice Model. Elsevier; 2013;7: 44–57. </w:t>
      </w:r>
    </w:p>
    <w:p w14:paraId="6FB25F43"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72. </w:t>
      </w:r>
      <w:r w:rsidRPr="00F17B50">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8FD7079" w14:textId="77777777" w:rsidR="00F17B50" w:rsidRPr="00F17B50" w:rsidRDefault="00F17B50" w:rsidP="00F17B50">
      <w:pPr>
        <w:widowControl w:val="0"/>
        <w:autoSpaceDE w:val="0"/>
        <w:autoSpaceDN w:val="0"/>
        <w:adjustRightInd w:val="0"/>
        <w:spacing w:line="240" w:lineRule="auto"/>
        <w:ind w:left="640" w:hanging="640"/>
        <w:rPr>
          <w:noProof/>
          <w:sz w:val="20"/>
        </w:rPr>
      </w:pPr>
      <w:r w:rsidRPr="00F17B50">
        <w:rPr>
          <w:noProof/>
          <w:sz w:val="20"/>
        </w:rPr>
        <w:t xml:space="preserve">73. </w:t>
      </w:r>
      <w:r w:rsidRPr="00F17B50">
        <w:rPr>
          <w:noProof/>
          <w:sz w:val="20"/>
        </w:rPr>
        <w:tab/>
        <w:t>Bech M, Gyrd</w:t>
      </w:r>
      <w:r w:rsidRPr="00F17B50">
        <w:rPr>
          <w:rFonts w:ascii="Cambria Math" w:hAnsi="Cambria Math" w:cs="Cambria Math"/>
          <w:noProof/>
          <w:sz w:val="20"/>
        </w:rPr>
        <w:t>‐</w:t>
      </w:r>
      <w:r w:rsidRPr="00F17B50">
        <w:rPr>
          <w:noProof/>
          <w:sz w:val="20"/>
        </w:rPr>
        <w:t xml:space="preserve">Hansen D. Effects coding in discrete choice experiments. Health Econ. Wiley Online Library; 2005;14: 1079–1083. </w:t>
      </w:r>
    </w:p>
    <w:p w14:paraId="4BB6C362" w14:textId="15A37D34" w:rsidR="001D69F3" w:rsidRPr="00357A88" w:rsidRDefault="00C052BF" w:rsidP="00F17B50">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405" w:author="Warwick Wainwright" w:date="2018-07-24T12:52:00Z"/>
        </w:rPr>
      </w:pPr>
      <w:ins w:id="406" w:author="Warwick Wainwright" w:date="2018-07-24T12:52:00Z">
        <w:r>
          <w:rPr>
            <w:b/>
          </w:rPr>
          <w:t>Appendix 1</w:t>
        </w:r>
        <w:r w:rsidRPr="005878F4">
          <w:rPr>
            <w:b/>
          </w:rPr>
          <w:t>:</w:t>
        </w:r>
        <w:r>
          <w:t xml:space="preserve"> The </w:t>
        </w:r>
      </w:ins>
      <w:ins w:id="407" w:author="Warwick Wainwright" w:date="2018-07-24T12:53:00Z">
        <w:r>
          <w:t xml:space="preserve">respondent </w:t>
        </w:r>
      </w:ins>
      <w:ins w:id="408" w:author="Warwick Wainwright" w:date="2018-07-24T12:52:00Z">
        <w:r>
          <w:t xml:space="preserve">questionnaire  </w:t>
        </w:r>
      </w:ins>
    </w:p>
    <w:p w14:paraId="0D5BE82A" w14:textId="77777777" w:rsidR="000F1759" w:rsidRDefault="000F1759">
      <w:pPr>
        <w:pStyle w:val="Firstparagraph"/>
        <w:rPr>
          <w:ins w:id="409" w:author="Warwick Wainwright" w:date="2018-07-24T12:52:00Z"/>
          <w:b/>
        </w:rPr>
      </w:pPr>
    </w:p>
    <w:p w14:paraId="66C2BB14" w14:textId="77777777" w:rsidR="000F1759" w:rsidRPr="000F1759" w:rsidRDefault="000F1759" w:rsidP="000F1759">
      <w:pPr>
        <w:spacing w:after="120" w:line="240" w:lineRule="auto"/>
        <w:ind w:firstLine="0"/>
        <w:jc w:val="center"/>
        <w:rPr>
          <w:ins w:id="410" w:author="Warwick Wainwright" w:date="2018-07-24T12:53:00Z"/>
          <w:b/>
          <w:sz w:val="28"/>
          <w:szCs w:val="28"/>
        </w:rPr>
      </w:pPr>
      <w:ins w:id="411"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412" w:author="Warwick Wainwright" w:date="2018-07-24T12:53:00Z"/>
        </w:rPr>
      </w:pPr>
      <w:ins w:id="413"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414" w:author="Warwick Wainwright" w:date="2018-07-24T12:53:00Z"/>
        </w:rPr>
      </w:pPr>
      <w:ins w:id="415"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416" w:author="Warwick Wainwright" w:date="2018-07-24T12:53:00Z"/>
        </w:rPr>
      </w:pPr>
    </w:p>
    <w:p w14:paraId="3015D54A" w14:textId="77777777" w:rsidR="000F1759" w:rsidRPr="000F1759" w:rsidRDefault="000F1759">
      <w:pPr>
        <w:jc w:val="center"/>
        <w:rPr>
          <w:ins w:id="417" w:author="Warwick Wainwright" w:date="2018-07-24T12:53:00Z"/>
          <w:rFonts w:eastAsiaTheme="majorEastAsia"/>
          <w:b/>
          <w:sz w:val="26"/>
          <w:szCs w:val="26"/>
          <w:rPrChange w:id="418" w:author="Warwick Wainwright" w:date="2018-07-24T12:55:00Z">
            <w:rPr>
              <w:ins w:id="419" w:author="Warwick Wainwright" w:date="2018-07-24T12:53:00Z"/>
              <w:rFonts w:eastAsiaTheme="majorEastAsia"/>
            </w:rPr>
          </w:rPrChange>
        </w:rPr>
        <w:pPrChange w:id="420" w:author="Warwick Wainwright" w:date="2018-07-24T12:55:00Z">
          <w:pPr>
            <w:keepNext/>
            <w:keepLines/>
            <w:numPr>
              <w:numId w:val="2"/>
            </w:numPr>
            <w:tabs>
              <w:tab w:val="num" w:pos="360"/>
            </w:tabs>
            <w:spacing w:before="200" w:after="120" w:line="240" w:lineRule="auto"/>
            <w:ind w:firstLine="0"/>
            <w:jc w:val="center"/>
            <w:outlineLvl w:val="1"/>
          </w:pPr>
        </w:pPrChange>
      </w:pPr>
      <w:ins w:id="421" w:author="Warwick Wainwright" w:date="2018-07-24T12:53:00Z">
        <w:r w:rsidRPr="000F1759">
          <w:rPr>
            <w:rFonts w:eastAsiaTheme="majorEastAsia"/>
            <w:b/>
            <w:sz w:val="26"/>
            <w:szCs w:val="26"/>
            <w:rPrChange w:id="422"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423"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424" w:author="Warwick Wainwright" w:date="2018-07-24T12:53:00Z"/>
          <w:b/>
        </w:rPr>
      </w:pPr>
      <w:ins w:id="425"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ins w:id="426"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427" w:author="Warwick Wainwright" w:date="2018-07-24T12:53:00Z"/>
                <w:b/>
                <w:bCs/>
                <w:color w:val="000000"/>
                <w:lang w:eastAsia="en-GB"/>
              </w:rPr>
            </w:pPr>
            <w:ins w:id="428"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429" w:author="Warwick Wainwright" w:date="2018-07-24T12:53:00Z"/>
                <w:b/>
                <w:bCs/>
                <w:color w:val="000000"/>
                <w:lang w:eastAsia="en-GB"/>
              </w:rPr>
            </w:pPr>
            <w:ins w:id="430"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431" w:author="Warwick Wainwright" w:date="2018-07-24T12:53:00Z"/>
                <w:b/>
                <w:bCs/>
                <w:color w:val="000000"/>
                <w:lang w:eastAsia="en-GB"/>
              </w:rPr>
            </w:pPr>
            <w:ins w:id="432" w:author="Warwick Wainwright" w:date="2018-07-24T12:53:00Z">
              <w:r w:rsidRPr="000F1759">
                <w:rPr>
                  <w:b/>
                  <w:bCs/>
                  <w:color w:val="000000"/>
                  <w:szCs w:val="22"/>
                  <w:lang w:eastAsia="en-GB"/>
                </w:rPr>
                <w:t>Total animals?</w:t>
              </w:r>
            </w:ins>
          </w:p>
        </w:tc>
      </w:tr>
      <w:tr w:rsidR="000F1759" w:rsidRPr="000F1759" w14:paraId="7AF2E7F5" w14:textId="77777777" w:rsidTr="002105EF">
        <w:trPr>
          <w:trHeight w:val="510"/>
          <w:jc w:val="center"/>
          <w:ins w:id="433"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434" w:author="Warwick Wainwright" w:date="2018-07-24T12:53:00Z"/>
                <w:color w:val="000000"/>
                <w:lang w:eastAsia="en-GB"/>
              </w:rPr>
            </w:pPr>
            <w:ins w:id="435"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43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437" w:author="Warwick Wainwright" w:date="2018-07-24T12:53:00Z"/>
                <w:color w:val="000000"/>
                <w:lang w:eastAsia="en-GB"/>
              </w:rPr>
            </w:pPr>
          </w:p>
        </w:tc>
      </w:tr>
      <w:tr w:rsidR="000F1759" w:rsidRPr="000F1759" w14:paraId="09F16A16" w14:textId="77777777" w:rsidTr="002105EF">
        <w:trPr>
          <w:trHeight w:val="510"/>
          <w:jc w:val="center"/>
          <w:ins w:id="438"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439" w:author="Warwick Wainwright" w:date="2018-07-24T12:53:00Z"/>
                <w:color w:val="000000"/>
                <w:lang w:eastAsia="en-GB"/>
              </w:rPr>
            </w:pPr>
            <w:ins w:id="440"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44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442" w:author="Warwick Wainwright" w:date="2018-07-24T12:53:00Z"/>
                <w:color w:val="000000"/>
                <w:lang w:eastAsia="en-GB"/>
              </w:rPr>
            </w:pPr>
          </w:p>
        </w:tc>
      </w:tr>
      <w:tr w:rsidR="000F1759" w:rsidRPr="000F1759" w14:paraId="7461E1B5" w14:textId="77777777" w:rsidTr="002105EF">
        <w:trPr>
          <w:trHeight w:val="480"/>
          <w:jc w:val="center"/>
          <w:ins w:id="443"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444" w:author="Warwick Wainwright" w:date="2018-07-24T12:53:00Z"/>
                <w:color w:val="000000"/>
                <w:lang w:eastAsia="en-GB"/>
              </w:rPr>
            </w:pPr>
            <w:ins w:id="445"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44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447" w:author="Warwick Wainwright" w:date="2018-07-24T12:53:00Z"/>
                <w:color w:val="000000"/>
                <w:lang w:eastAsia="en-GB"/>
              </w:rPr>
            </w:pPr>
          </w:p>
        </w:tc>
      </w:tr>
      <w:tr w:rsidR="000F1759" w:rsidRPr="000F1759" w14:paraId="562569C9" w14:textId="77777777" w:rsidTr="002105EF">
        <w:trPr>
          <w:trHeight w:val="435"/>
          <w:jc w:val="center"/>
          <w:ins w:id="448"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449" w:author="Warwick Wainwright" w:date="2018-07-24T12:53:00Z"/>
                <w:color w:val="000000"/>
                <w:lang w:eastAsia="en-GB"/>
              </w:rPr>
            </w:pPr>
            <w:ins w:id="450"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45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452" w:author="Warwick Wainwright" w:date="2018-07-24T12:53:00Z"/>
                <w:color w:val="000000"/>
                <w:lang w:eastAsia="en-GB"/>
              </w:rPr>
            </w:pPr>
          </w:p>
        </w:tc>
      </w:tr>
      <w:tr w:rsidR="000F1759" w:rsidRPr="000F1759" w14:paraId="714E91AB" w14:textId="77777777" w:rsidTr="002105EF">
        <w:trPr>
          <w:trHeight w:val="450"/>
          <w:jc w:val="center"/>
          <w:ins w:id="453"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454" w:author="Warwick Wainwright" w:date="2018-07-24T12:53:00Z"/>
                <w:color w:val="000000"/>
                <w:lang w:eastAsia="en-GB"/>
              </w:rPr>
            </w:pPr>
            <w:ins w:id="455"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45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457" w:author="Warwick Wainwright" w:date="2018-07-24T12:53:00Z"/>
                <w:color w:val="000000"/>
                <w:lang w:eastAsia="en-GB"/>
              </w:rPr>
            </w:pPr>
          </w:p>
        </w:tc>
      </w:tr>
      <w:tr w:rsidR="000F1759" w:rsidRPr="000F1759" w14:paraId="65808F37" w14:textId="77777777" w:rsidTr="002105EF">
        <w:trPr>
          <w:trHeight w:val="435"/>
          <w:jc w:val="center"/>
          <w:ins w:id="458"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459" w:author="Warwick Wainwright" w:date="2018-07-24T12:53:00Z"/>
                <w:color w:val="000000"/>
                <w:lang w:eastAsia="en-GB"/>
              </w:rPr>
            </w:pPr>
            <w:ins w:id="460"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46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462" w:author="Warwick Wainwright" w:date="2018-07-24T12:53:00Z"/>
                <w:color w:val="000000"/>
                <w:lang w:eastAsia="en-GB"/>
              </w:rPr>
            </w:pPr>
          </w:p>
        </w:tc>
      </w:tr>
      <w:tr w:rsidR="000F1759" w:rsidRPr="000F1759" w14:paraId="63FDCAA9" w14:textId="77777777" w:rsidTr="002105EF">
        <w:trPr>
          <w:trHeight w:val="495"/>
          <w:jc w:val="center"/>
          <w:ins w:id="463"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464" w:author="Warwick Wainwright" w:date="2018-07-24T12:53:00Z"/>
                <w:color w:val="000000"/>
                <w:lang w:eastAsia="en-GB"/>
              </w:rPr>
            </w:pPr>
            <w:ins w:id="465"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466" w:author="Warwick Wainwright" w:date="2018-07-24T12:53:00Z"/>
                <w:color w:val="000000"/>
                <w:lang w:eastAsia="en-GB"/>
              </w:rPr>
            </w:pPr>
            <w:ins w:id="467"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468" w:author="Warwick Wainwright" w:date="2018-07-24T12:53:00Z"/>
                <w:color w:val="000000"/>
                <w:lang w:eastAsia="en-GB"/>
              </w:rPr>
            </w:pPr>
            <w:ins w:id="469"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470"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471" w:author="Warwick Wainwright" w:date="2018-07-24T12:53:00Z"/>
          <w:b/>
        </w:rPr>
      </w:pPr>
      <w:ins w:id="472"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473" w:author="Warwick Wainwright" w:date="2018-07-24T12:53:00Z"/>
        </w:rPr>
      </w:pPr>
      <w:ins w:id="474"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475" w:author="Warwick Wainwright" w:date="2018-07-24T12:53:00Z"/>
          <w:b/>
        </w:rPr>
      </w:pPr>
      <w:ins w:id="476"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477" w:author="Warwick Wainwright" w:date="2018-07-24T12:53:00Z"/>
        </w:rPr>
      </w:pPr>
      <w:ins w:id="47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479" w:author="Warwick Wainwright" w:date="2018-07-24T12:53:00Z"/>
          <w:b/>
          <w:u w:val="single"/>
        </w:rPr>
      </w:pPr>
      <w:ins w:id="480"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481" w:author="Warwick Wainwright" w:date="2018-07-24T12:53:00Z"/>
        </w:rPr>
      </w:pPr>
    </w:p>
    <w:p w14:paraId="51E483DD" w14:textId="77777777" w:rsidR="000F1759" w:rsidRPr="000F1759" w:rsidRDefault="000F1759" w:rsidP="000F1759">
      <w:pPr>
        <w:spacing w:after="120" w:line="240" w:lineRule="auto"/>
        <w:ind w:firstLine="0"/>
        <w:rPr>
          <w:ins w:id="482" w:author="Warwick Wainwright" w:date="2018-07-24T12:53:00Z"/>
        </w:rPr>
      </w:pPr>
    </w:p>
    <w:p w14:paraId="46A3A3BB" w14:textId="77777777" w:rsidR="000F1759" w:rsidRPr="000F1759" w:rsidRDefault="000F1759" w:rsidP="000F1759">
      <w:pPr>
        <w:spacing w:after="120" w:line="240" w:lineRule="auto"/>
        <w:ind w:left="720" w:firstLine="0"/>
        <w:contextualSpacing/>
        <w:rPr>
          <w:ins w:id="483"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484" w:author="Warwick Wainwright" w:date="2018-07-24T12:53:00Z"/>
          <w:b/>
          <w:u w:val="single"/>
        </w:rPr>
      </w:pPr>
      <w:ins w:id="485"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486" w:author="Warwick Wainwright" w:date="2018-07-24T12:53:00Z"/>
        </w:rPr>
      </w:pPr>
    </w:p>
    <w:p w14:paraId="018A2EFD" w14:textId="77777777" w:rsidR="000F1759" w:rsidRPr="000F1759" w:rsidRDefault="000F1759" w:rsidP="000F1759">
      <w:pPr>
        <w:spacing w:after="120"/>
        <w:ind w:firstLine="426"/>
        <w:rPr>
          <w:ins w:id="487" w:author="Warwick Wainwright" w:date="2018-07-24T12:53:00Z"/>
        </w:rPr>
      </w:pPr>
      <w:ins w:id="488"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489" w:author="Warwick Wainwright" w:date="2018-07-24T12:53:00Z"/>
        </w:rPr>
      </w:pPr>
      <w:ins w:id="490"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0D7FB4C7" w14:textId="77777777" w:rsidR="000F1759" w:rsidRPr="000F1759" w:rsidRDefault="000F1759" w:rsidP="000F1759">
      <w:pPr>
        <w:spacing w:after="120"/>
        <w:ind w:firstLine="426"/>
        <w:rPr>
          <w:ins w:id="491" w:author="Warwick Wainwright" w:date="2018-07-24T12:53:00Z"/>
        </w:rPr>
      </w:pPr>
      <w:ins w:id="492"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7746E23C" w14:textId="77777777" w:rsidR="000F1759" w:rsidRPr="000F1759" w:rsidRDefault="000F1759" w:rsidP="000F1759">
      <w:pPr>
        <w:spacing w:after="120"/>
        <w:ind w:firstLine="426"/>
        <w:rPr>
          <w:ins w:id="493" w:author="Warwick Wainwright" w:date="2018-07-24T12:53:00Z"/>
        </w:rPr>
      </w:pPr>
      <w:ins w:id="494"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495" w:author="Warwick Wainwright" w:date="2018-07-24T12:53:00Z"/>
          <w:b/>
        </w:rPr>
      </w:pPr>
      <w:ins w:id="496"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497" w:author="Warwick Wainwright" w:date="2018-07-24T12:53:00Z"/>
        </w:rPr>
      </w:pPr>
    </w:p>
    <w:p w14:paraId="6F1CA814" w14:textId="77777777" w:rsidR="000F1759" w:rsidRPr="000F1759" w:rsidRDefault="000F1759" w:rsidP="000F1759">
      <w:pPr>
        <w:spacing w:after="120"/>
        <w:ind w:firstLine="426"/>
        <w:rPr>
          <w:ins w:id="498" w:author="Warwick Wainwright" w:date="2018-07-24T12:53:00Z"/>
        </w:rPr>
      </w:pPr>
      <w:ins w:id="499"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3968F3C3" w14:textId="77777777" w:rsidR="000F1759" w:rsidRPr="000F1759" w:rsidRDefault="000F1759" w:rsidP="000F1759">
      <w:pPr>
        <w:spacing w:after="120"/>
        <w:ind w:firstLine="426"/>
        <w:rPr>
          <w:ins w:id="500" w:author="Warwick Wainwright" w:date="2018-07-24T12:53:00Z"/>
        </w:rPr>
      </w:pPr>
      <w:ins w:id="501"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0A5C5A48" w14:textId="77777777" w:rsidR="000F1759" w:rsidRPr="000F1759" w:rsidRDefault="000F1759" w:rsidP="000F1759">
      <w:pPr>
        <w:spacing w:after="120" w:line="240" w:lineRule="auto"/>
        <w:ind w:firstLine="0"/>
        <w:rPr>
          <w:ins w:id="502"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503" w:author="Warwick Wainwright" w:date="2018-07-24T12:53:00Z"/>
          <w:b/>
        </w:rPr>
      </w:pPr>
      <w:ins w:id="504"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505" w:author="Warwick Wainwright" w:date="2018-07-24T12:53:00Z"/>
        </w:rPr>
      </w:pPr>
    </w:p>
    <w:p w14:paraId="5CD76D9F" w14:textId="77777777" w:rsidR="000F1759" w:rsidRPr="000F1759" w:rsidRDefault="000F1759" w:rsidP="000F1759">
      <w:pPr>
        <w:spacing w:after="120" w:line="480" w:lineRule="auto"/>
        <w:ind w:firstLine="720"/>
        <w:jc w:val="center"/>
        <w:rPr>
          <w:ins w:id="506" w:author="Warwick Wainwright" w:date="2018-07-24T12:53:00Z"/>
        </w:rPr>
      </w:pPr>
      <w:ins w:id="507"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508" w:author="Warwick Wainwright" w:date="2018-07-24T12:53:00Z"/>
          <w:b/>
        </w:rPr>
      </w:pPr>
      <w:ins w:id="509"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510" w:author="Warwick Wainwright" w:date="2018-07-24T12:53:00Z"/>
          <w:b/>
        </w:rPr>
      </w:pPr>
    </w:p>
    <w:p w14:paraId="4FC12B79" w14:textId="77777777" w:rsidR="000F1759" w:rsidRPr="000F1759" w:rsidRDefault="000F1759" w:rsidP="000F1759">
      <w:pPr>
        <w:spacing w:after="120" w:line="480" w:lineRule="auto"/>
        <w:ind w:firstLine="720"/>
        <w:jc w:val="center"/>
        <w:rPr>
          <w:ins w:id="511" w:author="Warwick Wainwright" w:date="2018-07-24T12:53:00Z"/>
        </w:rPr>
      </w:pPr>
      <w:ins w:id="512"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513" w:author="Warwick Wainwright" w:date="2018-07-24T12:53:00Z"/>
        </w:rPr>
      </w:pPr>
      <w:ins w:id="514"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515" w:author="Warwick Wainwright" w:date="2018-07-24T12:53:00Z"/>
          <w:b/>
        </w:rPr>
      </w:pPr>
      <w:ins w:id="516"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517" w:author="Warwick Wainwright" w:date="2018-07-24T12:53:00Z"/>
        </w:rPr>
      </w:pPr>
    </w:p>
    <w:p w14:paraId="208F0541" w14:textId="77777777" w:rsidR="000F1759" w:rsidRPr="000F1759" w:rsidRDefault="000F1759" w:rsidP="000F1759">
      <w:pPr>
        <w:spacing w:after="120" w:line="240" w:lineRule="auto"/>
        <w:ind w:left="6480" w:firstLine="720"/>
        <w:contextualSpacing/>
        <w:rPr>
          <w:ins w:id="518" w:author="Warwick Wainwright" w:date="2018-07-24T12:53:00Z"/>
          <w:i/>
        </w:rPr>
      </w:pPr>
      <w:ins w:id="519"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520" w:author="Warwick Wainwright" w:date="2018-07-24T12:53:00Z"/>
        </w:rPr>
      </w:pPr>
      <w:ins w:id="521"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522" w:author="Warwick Wainwright" w:date="2018-07-24T12:53:00Z"/>
        </w:rPr>
      </w:pPr>
      <w:ins w:id="523"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524" w:author="Warwick Wainwright" w:date="2018-07-24T12:53:00Z"/>
        </w:rPr>
      </w:pPr>
      <w:ins w:id="525"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526" w:author="Warwick Wainwright" w:date="2018-07-24T12:53:00Z"/>
        </w:rPr>
      </w:pPr>
      <w:ins w:id="527"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528" w:author="Warwick Wainwright" w:date="2018-07-24T12:53:00Z"/>
        </w:rPr>
      </w:pPr>
      <w:ins w:id="529"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530" w:author="Warwick Wainwright" w:date="2018-07-24T12:53:00Z"/>
        </w:rPr>
      </w:pPr>
      <w:ins w:id="531"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532" w:author="Warwick Wainwright" w:date="2018-07-24T12:53:00Z"/>
        </w:rPr>
      </w:pPr>
      <w:ins w:id="533"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534" w:author="Warwick Wainwright" w:date="2018-07-24T12:53:00Z"/>
        </w:rPr>
      </w:pPr>
      <w:ins w:id="535"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536"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537" w:author="Warwick Wainwright" w:date="2018-07-24T12:53:00Z"/>
          <w:b/>
        </w:rPr>
      </w:pPr>
      <w:ins w:id="538"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539" w:author="Warwick Wainwright" w:date="2018-07-24T12:53:00Z"/>
          <w:i/>
        </w:rPr>
      </w:pPr>
      <w:ins w:id="540"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541" w:author="Warwick Wainwright" w:date="2018-07-24T12:53:00Z"/>
        </w:rPr>
      </w:pPr>
      <w:ins w:id="542"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543" w:author="Warwick Wainwright" w:date="2018-07-24T12:53:00Z"/>
        </w:rPr>
      </w:pPr>
      <w:ins w:id="544"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545" w:author="Warwick Wainwright" w:date="2018-07-24T12:53:00Z"/>
        </w:rPr>
      </w:pPr>
      <w:ins w:id="546"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547" w:author="Warwick Wainwright" w:date="2018-07-24T12:53:00Z"/>
        </w:rPr>
      </w:pPr>
      <w:ins w:id="548"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549" w:author="Warwick Wainwright" w:date="2018-07-24T12:53:00Z"/>
        </w:rPr>
      </w:pPr>
      <w:ins w:id="550"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551" w:author="Warwick Wainwright" w:date="2018-07-24T12:53:00Z"/>
        </w:rPr>
      </w:pPr>
      <w:ins w:id="552"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pPr>
        <w:rPr>
          <w:ins w:id="553" w:author="Warwick Wainwright" w:date="2018-07-24T12:55:00Z"/>
          <w:rFonts w:eastAsiaTheme="majorEastAsia"/>
        </w:rPr>
        <w:pPrChange w:id="554" w:author="Warwick Wainwright" w:date="2018-07-24T12:55:00Z">
          <w:pPr>
            <w:keepNext/>
            <w:keepLines/>
            <w:numPr>
              <w:numId w:val="2"/>
            </w:numPr>
            <w:tabs>
              <w:tab w:val="num" w:pos="360"/>
            </w:tabs>
            <w:spacing w:before="200" w:after="120" w:line="240" w:lineRule="auto"/>
            <w:ind w:firstLine="0"/>
            <w:jc w:val="center"/>
            <w:outlineLvl w:val="1"/>
          </w:pPr>
        </w:pPrChange>
      </w:pPr>
    </w:p>
    <w:p w14:paraId="1D36D3E7" w14:textId="77777777" w:rsidR="000F1759" w:rsidRPr="000F1759" w:rsidRDefault="000F1759">
      <w:pPr>
        <w:jc w:val="center"/>
        <w:rPr>
          <w:ins w:id="555" w:author="Warwick Wainwright" w:date="2018-07-24T12:53:00Z"/>
          <w:rFonts w:eastAsiaTheme="majorEastAsia"/>
          <w:b/>
          <w:sz w:val="26"/>
          <w:szCs w:val="26"/>
          <w:rPrChange w:id="556" w:author="Warwick Wainwright" w:date="2018-07-24T12:55:00Z">
            <w:rPr>
              <w:ins w:id="557" w:author="Warwick Wainwright" w:date="2018-07-24T12:53:00Z"/>
              <w:rFonts w:eastAsiaTheme="majorEastAsia"/>
            </w:rPr>
          </w:rPrChange>
        </w:rPr>
        <w:pPrChange w:id="558" w:author="Warwick Wainwright" w:date="2018-07-24T12:55:00Z">
          <w:pPr>
            <w:keepNext/>
            <w:keepLines/>
            <w:numPr>
              <w:numId w:val="2"/>
            </w:numPr>
            <w:tabs>
              <w:tab w:val="num" w:pos="360"/>
            </w:tabs>
            <w:spacing w:before="200" w:after="120" w:line="240" w:lineRule="auto"/>
            <w:ind w:firstLine="0"/>
            <w:jc w:val="center"/>
            <w:outlineLvl w:val="1"/>
          </w:pPr>
        </w:pPrChange>
      </w:pPr>
      <w:ins w:id="559" w:author="Warwick Wainwright" w:date="2018-07-24T12:53:00Z">
        <w:r w:rsidRPr="000F1759">
          <w:rPr>
            <w:rFonts w:eastAsiaTheme="majorEastAsia"/>
            <w:b/>
            <w:sz w:val="26"/>
            <w:szCs w:val="26"/>
            <w:rPrChange w:id="560"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561"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562" w:author="Warwick Wainwright" w:date="2018-07-24T12:53:00Z"/>
          <w:b/>
        </w:rPr>
      </w:pPr>
      <w:ins w:id="563"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564"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565" w:author="Warwick Wainwright" w:date="2018-07-24T12:53:00Z"/>
        </w:rPr>
      </w:pPr>
      <w:ins w:id="566"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567" w:author="Warwick Wainwright" w:date="2018-07-24T12:53:00Z"/>
          <w:b/>
        </w:rPr>
      </w:pPr>
      <w:ins w:id="568"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569" w:author="Warwick Wainwright" w:date="2018-07-24T12:53:00Z"/>
        </w:rPr>
      </w:pPr>
      <w:ins w:id="570"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571"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572" w:author="Warwick Wainwright" w:date="2018-07-24T12:53:00Z"/>
          <w:b/>
        </w:rPr>
      </w:pPr>
      <w:ins w:id="573"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574"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575" w:author="Warwick Wainwright" w:date="2018-07-24T12:53:00Z"/>
        </w:rPr>
      </w:pPr>
      <w:ins w:id="576"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577" w:author="Warwick Wainwright" w:date="2018-07-24T12:53:00Z"/>
          <w:b/>
        </w:rPr>
      </w:pPr>
      <w:ins w:id="578"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579" w:author="Warwick Wainwright" w:date="2018-07-24T12:53:00Z"/>
        </w:rPr>
      </w:pPr>
      <w:ins w:id="58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581" w:author="Warwick Wainwright" w:date="2018-07-24T12:53:00Z"/>
        </w:rPr>
      </w:pPr>
      <w:proofErr w:type="gramStart"/>
      <w:ins w:id="582" w:author="Warwick Wainwright" w:date="2018-07-24T12:53:00Z">
        <w:r w:rsidRPr="000F1759">
          <w:t>If no, why not?</w:t>
        </w:r>
        <w:proofErr w:type="gramEnd"/>
        <w:r w:rsidRPr="000F1759">
          <w:t xml:space="preserve">  </w:t>
        </w:r>
      </w:ins>
    </w:p>
    <w:p w14:paraId="4802D113" w14:textId="534394D0" w:rsidR="000F1759" w:rsidRPr="000F1759" w:rsidRDefault="000F1759">
      <w:pPr>
        <w:spacing w:after="120" w:line="240" w:lineRule="auto"/>
        <w:ind w:firstLine="0"/>
        <w:jc w:val="left"/>
        <w:rPr>
          <w:ins w:id="583" w:author="Warwick Wainwright" w:date="2018-07-24T12:53:00Z"/>
        </w:rPr>
        <w:pPrChange w:id="584" w:author="Warwick Wainwright" w:date="2018-07-24T12:54:00Z">
          <w:pPr>
            <w:keepNext/>
            <w:keepLines/>
            <w:numPr>
              <w:numId w:val="2"/>
            </w:numPr>
            <w:tabs>
              <w:tab w:val="num" w:pos="360"/>
            </w:tabs>
            <w:spacing w:before="200" w:after="120" w:line="240" w:lineRule="auto"/>
            <w:ind w:firstLine="0"/>
            <w:jc w:val="center"/>
            <w:outlineLvl w:val="1"/>
          </w:pPr>
        </w:pPrChange>
      </w:pPr>
      <w:proofErr w:type="gramStart"/>
      <w:ins w:id="585"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586" w:author="Warwick Wainwright" w:date="2018-07-24T12:53:00Z"/>
        </w:rPr>
      </w:pPr>
    </w:p>
    <w:p w14:paraId="51C64DF4" w14:textId="77777777" w:rsidR="000F1759" w:rsidRPr="000F1759" w:rsidRDefault="000F1759">
      <w:pPr>
        <w:jc w:val="center"/>
        <w:rPr>
          <w:ins w:id="587" w:author="Warwick Wainwright" w:date="2018-07-24T12:53:00Z"/>
          <w:rFonts w:eastAsiaTheme="majorEastAsia"/>
          <w:b/>
          <w:sz w:val="26"/>
          <w:szCs w:val="26"/>
          <w:rPrChange w:id="588" w:author="Warwick Wainwright" w:date="2018-07-24T12:56:00Z">
            <w:rPr>
              <w:ins w:id="589" w:author="Warwick Wainwright" w:date="2018-07-24T12:53:00Z"/>
              <w:rFonts w:eastAsiaTheme="majorEastAsia"/>
            </w:rPr>
          </w:rPrChange>
        </w:rPr>
        <w:pPrChange w:id="590" w:author="Warwick Wainwright" w:date="2018-07-24T12:56:00Z">
          <w:pPr>
            <w:keepNext/>
            <w:keepLines/>
            <w:numPr>
              <w:numId w:val="2"/>
            </w:numPr>
            <w:tabs>
              <w:tab w:val="num" w:pos="360"/>
            </w:tabs>
            <w:spacing w:before="200" w:after="120" w:line="240" w:lineRule="auto"/>
            <w:ind w:firstLine="0"/>
            <w:jc w:val="center"/>
            <w:outlineLvl w:val="1"/>
          </w:pPr>
        </w:pPrChange>
      </w:pPr>
      <w:ins w:id="591" w:author="Warwick Wainwright" w:date="2018-07-24T12:53:00Z">
        <w:r w:rsidRPr="000F1759">
          <w:rPr>
            <w:rFonts w:eastAsiaTheme="majorEastAsia"/>
            <w:b/>
            <w:sz w:val="26"/>
            <w:szCs w:val="26"/>
            <w:rPrChange w:id="592"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593" w:author="Warwick Wainwright" w:date="2018-07-24T12:53:00Z"/>
        </w:rPr>
      </w:pPr>
    </w:p>
    <w:p w14:paraId="618529E7" w14:textId="77777777" w:rsidR="000F1759" w:rsidRPr="000F1759" w:rsidRDefault="000F1759" w:rsidP="000F1759">
      <w:pPr>
        <w:spacing w:after="120" w:line="240" w:lineRule="auto"/>
        <w:ind w:firstLine="0"/>
        <w:jc w:val="center"/>
        <w:rPr>
          <w:ins w:id="594" w:author="Warwick Wainwright" w:date="2018-07-24T12:53:00Z"/>
          <w:b/>
        </w:rPr>
      </w:pPr>
      <w:ins w:id="595"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596" w:author="Warwick Wainwright" w:date="2018-07-24T12:53:00Z"/>
          <w:b/>
          <w:i/>
        </w:rPr>
      </w:pPr>
      <w:ins w:id="597"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598" w:author="Warwick Wainwright" w:date="2018-07-24T12:53:00Z"/>
        </w:rPr>
      </w:pPr>
      <w:ins w:id="59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600" w:author="Warwick Wainwright" w:date="2018-07-24T12:53:00Z"/>
        </w:rPr>
      </w:pPr>
      <w:ins w:id="60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602" w:author="Warwick Wainwright" w:date="2018-07-24T12:53:00Z"/>
          <w:sz w:val="20"/>
        </w:rPr>
      </w:pPr>
      <w:ins w:id="603"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604"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605" w:author="Warwick Wainwright" w:date="2018-07-24T12:53:00Z"/>
          <w:b/>
          <w:i/>
        </w:rPr>
      </w:pPr>
      <w:ins w:id="606"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607" w:author="Warwick Wainwright" w:date="2018-07-24T12:53:00Z"/>
        </w:rPr>
      </w:pPr>
      <w:ins w:id="608"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609" w:author="Warwick Wainwright" w:date="2018-07-24T12:53:00Z"/>
        </w:rPr>
      </w:pPr>
      <w:ins w:id="610"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611" w:author="Warwick Wainwright" w:date="2018-07-24T12:53:00Z"/>
          <w:sz w:val="20"/>
        </w:rPr>
      </w:pPr>
      <w:ins w:id="612"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613"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614" w:author="Warwick Wainwright" w:date="2018-07-24T12:53:00Z"/>
          <w:b/>
          <w:i/>
        </w:rPr>
      </w:pPr>
      <w:ins w:id="615"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616" w:author="Warwick Wainwright" w:date="2018-07-24T12:53:00Z"/>
        </w:rPr>
      </w:pPr>
      <w:ins w:id="617"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618" w:author="Warwick Wainwright" w:date="2018-07-24T12:53:00Z"/>
        </w:rPr>
      </w:pPr>
      <w:ins w:id="619"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620" w:author="Warwick Wainwright" w:date="2018-07-24T12:53:00Z"/>
          <w:sz w:val="16"/>
        </w:rPr>
      </w:pPr>
      <w:ins w:id="621"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622"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623" w:author="Warwick Wainwright" w:date="2018-07-24T12:53:00Z"/>
          <w:b/>
          <w:i/>
        </w:rPr>
      </w:pPr>
      <w:ins w:id="624"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625" w:author="Warwick Wainwright" w:date="2018-07-24T12:53:00Z"/>
        </w:rPr>
      </w:pPr>
      <w:ins w:id="626"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627" w:author="Warwick Wainwright" w:date="2018-07-24T12:53:00Z"/>
        </w:rPr>
      </w:pPr>
      <w:ins w:id="628"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1E4580">
          <w:fldChar w:fldCharType="separate"/>
        </w:r>
        <w:r w:rsidRPr="000F1759">
          <w:fldChar w:fldCharType="end"/>
        </w:r>
      </w:ins>
    </w:p>
    <w:p w14:paraId="3E6F3D8D" w14:textId="77777777" w:rsidR="000F1759" w:rsidRPr="000F1759" w:rsidRDefault="000F1759" w:rsidP="000F1759">
      <w:pPr>
        <w:spacing w:after="120" w:line="240" w:lineRule="auto"/>
        <w:ind w:firstLine="0"/>
        <w:rPr>
          <w:ins w:id="629"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630" w:author="Warwick Wainwright" w:date="2018-07-24T12:53:00Z"/>
          <w:b/>
        </w:rPr>
      </w:pPr>
      <w:ins w:id="631"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632" w:author="Warwick Wainwright" w:date="2018-07-24T12:53:00Z"/>
          <w:sz w:val="20"/>
          <w:szCs w:val="20"/>
        </w:rPr>
      </w:pPr>
      <w:ins w:id="633"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634" w:author="Warwick Wainwright" w:date="2018-07-24T12:53:00Z"/>
          <w:sz w:val="20"/>
          <w:szCs w:val="20"/>
        </w:rPr>
      </w:pPr>
      <w:ins w:id="635"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636" w:author="Warwick Wainwright" w:date="2018-07-24T12:53:00Z"/>
          <w:sz w:val="20"/>
          <w:szCs w:val="20"/>
        </w:rPr>
      </w:pPr>
      <w:ins w:id="637"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638" w:author="Warwick Wainwright" w:date="2018-07-24T12:53:00Z"/>
          <w:sz w:val="20"/>
          <w:szCs w:val="20"/>
        </w:rPr>
      </w:pPr>
      <w:ins w:id="639"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640" w:author="Warwick Wainwright" w:date="2018-07-24T12:53:00Z"/>
          <w:sz w:val="20"/>
          <w:szCs w:val="20"/>
        </w:rPr>
      </w:pPr>
      <w:ins w:id="641"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642" w:author="Warwick Wainwright" w:date="2018-07-24T12:53:00Z"/>
          <w:sz w:val="20"/>
          <w:szCs w:val="20"/>
        </w:rPr>
      </w:pPr>
      <w:ins w:id="643"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644" w:author="Warwick Wainwright" w:date="2018-07-24T12:53:00Z"/>
          <w:sz w:val="20"/>
          <w:szCs w:val="20"/>
        </w:rPr>
      </w:pPr>
      <w:ins w:id="645"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1E4580">
          <w:rPr>
            <w:sz w:val="20"/>
            <w:szCs w:val="20"/>
          </w:rPr>
        </w:r>
        <w:r w:rsidR="001E4580">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646" w:author="Warwick Wainwright" w:date="2018-07-24T12:53:00Z"/>
          <w:sz w:val="20"/>
        </w:rPr>
      </w:pPr>
    </w:p>
    <w:p w14:paraId="757FD8BF" w14:textId="77777777" w:rsidR="000F1759" w:rsidRPr="000F1759" w:rsidRDefault="000F1759">
      <w:pPr>
        <w:jc w:val="center"/>
        <w:rPr>
          <w:ins w:id="647" w:author="Warwick Wainwright" w:date="2018-07-24T12:53:00Z"/>
          <w:rFonts w:eastAsiaTheme="majorEastAsia"/>
          <w:b/>
          <w:sz w:val="26"/>
          <w:szCs w:val="26"/>
          <w:rPrChange w:id="648" w:author="Warwick Wainwright" w:date="2018-07-24T12:56:00Z">
            <w:rPr>
              <w:ins w:id="649" w:author="Warwick Wainwright" w:date="2018-07-24T12:53:00Z"/>
              <w:rFonts w:eastAsiaTheme="majorEastAsia"/>
            </w:rPr>
          </w:rPrChange>
        </w:rPr>
        <w:pPrChange w:id="650" w:author="Warwick Wainwright" w:date="2018-07-24T12:56:00Z">
          <w:pPr>
            <w:keepNext/>
            <w:keepLines/>
            <w:numPr>
              <w:numId w:val="2"/>
            </w:numPr>
            <w:tabs>
              <w:tab w:val="num" w:pos="360"/>
            </w:tabs>
            <w:spacing w:before="200" w:after="120" w:line="240" w:lineRule="auto"/>
            <w:ind w:firstLine="0"/>
            <w:jc w:val="center"/>
            <w:outlineLvl w:val="1"/>
          </w:pPr>
        </w:pPrChange>
      </w:pPr>
      <w:ins w:id="651" w:author="Warwick Wainwright" w:date="2018-07-24T12:53:00Z">
        <w:r w:rsidRPr="000F1759">
          <w:rPr>
            <w:rFonts w:eastAsiaTheme="majorEastAsia"/>
            <w:b/>
            <w:sz w:val="26"/>
            <w:szCs w:val="26"/>
            <w:rPrChange w:id="652"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653" w:author="Warwick Wainwright" w:date="2018-07-24T12:53:00Z"/>
          <w:sz w:val="28"/>
          <w:szCs w:val="28"/>
        </w:rPr>
      </w:pPr>
      <w:ins w:id="654"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rPr>
          <w:ins w:id="655"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656" w:author="Warwick Wainwright" w:date="2018-07-24T12:53:00Z"/>
              </w:rPr>
            </w:pPr>
            <w:ins w:id="657"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658" w:author="Warwick Wainwright" w:date="2018-07-24T12:53:00Z"/>
              </w:rPr>
            </w:pPr>
            <w:ins w:id="65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660" w:author="Warwick Wainwright" w:date="2018-07-24T12:53:00Z"/>
              </w:rPr>
            </w:pPr>
            <w:ins w:id="661"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662" w:author="Warwick Wainwright" w:date="2018-07-24T12:53:00Z"/>
              </w:rPr>
            </w:pPr>
            <w:ins w:id="66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664" w:author="Warwick Wainwright" w:date="2018-07-24T12:53:00Z"/>
          <w:b/>
        </w:rPr>
      </w:pPr>
      <w:ins w:id="665"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rPr>
          <w:ins w:id="666" w:author="Warwick Wainwright" w:date="2018-07-24T12:53:00Z"/>
        </w:trPr>
        <w:tc>
          <w:tcPr>
            <w:tcW w:w="2552" w:type="dxa"/>
          </w:tcPr>
          <w:p w14:paraId="21584107" w14:textId="77777777" w:rsidR="000F1759" w:rsidRPr="000F1759" w:rsidRDefault="000F1759" w:rsidP="000F1759">
            <w:pPr>
              <w:ind w:firstLine="0"/>
              <w:jc w:val="right"/>
              <w:rPr>
                <w:ins w:id="667" w:author="Warwick Wainwright" w:date="2018-07-24T12:53:00Z"/>
              </w:rPr>
            </w:pPr>
            <w:ins w:id="668" w:author="Warwick Wainwright" w:date="2018-07-24T12:53:00Z">
              <w:r w:rsidRPr="000F1759">
                <w:t>Under 20</w:t>
              </w:r>
            </w:ins>
          </w:p>
        </w:tc>
        <w:tc>
          <w:tcPr>
            <w:tcW w:w="567" w:type="dxa"/>
          </w:tcPr>
          <w:p w14:paraId="51C3791E" w14:textId="77777777" w:rsidR="000F1759" w:rsidRPr="000F1759" w:rsidRDefault="000F1759" w:rsidP="000F1759">
            <w:pPr>
              <w:ind w:firstLine="0"/>
              <w:rPr>
                <w:ins w:id="669" w:author="Warwick Wainwright" w:date="2018-07-24T12:53:00Z"/>
              </w:rPr>
            </w:pPr>
            <w:ins w:id="67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671" w:author="Warwick Wainwright" w:date="2018-07-24T12:53:00Z"/>
              </w:rPr>
            </w:pPr>
            <w:ins w:id="672" w:author="Warwick Wainwright" w:date="2018-07-24T12:53:00Z">
              <w:r w:rsidRPr="000F1759">
                <w:t>50 - 59</w:t>
              </w:r>
            </w:ins>
          </w:p>
        </w:tc>
        <w:tc>
          <w:tcPr>
            <w:tcW w:w="469" w:type="dxa"/>
          </w:tcPr>
          <w:p w14:paraId="4CC563CC" w14:textId="77777777" w:rsidR="000F1759" w:rsidRPr="000F1759" w:rsidRDefault="000F1759" w:rsidP="000F1759">
            <w:pPr>
              <w:ind w:firstLine="0"/>
              <w:rPr>
                <w:ins w:id="673" w:author="Warwick Wainwright" w:date="2018-07-24T12:53:00Z"/>
              </w:rPr>
            </w:pPr>
            <w:ins w:id="6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52361AD4" w14:textId="77777777" w:rsidTr="002105EF">
        <w:trPr>
          <w:ins w:id="675" w:author="Warwick Wainwright" w:date="2018-07-24T12:53:00Z"/>
        </w:trPr>
        <w:tc>
          <w:tcPr>
            <w:tcW w:w="2552" w:type="dxa"/>
          </w:tcPr>
          <w:p w14:paraId="4BFBBE27" w14:textId="77777777" w:rsidR="000F1759" w:rsidRPr="000F1759" w:rsidRDefault="000F1759" w:rsidP="000F1759">
            <w:pPr>
              <w:ind w:firstLine="0"/>
              <w:jc w:val="right"/>
              <w:rPr>
                <w:ins w:id="676" w:author="Warwick Wainwright" w:date="2018-07-24T12:53:00Z"/>
              </w:rPr>
            </w:pPr>
            <w:ins w:id="677" w:author="Warwick Wainwright" w:date="2018-07-24T12:53:00Z">
              <w:r w:rsidRPr="000F1759">
                <w:t>20 - 29</w:t>
              </w:r>
            </w:ins>
          </w:p>
        </w:tc>
        <w:tc>
          <w:tcPr>
            <w:tcW w:w="567" w:type="dxa"/>
          </w:tcPr>
          <w:p w14:paraId="13BAC08D" w14:textId="77777777" w:rsidR="000F1759" w:rsidRPr="000F1759" w:rsidRDefault="000F1759" w:rsidP="000F1759">
            <w:pPr>
              <w:ind w:firstLine="0"/>
              <w:rPr>
                <w:ins w:id="678" w:author="Warwick Wainwright" w:date="2018-07-24T12:53:00Z"/>
              </w:rPr>
            </w:pPr>
            <w:ins w:id="67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680" w:author="Warwick Wainwright" w:date="2018-07-24T12:53:00Z"/>
              </w:rPr>
            </w:pPr>
            <w:ins w:id="681" w:author="Warwick Wainwright" w:date="2018-07-24T12:53:00Z">
              <w:r w:rsidRPr="000F1759">
                <w:t>60 - 69</w:t>
              </w:r>
            </w:ins>
          </w:p>
        </w:tc>
        <w:tc>
          <w:tcPr>
            <w:tcW w:w="469" w:type="dxa"/>
          </w:tcPr>
          <w:p w14:paraId="1C21A7FB" w14:textId="77777777" w:rsidR="000F1759" w:rsidRPr="000F1759" w:rsidRDefault="000F1759" w:rsidP="000F1759">
            <w:pPr>
              <w:ind w:firstLine="0"/>
              <w:rPr>
                <w:ins w:id="682" w:author="Warwick Wainwright" w:date="2018-07-24T12:53:00Z"/>
              </w:rPr>
            </w:pPr>
            <w:ins w:id="6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3BEB71A0" w14:textId="77777777" w:rsidTr="002105EF">
        <w:trPr>
          <w:ins w:id="684" w:author="Warwick Wainwright" w:date="2018-07-24T12:53:00Z"/>
        </w:trPr>
        <w:tc>
          <w:tcPr>
            <w:tcW w:w="2552" w:type="dxa"/>
          </w:tcPr>
          <w:p w14:paraId="00B01E45" w14:textId="77777777" w:rsidR="000F1759" w:rsidRPr="000F1759" w:rsidRDefault="000F1759" w:rsidP="000F1759">
            <w:pPr>
              <w:ind w:firstLine="0"/>
              <w:jc w:val="right"/>
              <w:rPr>
                <w:ins w:id="685" w:author="Warwick Wainwright" w:date="2018-07-24T12:53:00Z"/>
              </w:rPr>
            </w:pPr>
            <w:ins w:id="686" w:author="Warwick Wainwright" w:date="2018-07-24T12:53:00Z">
              <w:r w:rsidRPr="000F1759">
                <w:t>30 - 39</w:t>
              </w:r>
            </w:ins>
          </w:p>
        </w:tc>
        <w:tc>
          <w:tcPr>
            <w:tcW w:w="567" w:type="dxa"/>
          </w:tcPr>
          <w:p w14:paraId="7F85FC14" w14:textId="77777777" w:rsidR="000F1759" w:rsidRPr="000F1759" w:rsidRDefault="000F1759" w:rsidP="000F1759">
            <w:pPr>
              <w:ind w:firstLine="0"/>
              <w:rPr>
                <w:ins w:id="687" w:author="Warwick Wainwright" w:date="2018-07-24T12:53:00Z"/>
              </w:rPr>
            </w:pPr>
            <w:ins w:id="68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689" w:author="Warwick Wainwright" w:date="2018-07-24T12:53:00Z"/>
              </w:rPr>
            </w:pPr>
            <w:ins w:id="690" w:author="Warwick Wainwright" w:date="2018-07-24T12:53:00Z">
              <w:r w:rsidRPr="000F1759">
                <w:t>Over 70</w:t>
              </w:r>
            </w:ins>
          </w:p>
        </w:tc>
        <w:tc>
          <w:tcPr>
            <w:tcW w:w="469" w:type="dxa"/>
          </w:tcPr>
          <w:p w14:paraId="5DA5C7B6" w14:textId="77777777" w:rsidR="000F1759" w:rsidRPr="000F1759" w:rsidRDefault="000F1759" w:rsidP="000F1759">
            <w:pPr>
              <w:ind w:firstLine="0"/>
              <w:rPr>
                <w:ins w:id="691" w:author="Warwick Wainwright" w:date="2018-07-24T12:53:00Z"/>
              </w:rPr>
            </w:pPr>
            <w:ins w:id="69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4BED287E" w14:textId="77777777" w:rsidTr="002105EF">
        <w:trPr>
          <w:ins w:id="693" w:author="Warwick Wainwright" w:date="2018-07-24T12:53:00Z"/>
        </w:trPr>
        <w:tc>
          <w:tcPr>
            <w:tcW w:w="2552" w:type="dxa"/>
          </w:tcPr>
          <w:p w14:paraId="5272DF2A" w14:textId="77777777" w:rsidR="000F1759" w:rsidRPr="000F1759" w:rsidRDefault="000F1759" w:rsidP="000F1759">
            <w:pPr>
              <w:ind w:firstLine="0"/>
              <w:jc w:val="right"/>
              <w:rPr>
                <w:ins w:id="694" w:author="Warwick Wainwright" w:date="2018-07-24T12:53:00Z"/>
              </w:rPr>
            </w:pPr>
            <w:ins w:id="695" w:author="Warwick Wainwright" w:date="2018-07-24T12:53:00Z">
              <w:r w:rsidRPr="000F1759">
                <w:t>40 - 49</w:t>
              </w:r>
            </w:ins>
          </w:p>
        </w:tc>
        <w:tc>
          <w:tcPr>
            <w:tcW w:w="567" w:type="dxa"/>
          </w:tcPr>
          <w:p w14:paraId="1BE83882" w14:textId="77777777" w:rsidR="000F1759" w:rsidRPr="000F1759" w:rsidRDefault="000F1759" w:rsidP="000F1759">
            <w:pPr>
              <w:ind w:firstLine="0"/>
              <w:rPr>
                <w:ins w:id="696" w:author="Warwick Wainwright" w:date="2018-07-24T12:53:00Z"/>
              </w:rPr>
            </w:pPr>
            <w:ins w:id="69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98" w:author="Warwick Wainwright" w:date="2018-07-24T12:53:00Z"/>
                <w:sz w:val="20"/>
              </w:rPr>
            </w:pPr>
          </w:p>
        </w:tc>
        <w:tc>
          <w:tcPr>
            <w:tcW w:w="469" w:type="dxa"/>
          </w:tcPr>
          <w:p w14:paraId="629A138E" w14:textId="77777777" w:rsidR="000F1759" w:rsidRPr="000F1759" w:rsidRDefault="000F1759" w:rsidP="000F1759">
            <w:pPr>
              <w:ind w:firstLine="0"/>
              <w:rPr>
                <w:ins w:id="699" w:author="Warwick Wainwright" w:date="2018-07-24T12:53:00Z"/>
              </w:rPr>
            </w:pPr>
          </w:p>
        </w:tc>
      </w:tr>
      <w:tr w:rsidR="000F1759" w:rsidRPr="000F1759" w14:paraId="2C0AA9DF" w14:textId="77777777" w:rsidTr="002105EF">
        <w:trPr>
          <w:ins w:id="700" w:author="Warwick Wainwright" w:date="2018-07-24T12:53:00Z"/>
        </w:trPr>
        <w:tc>
          <w:tcPr>
            <w:tcW w:w="2552" w:type="dxa"/>
          </w:tcPr>
          <w:p w14:paraId="643757EB" w14:textId="77777777" w:rsidR="000F1759" w:rsidRPr="000F1759" w:rsidRDefault="000F1759" w:rsidP="000F1759">
            <w:pPr>
              <w:ind w:firstLine="0"/>
              <w:jc w:val="right"/>
              <w:rPr>
                <w:ins w:id="701" w:author="Warwick Wainwright" w:date="2018-07-24T12:53:00Z"/>
              </w:rPr>
            </w:pPr>
          </w:p>
        </w:tc>
        <w:tc>
          <w:tcPr>
            <w:tcW w:w="567" w:type="dxa"/>
          </w:tcPr>
          <w:p w14:paraId="3A34ACA9" w14:textId="77777777" w:rsidR="000F1759" w:rsidRPr="000F1759" w:rsidRDefault="000F1759" w:rsidP="000F1759">
            <w:pPr>
              <w:ind w:firstLine="0"/>
              <w:rPr>
                <w:ins w:id="702"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03" w:author="Warwick Wainwright" w:date="2018-07-24T12:53:00Z"/>
                <w:sz w:val="20"/>
              </w:rPr>
            </w:pPr>
          </w:p>
        </w:tc>
        <w:tc>
          <w:tcPr>
            <w:tcW w:w="469" w:type="dxa"/>
          </w:tcPr>
          <w:p w14:paraId="0C441C9F" w14:textId="77777777" w:rsidR="000F1759" w:rsidRPr="000F1759" w:rsidRDefault="000F1759" w:rsidP="000F1759">
            <w:pPr>
              <w:ind w:firstLine="0"/>
              <w:rPr>
                <w:ins w:id="704"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705" w:author="Warwick Wainwright" w:date="2018-07-24T12:53:00Z"/>
          <w:b/>
        </w:rPr>
      </w:pPr>
      <w:ins w:id="706"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ins w:id="707" w:author="Warwick Wainwright" w:date="2018-07-24T12:53:00Z"/>
        </w:trPr>
        <w:tc>
          <w:tcPr>
            <w:tcW w:w="2552" w:type="dxa"/>
          </w:tcPr>
          <w:p w14:paraId="63B09C6F" w14:textId="77777777" w:rsidR="000F1759" w:rsidRPr="000F1759" w:rsidRDefault="000F1759" w:rsidP="000F1759">
            <w:pPr>
              <w:ind w:firstLine="0"/>
              <w:jc w:val="right"/>
              <w:rPr>
                <w:ins w:id="708" w:author="Warwick Wainwright" w:date="2018-07-24T12:53:00Z"/>
              </w:rPr>
            </w:pPr>
            <w:ins w:id="709"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710" w:author="Warwick Wainwright" w:date="2018-07-24T12:53:00Z"/>
              </w:rPr>
            </w:pPr>
            <w:ins w:id="71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712" w:author="Warwick Wainwright" w:date="2018-07-24T12:53:00Z"/>
              </w:rPr>
            </w:pPr>
            <w:ins w:id="713"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714" w:author="Warwick Wainwright" w:date="2018-07-24T12:53:00Z"/>
              </w:rPr>
            </w:pPr>
            <w:ins w:id="71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151249BA" w14:textId="77777777" w:rsidTr="002105EF">
        <w:trPr>
          <w:jc w:val="center"/>
          <w:ins w:id="716" w:author="Warwick Wainwright" w:date="2018-07-24T12:53:00Z"/>
        </w:trPr>
        <w:tc>
          <w:tcPr>
            <w:tcW w:w="2552" w:type="dxa"/>
          </w:tcPr>
          <w:p w14:paraId="00F94507" w14:textId="77777777" w:rsidR="000F1759" w:rsidRPr="000F1759" w:rsidRDefault="000F1759" w:rsidP="000F1759">
            <w:pPr>
              <w:ind w:firstLine="0"/>
              <w:jc w:val="right"/>
              <w:rPr>
                <w:ins w:id="717" w:author="Warwick Wainwright" w:date="2018-07-24T12:53:00Z"/>
              </w:rPr>
            </w:pPr>
            <w:ins w:id="718"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719" w:author="Warwick Wainwright" w:date="2018-07-24T12:53:00Z"/>
              </w:rPr>
            </w:pPr>
            <w:ins w:id="72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721" w:author="Warwick Wainwright" w:date="2018-07-24T12:53:00Z"/>
              </w:rPr>
            </w:pPr>
            <w:ins w:id="722"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723" w:author="Warwick Wainwright" w:date="2018-07-24T12:53:00Z"/>
              </w:rPr>
            </w:pPr>
            <w:ins w:id="72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725" w:author="Warwick Wainwright" w:date="2018-07-24T12:53:00Z"/>
          <w:b/>
        </w:rPr>
      </w:pPr>
      <w:ins w:id="726"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rPr>
          <w:ins w:id="727"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728" w:author="Warwick Wainwright" w:date="2018-07-24T12:53:00Z"/>
              </w:rPr>
            </w:pPr>
            <w:ins w:id="729"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730" w:author="Warwick Wainwright" w:date="2018-07-24T12:53:00Z"/>
              </w:rPr>
            </w:pPr>
            <w:ins w:id="73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2" w:author="Warwick Wainwright" w:date="2018-07-24T12:53:00Z"/>
              </w:rPr>
            </w:pPr>
            <w:ins w:id="733"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734" w:author="Warwick Wainwright" w:date="2018-07-24T12:53:00Z"/>
              </w:rPr>
            </w:pPr>
            <w:ins w:id="73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1CDEB7F9" w14:textId="77777777" w:rsidTr="002105EF">
        <w:trPr>
          <w:ins w:id="736"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7" w:author="Warwick Wainwright" w:date="2018-07-24T12:53:00Z"/>
              </w:rPr>
            </w:pPr>
            <w:ins w:id="738"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739" w:author="Warwick Wainwright" w:date="2018-07-24T12:53:00Z"/>
              </w:rPr>
            </w:pPr>
            <w:ins w:id="74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41" w:author="Warwick Wainwright" w:date="2018-07-24T12:53:00Z"/>
              </w:rPr>
            </w:pPr>
            <w:ins w:id="742"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743" w:author="Warwick Wainwright" w:date="2018-07-24T12:53:00Z"/>
              </w:rPr>
            </w:pPr>
            <w:ins w:id="74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3D3CE0BA" w14:textId="77777777" w:rsidTr="002105EF">
        <w:trPr>
          <w:ins w:id="745"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746" w:author="Warwick Wainwright" w:date="2018-07-24T12:53:00Z"/>
              </w:rPr>
            </w:pPr>
            <w:ins w:id="747"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748" w:author="Warwick Wainwright" w:date="2018-07-24T12:53:00Z"/>
              </w:rPr>
            </w:pPr>
            <w:ins w:id="74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50" w:author="Warwick Wainwright" w:date="2018-07-24T12:53:00Z"/>
              </w:rPr>
            </w:pPr>
            <w:ins w:id="751"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752" w:author="Warwick Wainwright" w:date="2018-07-24T12:53:00Z"/>
              </w:rPr>
            </w:pPr>
            <w:ins w:id="75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4EF979B1" w14:textId="77777777" w:rsidTr="002105EF">
        <w:trPr>
          <w:ins w:id="754"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55"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56" w:author="Warwick Wainwright" w:date="2018-07-24T12:53:00Z"/>
              </w:rPr>
            </w:pPr>
            <w:ins w:id="757"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758"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759" w:author="Warwick Wainwright" w:date="2018-07-24T12:53:00Z"/>
          <w:b/>
        </w:rPr>
      </w:pPr>
      <w:ins w:id="760"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rPr>
          <w:ins w:id="761"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762" w:author="Warwick Wainwright" w:date="2018-07-24T12:53:00Z"/>
              </w:rPr>
            </w:pPr>
            <w:ins w:id="763"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764" w:author="Warwick Wainwright" w:date="2018-07-24T12:53:00Z"/>
              </w:rPr>
            </w:pPr>
            <w:ins w:id="76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66" w:author="Warwick Wainwright" w:date="2018-07-24T12:53:00Z"/>
              </w:rPr>
            </w:pPr>
            <w:ins w:id="767" w:author="Warwick Wainwright" w:date="2018-07-24T12:53:00Z">
              <w:r w:rsidRPr="000F1759">
                <w:t>201-400</w:t>
              </w:r>
            </w:ins>
          </w:p>
        </w:tc>
        <w:tc>
          <w:tcPr>
            <w:tcW w:w="469" w:type="dxa"/>
          </w:tcPr>
          <w:p w14:paraId="7E05044B" w14:textId="77777777" w:rsidR="000F1759" w:rsidRPr="000F1759" w:rsidRDefault="000F1759" w:rsidP="000F1759">
            <w:pPr>
              <w:ind w:firstLine="0"/>
              <w:rPr>
                <w:ins w:id="768" w:author="Warwick Wainwright" w:date="2018-07-24T12:53:00Z"/>
              </w:rPr>
            </w:pPr>
            <w:ins w:id="76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71F2AD27" w14:textId="77777777" w:rsidTr="002105EF">
        <w:trPr>
          <w:ins w:id="770"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71" w:author="Warwick Wainwright" w:date="2018-07-24T12:53:00Z"/>
              </w:rPr>
            </w:pPr>
            <w:ins w:id="772"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773" w:author="Warwick Wainwright" w:date="2018-07-24T12:53:00Z"/>
              </w:rPr>
            </w:pPr>
            <w:ins w:id="7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75" w:author="Warwick Wainwright" w:date="2018-07-24T12:53:00Z"/>
              </w:rPr>
            </w:pPr>
            <w:ins w:id="776" w:author="Warwick Wainwright" w:date="2018-07-24T12:53:00Z">
              <w:r w:rsidRPr="000F1759">
                <w:t>801-1,600</w:t>
              </w:r>
            </w:ins>
          </w:p>
        </w:tc>
        <w:tc>
          <w:tcPr>
            <w:tcW w:w="469" w:type="dxa"/>
          </w:tcPr>
          <w:p w14:paraId="376D2A0B" w14:textId="77777777" w:rsidR="000F1759" w:rsidRPr="000F1759" w:rsidRDefault="000F1759" w:rsidP="000F1759">
            <w:pPr>
              <w:ind w:firstLine="0"/>
              <w:rPr>
                <w:ins w:id="777" w:author="Warwick Wainwright" w:date="2018-07-24T12:53:00Z"/>
              </w:rPr>
            </w:pPr>
            <w:ins w:id="77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r w:rsidR="000F1759" w:rsidRPr="000F1759" w14:paraId="28A66E05" w14:textId="77777777" w:rsidTr="002105EF">
        <w:trPr>
          <w:ins w:id="779"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80" w:author="Warwick Wainwright" w:date="2018-07-24T12:53:00Z"/>
              </w:rPr>
            </w:pPr>
            <w:ins w:id="781" w:author="Warwick Wainwright" w:date="2018-07-24T12:53:00Z">
              <w:r w:rsidRPr="000F1759">
                <w:t>1,601-3,000</w:t>
              </w:r>
            </w:ins>
          </w:p>
        </w:tc>
        <w:tc>
          <w:tcPr>
            <w:tcW w:w="567" w:type="dxa"/>
          </w:tcPr>
          <w:p w14:paraId="6F499212" w14:textId="77777777" w:rsidR="000F1759" w:rsidRPr="000F1759" w:rsidRDefault="000F1759" w:rsidP="000F1759">
            <w:pPr>
              <w:ind w:firstLine="0"/>
              <w:rPr>
                <w:ins w:id="782" w:author="Warwick Wainwright" w:date="2018-07-24T12:53:00Z"/>
              </w:rPr>
            </w:pPr>
            <w:ins w:id="78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84" w:author="Warwick Wainwright" w:date="2018-07-24T12:53:00Z"/>
              </w:rPr>
            </w:pPr>
            <w:ins w:id="785"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786" w:author="Warwick Wainwright" w:date="2018-07-24T12:53:00Z"/>
              </w:rPr>
            </w:pPr>
            <w:ins w:id="78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001E4580">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788" w:author="Warwick Wainwright" w:date="2018-07-24T12:53:00Z"/>
        </w:rPr>
      </w:pPr>
    </w:p>
    <w:p w14:paraId="4F0B1913" w14:textId="77777777" w:rsidR="000F1759" w:rsidRPr="000F1759" w:rsidRDefault="000F1759" w:rsidP="000F1759">
      <w:pPr>
        <w:spacing w:after="120" w:line="240" w:lineRule="auto"/>
        <w:ind w:firstLine="0"/>
        <w:rPr>
          <w:ins w:id="789" w:author="Warwick Wainwright" w:date="2018-07-24T12:53:00Z"/>
        </w:rPr>
      </w:pPr>
    </w:p>
    <w:p w14:paraId="2CA48A5B" w14:textId="77777777" w:rsidR="000F1759" w:rsidRPr="000F1759" w:rsidRDefault="000F1759">
      <w:pPr>
        <w:rPr>
          <w:ins w:id="790" w:author="Warwick Wainwright" w:date="2018-07-24T12:52:00Z"/>
          <w:rPrChange w:id="791" w:author="Warwick Wainwright" w:date="2018-07-24T12:52:00Z">
            <w:rPr>
              <w:ins w:id="792" w:author="Warwick Wainwright" w:date="2018-07-24T12:52:00Z"/>
              <w:b/>
            </w:rPr>
          </w:rPrChange>
        </w:rPr>
        <w:pPrChange w:id="793" w:author="Warwick Wainwright" w:date="2018-07-24T12:52:00Z">
          <w:pPr>
            <w:pStyle w:val="Firstparagraph"/>
          </w:pPr>
        </w:pPrChange>
      </w:pPr>
    </w:p>
    <w:p w14:paraId="6AF2BDCD" w14:textId="01CA17A0" w:rsidR="00E22C93" w:rsidRDefault="0077411B">
      <w:pPr>
        <w:pStyle w:val="Firstparagraph"/>
      </w:pPr>
      <w:r>
        <w:rPr>
          <w:b/>
        </w:rPr>
        <w:t xml:space="preserve">Appendix </w:t>
      </w:r>
      <w:ins w:id="794" w:author="Warwick Wainwright" w:date="2018-07-24T12:53:00Z">
        <w:r w:rsidR="000F1759">
          <w:rPr>
            <w:b/>
          </w:rPr>
          <w:t>2</w:t>
        </w:r>
      </w:ins>
      <w:del w:id="795"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796" w:author="Warwick Wainwright" w:date="2018-07-24T12:53:00Z">
        <w:r w:rsidR="000F1759">
          <w:rPr>
            <w:b/>
          </w:rPr>
          <w:t>3</w:t>
        </w:r>
      </w:ins>
      <w:del w:id="797"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609631B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F17B50">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"[70]", "manualFormatting" : "Train (2009)", "plainTextFormattedCitation" : "[70]", "previouslyFormattedCitation" : "[70]"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F17B50">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"[21,71]", "plainTextFormattedCitation" : "[21,71]", "previouslyFormattedCitation" : "[21,71]" }, "properties" : { "noteIndex" : 0 }, "schema" : "https://github.com/citation-style-language/schema/raw/master/csl-citation.json" }</w:instrText>
      </w:r>
      <w:r w:rsidRPr="00F32089">
        <w:fldChar w:fldCharType="separate"/>
      </w:r>
      <w:r w:rsidR="002E6200" w:rsidRPr="002E6200">
        <w:rPr>
          <w:noProof/>
        </w:rPr>
        <w:t>[21,71]</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F17B50">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"[72]", "plainTextFormattedCitation" : "[72]", "previouslyFormattedCitation" : "[72]" }, "properties" : { "noteIndex" : 0 }, "schema" : "https://github.com/citation-style-language/schema/raw/master/csl-citation.json" }</w:instrText>
      </w:r>
      <w:r>
        <w:fldChar w:fldCharType="separate"/>
      </w:r>
      <w:r w:rsidR="002E6200" w:rsidRPr="002E6200">
        <w:rPr>
          <w:noProof/>
        </w:rPr>
        <w:t>[72]</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974847E"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F17B50">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"[73]", "manualFormatting" : "Bech and Gyrd\u2010Hansen (2005)", "plainTextFormattedCitation" : "[73]", "previouslyFormattedCitation" : "[73]"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F17B50">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"[57]", "manualFormatting" : "Adams et al, (2014)", "plainTextFormattedCitation" : "[57]", "previouslyFormattedCitation" : "[57]"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798" w:author="Warwick Wainwright" w:date="2018-07-24T12:53:00Z">
        <w:r w:rsidR="000F1759">
          <w:rPr>
            <w:b/>
          </w:rPr>
          <w:t>4</w:t>
        </w:r>
      </w:ins>
      <w:del w:id="799"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24T15:54:00Z" w:initials="MD">
    <w:p w14:paraId="264DAEAA" w14:textId="13D0ED52" w:rsidR="002105EF" w:rsidRDefault="002105EF">
      <w:pPr>
        <w:pStyle w:val="CommentText"/>
      </w:pPr>
      <w:r>
        <w:rPr>
          <w:rStyle w:val="CommentReference"/>
        </w:rPr>
        <w:annotationRef/>
      </w:r>
      <w:r>
        <w:t>Is this under current rules? Might be worth saying so</w:t>
      </w:r>
    </w:p>
  </w:comment>
  <w:comment w:id="11" w:author="MORAN Dominic" w:date="2018-07-24T15:54:00Z" w:initials="MD">
    <w:p w14:paraId="4B68D937" w14:textId="6D76126A" w:rsidR="002105EF" w:rsidRDefault="002105EF">
      <w:pPr>
        <w:pStyle w:val="CommentText"/>
      </w:pPr>
      <w:r>
        <w:rPr>
          <w:rStyle w:val="CommentReference"/>
        </w:rPr>
        <w:annotationRef/>
      </w:r>
      <w:r>
        <w:t xml:space="preserve">I think you need to get rid of the superscript and just say per year </w:t>
      </w:r>
    </w:p>
  </w:comment>
  <w:comment w:id="17" w:author="MORAN Dominic" w:date="2018-07-24T15:54:00Z" w:initials="MD">
    <w:p w14:paraId="45FCD521" w14:textId="6DF63B24" w:rsidR="002105EF" w:rsidRDefault="002105EF">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24T15:54:00Z" w:initials="MD">
    <w:p w14:paraId="06748D05" w14:textId="0A97315A" w:rsidR="002105EF" w:rsidRDefault="002105EF">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24T15:54:00Z" w:initials="MD">
    <w:p w14:paraId="197E4BE0" w14:textId="7A3FF98F" w:rsidR="002105EF" w:rsidRDefault="002105EF">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24T15:54:00Z" w:initials="MD">
    <w:p w14:paraId="0D26A0A1" w14:textId="62ED676C" w:rsidR="002105EF" w:rsidRDefault="002105EF">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24T15:54:00Z" w:initials="MD">
    <w:p w14:paraId="4380015B" w14:textId="5932FF6F" w:rsidR="002105EF" w:rsidRDefault="002105EF">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5:54:00Z" w:initials="WW">
    <w:p w14:paraId="67FB4D06" w14:textId="64EC50CA" w:rsidR="002105EF" w:rsidRDefault="002105EF">
      <w:pPr>
        <w:pStyle w:val="CommentText"/>
      </w:pPr>
      <w:r>
        <w:rPr>
          <w:rStyle w:val="CommentReference"/>
        </w:rPr>
        <w:annotationRef/>
      </w:r>
      <w:r>
        <w:t>Nothing published yet.</w:t>
      </w:r>
    </w:p>
  </w:comment>
  <w:comment w:id="197" w:author="Warwick Wainwright" w:date="2018-07-24T15:54:00Z" w:initials="WW">
    <w:p w14:paraId="5966463D" w14:textId="3E286723" w:rsidR="004F6B29" w:rsidRDefault="004F6B29">
      <w:pPr>
        <w:pStyle w:val="CommentText"/>
      </w:pPr>
      <w:r>
        <w:rPr>
          <w:rStyle w:val="CommentReference"/>
        </w:rPr>
        <w:annotationRef/>
      </w:r>
      <w:r>
        <w:t xml:space="preserve">This should be the same throughout. </w:t>
      </w:r>
    </w:p>
  </w:comment>
  <w:comment w:id="265" w:author="MORAN Dominic" w:date="2018-07-24T15:54:00Z" w:initials="MD">
    <w:p w14:paraId="455AE05F" w14:textId="49EEE261" w:rsidR="002105EF" w:rsidRDefault="002105EF">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275" w:author="MORAN Dominic" w:date="2018-07-24T15:54:00Z" w:initials="MD">
    <w:p w14:paraId="3602E787" w14:textId="081B82AD" w:rsidR="002105EF" w:rsidRDefault="002105EF">
      <w:pPr>
        <w:pStyle w:val="CommentText"/>
      </w:pPr>
      <w:r>
        <w:rPr>
          <w:rStyle w:val="CommentReference"/>
        </w:rPr>
        <w:annotationRef/>
      </w:r>
      <w:r>
        <w:t xml:space="preserve">Can you be </w:t>
      </w:r>
      <w:proofErr w:type="gramStart"/>
      <w:r>
        <w:t>specific ?</w:t>
      </w:r>
      <w:proofErr w:type="gramEnd"/>
      <w:r>
        <w:t xml:space="preserve"> </w:t>
      </w:r>
    </w:p>
  </w:comment>
  <w:comment w:id="283" w:author="MORAN Dominic" w:date="2018-07-24T15:54:00Z" w:initials="MD">
    <w:p w14:paraId="72E0C2D8" w14:textId="106AF473" w:rsidR="002105EF" w:rsidRDefault="002105EF">
      <w:pPr>
        <w:pStyle w:val="CommentText"/>
      </w:pPr>
      <w:r>
        <w:rPr>
          <w:rStyle w:val="CommentReference"/>
        </w:rPr>
        <w:annotationRef/>
      </w:r>
      <w:r>
        <w:t xml:space="preserve">What does this mean?  Do you just man this is the national mean? </w:t>
      </w:r>
    </w:p>
  </w:comment>
  <w:comment w:id="284" w:author="MORAN Dominic" w:date="2018-07-24T15:54:00Z" w:initials="MD">
    <w:p w14:paraId="15B0EC09" w14:textId="7D1ED7FA" w:rsidR="002105EF" w:rsidRDefault="002105EF">
      <w:pPr>
        <w:pStyle w:val="CommentText"/>
      </w:pPr>
      <w:r>
        <w:rPr>
          <w:rStyle w:val="CommentReference"/>
        </w:rPr>
        <w:annotationRef/>
      </w:r>
      <w:r>
        <w:t xml:space="preserve">This is a </w:t>
      </w:r>
      <w:proofErr w:type="spellStart"/>
      <w:r>
        <w:t>buit</w:t>
      </w:r>
      <w:proofErr w:type="spellEnd"/>
      <w:r>
        <w:t xml:space="preserve"> pointless – you should be presenting your same means alongside population means in a table thus avoiding these clumsy comparisons.  In actual fact </w:t>
      </w:r>
      <w:proofErr w:type="spellStart"/>
      <w:r>
        <w:t>jusr</w:t>
      </w:r>
      <w:proofErr w:type="spellEnd"/>
      <w:r>
        <w:t xml:space="preserve"> remove this if you have a clear table   - it’s a waste of space  </w:t>
      </w:r>
    </w:p>
  </w:comment>
  <w:comment w:id="288" w:author="MORAN Dominic" w:date="2018-07-24T15:54:00Z" w:initials="MD">
    <w:p w14:paraId="4EF715A2" w14:textId="3606BA67" w:rsidR="002105EF" w:rsidRDefault="002105EF">
      <w:pPr>
        <w:pStyle w:val="CommentText"/>
      </w:pPr>
      <w:r>
        <w:rPr>
          <w:rStyle w:val="CommentReference"/>
        </w:rPr>
        <w:annotationRef/>
      </w:r>
      <w:r>
        <w:t xml:space="preserve">So what is this actually telling me? </w:t>
      </w:r>
    </w:p>
  </w:comment>
  <w:comment w:id="293" w:author="MORAN Dominic" w:date="2018-07-24T15:54:00Z" w:initials="MD">
    <w:p w14:paraId="37272BA9" w14:textId="49FB0AE9" w:rsidR="002105EF" w:rsidRDefault="002105EF">
      <w:pPr>
        <w:pStyle w:val="CommentText"/>
      </w:pPr>
      <w:r>
        <w:rPr>
          <w:rStyle w:val="CommentReference"/>
        </w:rPr>
        <w:annotationRef/>
      </w:r>
      <w:r>
        <w:t xml:space="preserve">Not sure what this means or signifies </w:t>
      </w:r>
    </w:p>
  </w:comment>
  <w:comment w:id="302" w:author="MORAN Dominic" w:date="2018-07-24T15:54:00Z" w:initials="MD">
    <w:p w14:paraId="3F185865" w14:textId="23970BED" w:rsidR="002105EF" w:rsidRDefault="002105EF">
      <w:pPr>
        <w:pStyle w:val="CommentText"/>
      </w:pPr>
      <w:r>
        <w:rPr>
          <w:rStyle w:val="CommentReference"/>
        </w:rPr>
        <w:annotationRef/>
      </w:r>
      <w:r>
        <w:t>Farm practices?</w:t>
      </w:r>
    </w:p>
  </w:comment>
  <w:comment w:id="303" w:author="MORAN Dominic" w:date="2018-07-24T15:54:00Z" w:initials="MD">
    <w:p w14:paraId="21DAA7EA" w14:textId="396FE97D" w:rsidR="002105EF" w:rsidRDefault="002105EF">
      <w:pPr>
        <w:pStyle w:val="CommentText"/>
      </w:pPr>
      <w:r>
        <w:rPr>
          <w:rStyle w:val="CommentReference"/>
        </w:rPr>
        <w:annotationRef/>
      </w:r>
      <w:r>
        <w:t xml:space="preserve">Unclear </w:t>
      </w:r>
    </w:p>
  </w:comment>
  <w:comment w:id="309" w:author="MORAN Dominic" w:date="2018-07-24T15:54:00Z" w:initials="MD">
    <w:p w14:paraId="3C12C4EA" w14:textId="139E95D2" w:rsidR="002105EF" w:rsidRDefault="002105EF">
      <w:pPr>
        <w:pStyle w:val="CommentText"/>
      </w:pPr>
      <w:r>
        <w:rPr>
          <w:rStyle w:val="CommentReference"/>
        </w:rPr>
        <w:annotationRef/>
      </w:r>
      <w:r>
        <w:t xml:space="preserve">What is the </w:t>
      </w:r>
      <w:proofErr w:type="gramStart"/>
      <w:r>
        <w:t>figure ?</w:t>
      </w:r>
      <w:proofErr w:type="gramEnd"/>
      <w:r>
        <w:t xml:space="preserve">  Greater then is vague </w:t>
      </w:r>
    </w:p>
  </w:comment>
  <w:comment w:id="312" w:author="MORAN Dominic" w:date="2018-07-24T15:54:00Z" w:initials="MD">
    <w:p w14:paraId="6F22322F" w14:textId="297A477E" w:rsidR="002105EF" w:rsidRDefault="002105EF">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313" w:author="MORAN Dominic" w:date="2018-07-24T15:54:00Z" w:initials="MD">
    <w:p w14:paraId="16AFF07C" w14:textId="41F78000" w:rsidR="002105EF" w:rsidRDefault="002105EF">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314" w:author="MORAN Dominic" w:date="2018-07-24T15:54:00Z" w:initials="MD">
    <w:p w14:paraId="6E7322C9" w14:textId="7DBBAC4F" w:rsidR="002105EF" w:rsidRDefault="002105EF">
      <w:pPr>
        <w:pStyle w:val="CommentText"/>
      </w:pPr>
      <w:r>
        <w:rPr>
          <w:rStyle w:val="CommentReference"/>
        </w:rPr>
        <w:annotationRef/>
      </w:r>
      <w:r>
        <w:t>Frequency on respondent farms and percentage…...</w:t>
      </w:r>
    </w:p>
  </w:comment>
  <w:comment w:id="331" w:author="MORAN Dominic" w:date="2018-07-24T15:54:00Z" w:initials="MD">
    <w:p w14:paraId="122EECC5" w14:textId="1EA43E11" w:rsidR="002105EF" w:rsidRDefault="002105EF">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332" w:author="MORAN Dominic" w:date="2018-07-24T15:54:00Z" w:initials="MD">
    <w:p w14:paraId="70EFA5C8" w14:textId="1F4875D6" w:rsidR="002105EF" w:rsidRDefault="002105EF">
      <w:pPr>
        <w:pStyle w:val="CommentText"/>
      </w:pPr>
      <w:r>
        <w:rPr>
          <w:rStyle w:val="CommentReference"/>
        </w:rPr>
        <w:annotationRef/>
      </w:r>
      <w:r>
        <w:t xml:space="preserve">To explain what – see my previous comment </w:t>
      </w:r>
    </w:p>
  </w:comment>
  <w:comment w:id="334" w:author="MORAN Dominic" w:date="2018-07-24T15:54:00Z" w:initials="MD">
    <w:p w14:paraId="2E4EF83A" w14:textId="428A35AF" w:rsidR="002105EF" w:rsidRDefault="002105EF">
      <w:pPr>
        <w:pStyle w:val="CommentText"/>
      </w:pPr>
      <w:r>
        <w:rPr>
          <w:rStyle w:val="CommentReference"/>
        </w:rPr>
        <w:annotationRef/>
      </w:r>
      <w:r>
        <w:t xml:space="preserve">Unclear what you are presenting and why this is to be in an annex </w:t>
      </w:r>
    </w:p>
  </w:comment>
  <w:comment w:id="336" w:author="MORAN Dominic" w:date="2018-07-24T15:54:00Z" w:initials="MD">
    <w:p w14:paraId="46F8EFE6" w14:textId="7DC59D23" w:rsidR="002105EF" w:rsidRDefault="002105EF">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337" w:author="MORAN Dominic" w:date="2018-07-24T15:54:00Z" w:initials="MD">
    <w:p w14:paraId="03FAD2A0" w14:textId="2C4B47A0" w:rsidR="002105EF" w:rsidRDefault="002105EF">
      <w:pPr>
        <w:pStyle w:val="CommentText"/>
      </w:pPr>
      <w:r>
        <w:rPr>
          <w:rStyle w:val="CommentReference"/>
        </w:rPr>
        <w:annotationRef/>
      </w:r>
      <w:r>
        <w:t xml:space="preserve">So not included in model output?  </w:t>
      </w:r>
    </w:p>
  </w:comment>
  <w:comment w:id="338" w:author="MORAN Dominic" w:date="2018-07-24T15:54:00Z" w:initials="MD">
    <w:p w14:paraId="06A2A199" w14:textId="5526B889" w:rsidR="002105EF" w:rsidRDefault="002105EF">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344" w:author="MORAN Dominic" w:date="2018-07-24T15:54:00Z" w:initials="MD">
    <w:p w14:paraId="00441ED1" w14:textId="24320D80" w:rsidR="002105EF" w:rsidRDefault="002105EF">
      <w:pPr>
        <w:pStyle w:val="CommentText"/>
      </w:pPr>
      <w:r>
        <w:rPr>
          <w:rStyle w:val="CommentReference"/>
        </w:rPr>
        <w:annotationRef/>
      </w:r>
      <w:r>
        <w:t xml:space="preserve">Not sure what this means or how to interpret </w:t>
      </w:r>
    </w:p>
  </w:comment>
  <w:comment w:id="345" w:author="MORAN Dominic" w:date="2018-07-24T15:54:00Z" w:initials="MD">
    <w:p w14:paraId="4F8F3E5D" w14:textId="6E07801F" w:rsidR="002105EF" w:rsidRDefault="002105EF">
      <w:pPr>
        <w:pStyle w:val="CommentText"/>
      </w:pPr>
      <w:r>
        <w:rPr>
          <w:rStyle w:val="CommentReference"/>
        </w:rPr>
        <w:annotationRef/>
      </w:r>
      <w:r>
        <w:t xml:space="preserve">You need to shorten this </w:t>
      </w:r>
    </w:p>
  </w:comment>
  <w:comment w:id="347" w:author="MORAN Dominic" w:date="2018-07-24T15:54:00Z" w:initials="MD">
    <w:p w14:paraId="4BD0AC03" w14:textId="0A1354AB" w:rsidR="002105EF" w:rsidRDefault="002105EF">
      <w:pPr>
        <w:pStyle w:val="CommentText"/>
      </w:pPr>
      <w:r>
        <w:rPr>
          <w:rStyle w:val="CommentReference"/>
        </w:rPr>
        <w:annotationRef/>
      </w:r>
      <w:r>
        <w:t xml:space="preserve">Not sure I get this? </w:t>
      </w:r>
    </w:p>
  </w:comment>
  <w:comment w:id="348" w:author="MORAN Dominic" w:date="2018-07-24T15:54:00Z" w:initials="MD">
    <w:p w14:paraId="6C2FCDA6" w14:textId="48A5B1DC" w:rsidR="002105EF" w:rsidRDefault="002105EF">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349" w:author="MORAN Dominic" w:date="2018-07-24T15:54:00Z" w:initials="MD">
    <w:p w14:paraId="6A8D65E3" w14:textId="45270F89" w:rsidR="002105EF" w:rsidRDefault="002105EF">
      <w:pPr>
        <w:pStyle w:val="CommentText"/>
      </w:pPr>
      <w:r>
        <w:rPr>
          <w:rStyle w:val="CommentReference"/>
        </w:rPr>
        <w:annotationRef/>
      </w:r>
      <w:r>
        <w:t xml:space="preserve">You needed a definition table for explanatories explaining what you expected </w:t>
      </w:r>
    </w:p>
  </w:comment>
  <w:comment w:id="350" w:author="MORAN Dominic" w:date="2018-07-24T15:54:00Z" w:initials="MD">
    <w:p w14:paraId="4732F72F" w14:textId="0FE2AC94" w:rsidR="002105EF" w:rsidRDefault="002105EF">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352" w:author="MORAN Dominic" w:date="2018-07-24T15:54:00Z" w:initials="MD">
    <w:p w14:paraId="0A6CC19C" w14:textId="15E52E0B" w:rsidR="002105EF" w:rsidRDefault="002105EF">
      <w:pPr>
        <w:pStyle w:val="CommentText"/>
      </w:pPr>
      <w:r>
        <w:rPr>
          <w:rStyle w:val="CommentReference"/>
        </w:rPr>
        <w:annotationRef/>
      </w:r>
      <w:r>
        <w:t xml:space="preserve">I find this section a bit hard to think through </w:t>
      </w:r>
    </w:p>
  </w:comment>
  <w:comment w:id="353" w:author="MORAN Dominic" w:date="2018-07-24T15:54:00Z" w:initials="MD">
    <w:p w14:paraId="7FE81DDF" w14:textId="2AEEF7C8" w:rsidR="002105EF" w:rsidRDefault="002105EF">
      <w:pPr>
        <w:pStyle w:val="CommentText"/>
      </w:pPr>
      <w:r>
        <w:rPr>
          <w:rStyle w:val="CommentReference"/>
        </w:rPr>
        <w:annotationRef/>
      </w:r>
      <w:r>
        <w:t xml:space="preserve">Odd wording?   </w:t>
      </w:r>
    </w:p>
  </w:comment>
  <w:comment w:id="361" w:author="MORAN Dominic" w:date="2018-07-24T15:54:00Z" w:initials="MD">
    <w:p w14:paraId="46EB4725" w14:textId="2C0CA0FC" w:rsidR="002105EF" w:rsidRDefault="002105EF">
      <w:pPr>
        <w:pStyle w:val="CommentText"/>
      </w:pPr>
      <w:r>
        <w:rPr>
          <w:rStyle w:val="CommentReference"/>
        </w:rPr>
        <w:annotationRef/>
      </w:r>
      <w:r>
        <w:t xml:space="preserve">Not sure I understand this </w:t>
      </w:r>
    </w:p>
  </w:comment>
  <w:comment w:id="363" w:author="MORAN Dominic" w:date="2018-07-24T15:54:00Z" w:initials="MD">
    <w:p w14:paraId="45B15FC0" w14:textId="3C0882B2" w:rsidR="002105EF" w:rsidRDefault="002105EF">
      <w:pPr>
        <w:pStyle w:val="CommentText"/>
      </w:pPr>
      <w:r>
        <w:rPr>
          <w:rStyle w:val="CommentReference"/>
        </w:rPr>
        <w:annotationRef/>
      </w:r>
      <w:r>
        <w:t xml:space="preserve">I find this hard to follow </w:t>
      </w:r>
    </w:p>
  </w:comment>
  <w:comment w:id="364" w:author="MORAN Dominic" w:date="2018-07-24T15:54:00Z" w:initials="MD">
    <w:p w14:paraId="35D02A7A" w14:textId="30AD4874" w:rsidR="002105EF" w:rsidRDefault="002105EF">
      <w:pPr>
        <w:pStyle w:val="CommentText"/>
      </w:pPr>
      <w:r>
        <w:rPr>
          <w:rStyle w:val="CommentReference"/>
        </w:rPr>
        <w:annotationRef/>
      </w:r>
      <w:r>
        <w:t xml:space="preserve">Not sure why this is meaningful in the sense of why you might have expected it to be linear in the first place </w:t>
      </w:r>
    </w:p>
  </w:comment>
  <w:comment w:id="374" w:author="MORAN Dominic" w:date="2018-07-24T15:54:00Z" w:initials="MD">
    <w:p w14:paraId="7722E05C" w14:textId="27DF9D4F" w:rsidR="002105EF" w:rsidRDefault="002105EF">
      <w:pPr>
        <w:pStyle w:val="CommentText"/>
      </w:pPr>
      <w:r>
        <w:rPr>
          <w:rStyle w:val="CommentReference"/>
        </w:rPr>
        <w:annotationRef/>
      </w:r>
      <w:r>
        <w:t xml:space="preserve">I think we know where you are focused on </w:t>
      </w:r>
    </w:p>
  </w:comment>
  <w:comment w:id="383" w:author="MORAN Dominic" w:date="2018-07-24T15:54:00Z" w:initials="MD">
    <w:p w14:paraId="3CC80354" w14:textId="6DBAFF1B" w:rsidR="002105EF" w:rsidRDefault="002105EF">
      <w:pPr>
        <w:pStyle w:val="CommentText"/>
      </w:pPr>
      <w:r>
        <w:rPr>
          <w:rStyle w:val="CommentReference"/>
        </w:rPr>
        <w:annotationRef/>
      </w:r>
      <w:r>
        <w:t xml:space="preserve">Didn’t you say this before? </w:t>
      </w:r>
    </w:p>
  </w:comment>
  <w:comment w:id="401" w:author="MORAN Dominic" w:date="2018-07-24T15:54:00Z" w:initials="MD">
    <w:p w14:paraId="2F988FFC" w14:textId="0E7393A9" w:rsidR="002105EF" w:rsidRDefault="002105EF">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2105EF" w:rsidRDefault="002105EF">
      <w:pPr>
        <w:spacing w:line="240" w:lineRule="auto"/>
      </w:pPr>
      <w:r>
        <w:separator/>
      </w:r>
    </w:p>
  </w:endnote>
  <w:endnote w:type="continuationSeparator" w:id="0">
    <w:p w14:paraId="7FA5B3AA" w14:textId="77777777" w:rsidR="002105EF" w:rsidRDefault="00210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2105EF" w:rsidRDefault="002105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2105EF" w:rsidRDefault="002105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2105EF" w:rsidRDefault="002105E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1531E">
      <w:rPr>
        <w:rStyle w:val="PageNumber"/>
        <w:noProof/>
      </w:rPr>
      <w:t>9</w:t>
    </w:r>
    <w:r>
      <w:rPr>
        <w:rStyle w:val="PageNumber"/>
      </w:rPr>
      <w:fldChar w:fldCharType="end"/>
    </w:r>
  </w:p>
  <w:p w14:paraId="47F4B1D5" w14:textId="77777777" w:rsidR="002105EF" w:rsidRDefault="002105EF"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2105EF" w:rsidRDefault="002105EF">
      <w:pPr>
        <w:spacing w:line="240" w:lineRule="auto"/>
      </w:pPr>
      <w:r>
        <w:separator/>
      </w:r>
    </w:p>
  </w:footnote>
  <w:footnote w:type="continuationSeparator" w:id="0">
    <w:p w14:paraId="39391BA9" w14:textId="77777777" w:rsidR="002105EF" w:rsidRDefault="002105EF">
      <w:pPr>
        <w:spacing w:line="240" w:lineRule="auto"/>
      </w:pPr>
      <w:r>
        <w:continuationSeparator/>
      </w:r>
    </w:p>
  </w:footnote>
  <w:footnote w:id="1">
    <w:p w14:paraId="55E5D49B" w14:textId="77777777" w:rsidR="002105EF" w:rsidRDefault="002105EF"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00"/>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6B29"/>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4AF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17B50"/>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2132864"/>
        <c:axId val="132134784"/>
        <c:axId val="0"/>
      </c:bar3DChart>
      <c:catAx>
        <c:axId val="13213286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2134784"/>
        <c:crosses val="autoZero"/>
        <c:auto val="0"/>
        <c:lblAlgn val="ctr"/>
        <c:lblOffset val="100"/>
        <c:noMultiLvlLbl val="0"/>
      </c:catAx>
      <c:valAx>
        <c:axId val="132134784"/>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3213286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228B9-DC82-4DBB-9D7D-32B4992F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0</TotalTime>
  <Pages>31</Pages>
  <Words>31014</Words>
  <Characters>176781</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207381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cp:revision>
  <cp:lastPrinted>2017-04-18T16:49:00Z</cp:lastPrinted>
  <dcterms:created xsi:type="dcterms:W3CDTF">2018-07-24T15:11:00Z</dcterms:created>
  <dcterms:modified xsi:type="dcterms:W3CDTF">2018-07-24T15:11:00Z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