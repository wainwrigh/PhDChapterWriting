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6751B0E6"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ins w:id="31" w:author="Warwick Wainwright" w:date="2018-07-27T13:05:00Z">
        <w:r w:rsidR="0002577D">
          <w:t xml:space="preserve"> (as measured by standard </w:t>
        </w:r>
      </w:ins>
      <w:ins w:id="32" w:author="Warwick Wainwright" w:date="2018-07-27T13:07:00Z">
        <w:r w:rsidR="0002577D">
          <w:t xml:space="preserve">monetary </w:t>
        </w:r>
      </w:ins>
      <w:ins w:id="33" w:author="Warwick Wainwright" w:date="2018-07-27T13:06:00Z">
        <w:r w:rsidR="0002577D">
          <w:t>output</w:t>
        </w:r>
      </w:ins>
      <w:ins w:id="34" w:author="Warwick Wainwright" w:date="2018-07-27T13:05:00Z">
        <w:r w:rsidR="0002577D">
          <w:t xml:space="preserve"> </w:t>
        </w:r>
      </w:ins>
      <w:ins w:id="35" w:author="Warwick Wainwright" w:date="2018-07-27T13:07:00Z">
        <w:r w:rsidR="0002577D">
          <w:t xml:space="preserve">of </w:t>
        </w:r>
        <w:proofErr w:type="spellStart"/>
        <w:r w:rsidR="0002577D">
          <w:t>agri</w:t>
        </w:r>
        <w:proofErr w:type="spellEnd"/>
        <w:r w:rsidR="0002577D">
          <w:t xml:space="preserve">-products </w:t>
        </w:r>
      </w:ins>
      <w:ins w:id="36" w:author="Warwick Wainwright" w:date="2018-07-27T13:05:00Z">
        <w:r w:rsidR="0002577D">
          <w:t>per holding)</w:t>
        </w:r>
      </w:ins>
      <w:r w:rsidR="00440E85">
        <w:t xml:space="preserve"> </w:t>
      </w:r>
      <w:ins w:id="37" w:author="MORAN Dominic" w:date="2018-07-14T02:06:00Z">
        <w:r w:rsidR="00144616">
          <w:t xml:space="preserve">is significantly </w:t>
        </w:r>
      </w:ins>
      <w:del w:id="38"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9" w:author="MORAN Dominic" w:date="2018-07-14T02:07:00Z">
        <w:r w:rsidR="00144616">
          <w:rPr>
            <w:bCs/>
          </w:rPr>
          <w:t>are</w:t>
        </w:r>
      </w:ins>
      <w:del w:id="40" w:author="MORAN Dominic" w:date="2018-07-14T02:07:00Z">
        <w:r w:rsidR="001B2B17" w:rsidDel="00144616">
          <w:rPr>
            <w:bCs/>
          </w:rPr>
          <w:delText xml:space="preserve">is </w:delText>
        </w:r>
      </w:del>
      <w:ins w:id="41" w:author="Warwick Wainwright" w:date="2018-07-24T12:06:00Z">
        <w:r w:rsidR="00A46005">
          <w:rPr>
            <w:bCs/>
          </w:rPr>
          <w:t xml:space="preserve"> </w:t>
        </w:r>
      </w:ins>
      <w:r w:rsidR="001B2B17">
        <w:rPr>
          <w:bCs/>
        </w:rPr>
        <w:t xml:space="preserve">changing the scale and nature of practices </w:t>
      </w:r>
      <w:del w:id="42"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43" w:author="MORAN Dominic" w:date="2018-07-14T02:08:00Z">
        <w:r w:rsidR="00144616">
          <w:rPr>
            <w:bCs/>
          </w:rPr>
          <w:t>A</w:t>
        </w:r>
      </w:ins>
      <w:del w:id="44" w:author="MORAN Dominic" w:date="2018-07-14T02:08:00Z">
        <w:r w:rsidR="001B2B17" w:rsidDel="00144616">
          <w:rPr>
            <w:bCs/>
          </w:rPr>
          <w:delText>The former has</w:delText>
        </w:r>
      </w:del>
      <w:r w:rsidR="001B2B17">
        <w:rPr>
          <w:bCs/>
        </w:rPr>
        <w:t xml:space="preserve"> </w:t>
      </w:r>
      <w:r w:rsidR="005D4BF4" w:rsidRPr="00961A71">
        <w:rPr>
          <w:bCs/>
        </w:rPr>
        <w:t>focus</w:t>
      </w:r>
      <w:del w:id="45" w:author="MORAN Dominic" w:date="2018-07-14T02:08:00Z">
        <w:r w:rsidR="005D4BF4" w:rsidRPr="00961A71" w:rsidDel="00144616">
          <w:rPr>
            <w:bCs/>
          </w:rPr>
          <w:delText>ed</w:delText>
        </w:r>
      </w:del>
      <w:r w:rsidR="005D4BF4" w:rsidRPr="00961A71">
        <w:rPr>
          <w:bCs/>
        </w:rPr>
        <w:t xml:space="preserve"> on improv</w:t>
      </w:r>
      <w:ins w:id="46" w:author="MORAN Dominic" w:date="2018-07-14T02:08:00Z">
        <w:r w:rsidR="00144616">
          <w:rPr>
            <w:bCs/>
          </w:rPr>
          <w:t>ed</w:t>
        </w:r>
      </w:ins>
      <w:del w:id="47" w:author="MORAN Dominic" w:date="2018-07-14T02:08:00Z">
        <w:r w:rsidR="005D4BF4" w:rsidRPr="00961A71" w:rsidDel="00144616">
          <w:rPr>
            <w:bCs/>
          </w:rPr>
          <w:delText>ing</w:delText>
        </w:r>
      </w:del>
      <w:r w:rsidR="005D4BF4" w:rsidRPr="00961A71">
        <w:rPr>
          <w:bCs/>
        </w:rPr>
        <w:t xml:space="preserve"> efficiency </w:t>
      </w:r>
      <w:ins w:id="48" w:author="MORAN Dominic" w:date="2018-07-14T02:08:00Z">
        <w:r w:rsidR="00144616">
          <w:rPr>
            <w:bCs/>
          </w:rPr>
          <w:t xml:space="preserve">is at the expense of </w:t>
        </w:r>
      </w:ins>
      <w:del w:id="49"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50" w:author="MORAN Dominic" w:date="2018-07-14T02:10:00Z">
        <w:r w:rsidR="00DC6BAE" w:rsidDel="000407C4">
          <w:rPr>
            <w:bCs/>
          </w:rPr>
          <w:delText>growing</w:delText>
        </w:r>
      </w:del>
      <w:r w:rsidR="005D4BF4" w:rsidRPr="00961A71">
        <w:rPr>
          <w:bCs/>
        </w:rPr>
        <w:t xml:space="preserve"> need to develop </w:t>
      </w:r>
      <w:del w:id="51" w:author="Warwick Wainwright" w:date="2018-07-24T12:08:00Z">
        <w:r w:rsidR="00F11FD1" w:rsidDel="00A46005">
          <w:rPr>
            <w:bCs/>
          </w:rPr>
          <w:delText xml:space="preserve">spatially </w:delText>
        </w:r>
        <w:r w:rsidR="00F771A5" w:rsidDel="00A46005">
          <w:rPr>
            <w:bCs/>
          </w:rPr>
          <w:delText>explicit</w:delText>
        </w:r>
      </w:del>
      <w:ins w:id="52" w:author="Warwick Wainwright" w:date="2018-07-24T12:08:00Z">
        <w:r w:rsidR="00A46005">
          <w:rPr>
            <w:bCs/>
          </w:rPr>
          <w:t>targeted</w:t>
        </w:r>
      </w:ins>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53" w:author="MORAN Dominic" w:date="2018-07-14T02:12:00Z">
        <w:r w:rsidR="000407C4">
          <w:rPr>
            <w:bCs/>
          </w:rPr>
          <w:t xml:space="preserve">incentives for </w:t>
        </w:r>
      </w:ins>
      <w:ins w:id="54" w:author="MORAN Dominic" w:date="2018-07-14T02:11:00Z">
        <w:r w:rsidR="000407C4">
          <w:rPr>
            <w:bCs/>
          </w:rPr>
          <w:t>the supply</w:t>
        </w:r>
      </w:ins>
      <w:ins w:id="55" w:author="Warwick Wainwright" w:date="2018-07-24T12:07:00Z">
        <w:r w:rsidR="00A46005">
          <w:rPr>
            <w:bCs/>
          </w:rPr>
          <w:t xml:space="preserve"> of</w:t>
        </w:r>
      </w:ins>
      <w:ins w:id="56"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7" w:author="MORAN Dominic" w:date="2018-07-14T02:12:00Z">
        <w:r>
          <w:rPr>
            <w:bCs/>
          </w:rPr>
          <w:t xml:space="preserve">Farm scale </w:t>
        </w:r>
      </w:ins>
      <w:del w:id="58"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9" w:author="MORAN Dominic" w:date="2018-07-14T02:14:00Z">
        <w:r w:rsidR="00386315" w:rsidDel="005F01CC">
          <w:rPr>
            <w:bCs/>
          </w:rPr>
          <w:delText>t</w:delText>
        </w:r>
      </w:del>
      <w:ins w:id="60" w:author="MORAN Dominic" w:date="2018-07-14T02:14:00Z">
        <w:r w:rsidR="005F01CC">
          <w:rPr>
            <w:bCs/>
          </w:rPr>
          <w:t xml:space="preserve">such attributes might </w:t>
        </w:r>
      </w:ins>
      <w:ins w:id="61" w:author="MORAN Dominic" w:date="2018-07-14T02:15:00Z">
        <w:r w:rsidR="005F01CC">
          <w:rPr>
            <w:bCs/>
          </w:rPr>
          <w:t>influence</w:t>
        </w:r>
      </w:ins>
      <w:ins w:id="62" w:author="MORAN Dominic" w:date="2018-07-14T02:14:00Z">
        <w:r w:rsidR="005F01CC">
          <w:rPr>
            <w:bCs/>
          </w:rPr>
          <w:t xml:space="preserve"> </w:t>
        </w:r>
      </w:ins>
      <w:ins w:id="63" w:author="MORAN Dominic" w:date="2018-07-14T02:15:00Z">
        <w:r w:rsidR="005F01CC">
          <w:rPr>
            <w:bCs/>
          </w:rPr>
          <w:t>the</w:t>
        </w:r>
      </w:ins>
      <w:del w:id="64" w:author="MORAN Dominic" w:date="2018-07-14T02:14:00Z">
        <w:r w:rsidR="00386315" w:rsidDel="005F01CC">
          <w:rPr>
            <w:bCs/>
          </w:rPr>
          <w:delText>he</w:delText>
        </w:r>
      </w:del>
      <w:r w:rsidR="00386315">
        <w:rPr>
          <w:bCs/>
        </w:rPr>
        <w:t xml:space="preserve"> design of conservation programmes</w:t>
      </w:r>
      <w:del w:id="65"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6" w:author="MORAN Dominic" w:date="2018-07-14T02:15:00Z">
        <w:r w:rsidR="005F01CC">
          <w:rPr>
            <w:bCs/>
          </w:rPr>
          <w:t xml:space="preserve">and </w:t>
        </w:r>
      </w:ins>
      <w:r w:rsidR="00386315">
        <w:rPr>
          <w:bCs/>
        </w:rPr>
        <w:t xml:space="preserve">farmer </w:t>
      </w:r>
      <w:ins w:id="67" w:author="MORAN Dominic" w:date="2018-07-14T02:15:00Z">
        <w:r w:rsidR="005F01CC">
          <w:rPr>
            <w:bCs/>
          </w:rPr>
          <w:t>willingness to supply diversity.</w:t>
        </w:r>
      </w:ins>
      <w:del w:id="68" w:author="MORAN Dominic" w:date="2018-07-14T02:15:00Z">
        <w:r w:rsidR="00386315" w:rsidDel="005F01CC">
          <w:rPr>
            <w:bCs/>
          </w:rPr>
          <w:delText>participation in contracts</w:delText>
        </w:r>
      </w:del>
      <w:r w:rsidR="00386315">
        <w:rPr>
          <w:bCs/>
        </w:rPr>
        <w:t xml:space="preserve">. </w:t>
      </w:r>
      <w:ins w:id="69" w:author="MORAN Dominic" w:date="2018-07-14T02:16:00Z">
        <w:r w:rsidR="005F01CC">
          <w:rPr>
            <w:bCs/>
          </w:rPr>
          <w:t xml:space="preserve"> Other</w:t>
        </w:r>
      </w:ins>
      <w:del w:id="70" w:author="MORAN Dominic" w:date="2018-07-14T02:16:00Z">
        <w:r w:rsidR="00386315" w:rsidDel="005F01CC">
          <w:rPr>
            <w:bCs/>
          </w:rPr>
          <w:delText xml:space="preserve"> Equally under-explored are</w:delText>
        </w:r>
        <w:r w:rsidR="00DC6BAE" w:rsidDel="005F01CC">
          <w:rPr>
            <w:bCs/>
          </w:rPr>
          <w:delText xml:space="preserve"> the</w:delText>
        </w:r>
      </w:del>
      <w:ins w:id="71" w:author="Warwick Wainwright" w:date="2018-07-24T12:09:00Z">
        <w:r w:rsidR="00717C86">
          <w:rPr>
            <w:bCs/>
          </w:rPr>
          <w:t xml:space="preserve"> P</w:t>
        </w:r>
      </w:ins>
      <w:ins w:id="72" w:author="MORAN Dominic" w:date="2018-07-14T02:17:00Z">
        <w:del w:id="73"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4" w:author="MORAN Dominic" w:date="2018-07-14T02:16:00Z">
        <w:r w:rsidR="005F01CC">
          <w:rPr>
            <w:bCs/>
          </w:rPr>
          <w:t>technical</w:t>
        </w:r>
        <w:proofErr w:type="gramEnd"/>
        <w:r w:rsidR="005F01CC">
          <w:rPr>
            <w:bCs/>
          </w:rPr>
          <w:t xml:space="preserve"> and institutional </w:t>
        </w:r>
      </w:ins>
      <w:del w:id="75" w:author="MORAN Dominic" w:date="2018-07-14T02:17:00Z">
        <w:r w:rsidR="00DC6BAE" w:rsidDel="005F01CC">
          <w:rPr>
            <w:bCs/>
          </w:rPr>
          <w:delText>potential</w:delText>
        </w:r>
      </w:del>
      <w:r w:rsidR="00DC6BAE">
        <w:rPr>
          <w:bCs/>
        </w:rPr>
        <w:t xml:space="preserve"> barriers-to-entry (i.e. requirements for breed genealogical records) </w:t>
      </w:r>
      <w:ins w:id="76" w:author="MORAN Dominic" w:date="2018-07-14T02:16:00Z">
        <w:r w:rsidR="005F01CC">
          <w:rPr>
            <w:bCs/>
          </w:rPr>
          <w:t>may also warrant exploration</w:t>
        </w:r>
      </w:ins>
      <w:ins w:id="77" w:author="MORAN Dominic" w:date="2018-07-14T02:17:00Z">
        <w:r w:rsidR="005F01CC">
          <w:rPr>
            <w:bCs/>
          </w:rPr>
          <w:t xml:space="preserve"> in this context. </w:t>
        </w:r>
      </w:ins>
      <w:ins w:id="78" w:author="MORAN Dominic" w:date="2018-07-14T02:16:00Z">
        <w:r w:rsidR="005F01CC">
          <w:rPr>
            <w:bCs/>
          </w:rPr>
          <w:t xml:space="preserve">  </w:t>
        </w:r>
      </w:ins>
      <w:del w:id="79" w:author="MORAN Dominic" w:date="2018-07-14T02:17:00Z">
        <w:r w:rsidR="00DC6BAE" w:rsidDel="005F01CC">
          <w:rPr>
            <w:bCs/>
          </w:rPr>
          <w:delText xml:space="preserve">that may preclude </w:delText>
        </w:r>
        <w:r w:rsidR="004D2795" w:rsidDel="005F01CC">
          <w:rPr>
            <w:bCs/>
          </w:rPr>
          <w:delText xml:space="preserve">some </w:delText>
        </w:r>
      </w:del>
      <w:del w:id="80"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81"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82" w:author="MORAN Dominic" w:date="2018-07-14T02:18:00Z">
        <w:r w:rsidR="00AD022D">
          <w:rPr>
            <w:bCs/>
          </w:rPr>
          <w:t xml:space="preserve">under alternative </w:t>
        </w:r>
      </w:ins>
      <w:r w:rsidR="004D2795">
        <w:rPr>
          <w:bCs/>
        </w:rPr>
        <w:t>contracts</w:t>
      </w:r>
      <w:ins w:id="83" w:author="MORAN Dominic" w:date="2018-07-14T02:18:00Z">
        <w:r w:rsidR="00AD022D">
          <w:rPr>
            <w:bCs/>
          </w:rPr>
          <w:t xml:space="preserve"> forms</w:t>
        </w:r>
      </w:ins>
      <w:del w:id="84"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5" w:author="MORAN Dominic" w:date="2018-07-14T02:19:00Z">
        <w:r w:rsidR="00AD022D">
          <w:t xml:space="preserve"> </w:t>
        </w:r>
      </w:ins>
      <w:del w:id="86" w:author="MORAN Dominic" w:date="2018-07-14T02:19:00Z">
        <w:r w:rsidR="008669D3" w:rsidRPr="00961A71" w:rsidDel="00AD022D">
          <w:delText xml:space="preserve"> and va</w:delText>
        </w:r>
      </w:del>
      <w:del w:id="87" w:author="MORAN Dominic" w:date="2018-07-14T02:18:00Z">
        <w:r w:rsidR="008669D3" w:rsidRPr="00961A71" w:rsidDel="00AD022D">
          <w:delText>lues</w:delText>
        </w:r>
      </w:del>
      <w:r w:rsidR="008669D3" w:rsidRPr="00961A71">
        <w:t xml:space="preserve"> for attributes of a good or service are elicited </w:t>
      </w:r>
      <w:ins w:id="88" w:author="MORAN Dominic" w:date="2018-07-14T02:20:00Z">
        <w:r w:rsidR="00413C55">
          <w:t>using</w:t>
        </w:r>
      </w:ins>
      <w:del w:id="89" w:author="MORAN Dominic" w:date="2018-07-14T02:20:00Z">
        <w:r w:rsidR="008669D3" w:rsidDel="00413C55">
          <w:delText xml:space="preserve">through </w:delText>
        </w:r>
      </w:del>
      <w:ins w:id="90" w:author="MORAN Dominic" w:date="2018-07-14T02:19:00Z">
        <w:r w:rsidR="00AD022D">
          <w:t xml:space="preserve"> </w:t>
        </w:r>
      </w:ins>
      <w:r w:rsidR="008669D3">
        <w:t xml:space="preserve">surveys </w:t>
      </w:r>
      <w:ins w:id="91" w:author="MORAN Dominic" w:date="2018-07-14T02:20:00Z">
        <w:r w:rsidR="00413C55">
          <w:t xml:space="preserve">that mimic hypothetical scenarios </w:t>
        </w:r>
      </w:ins>
      <w:ins w:id="92" w:author="MORAN Dominic" w:date="2018-07-14T02:21:00Z">
        <w:r w:rsidR="00413C55">
          <w:t>–</w:t>
        </w:r>
      </w:ins>
      <w:ins w:id="93" w:author="MORAN Dominic" w:date="2018-07-14T02:20:00Z">
        <w:r w:rsidR="00413C55">
          <w:t xml:space="preserve"> in </w:t>
        </w:r>
      </w:ins>
      <w:ins w:id="94" w:author="MORAN Dominic" w:date="2018-07-14T02:21:00Z">
        <w:r w:rsidR="00413C55">
          <w:t>this case conservation contracts</w:t>
        </w:r>
      </w:ins>
      <w:del w:id="95"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6" w:author="MORAN Dominic" w:date="2018-07-14T02:22:00Z">
        <w:r w:rsidR="00413C55">
          <w:rPr>
            <w:bCs/>
          </w:rPr>
          <w:t>adds</w:t>
        </w:r>
      </w:ins>
      <w:del w:id="97" w:author="MORAN Dominic" w:date="2018-07-14T02:22:00Z">
        <w:r w:rsidR="008450F8" w:rsidRPr="00961A71" w:rsidDel="00413C55">
          <w:rPr>
            <w:bCs/>
          </w:rPr>
          <w:delText>contrib</w:delText>
        </w:r>
      </w:del>
      <w:del w:id="98" w:author="MORAN Dominic" w:date="2018-07-14T02:21:00Z">
        <w:r w:rsidR="008450F8" w:rsidRPr="00961A71" w:rsidDel="00413C55">
          <w:rPr>
            <w:bCs/>
          </w:rPr>
          <w:delText>utes</w:delText>
        </w:r>
      </w:del>
      <w:r w:rsidR="008450F8" w:rsidRPr="00961A71">
        <w:rPr>
          <w:bCs/>
        </w:rPr>
        <w:t xml:space="preserve"> to the </w:t>
      </w:r>
      <w:del w:id="99"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100"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101" w:author="MORAN Dominic" w:date="2018-07-14T02:22:00Z">
        <w:r w:rsidR="00413C55">
          <w:rPr>
            <w:bCs/>
          </w:rPr>
          <w:t>focuses on the</w:t>
        </w:r>
      </w:ins>
      <w:del w:id="102" w:author="MORAN Dominic" w:date="2018-07-14T02:22:00Z">
        <w:r w:rsidR="003441DB" w:rsidDel="00413C55">
          <w:rPr>
            <w:bCs/>
          </w:rPr>
          <w:delText>the</w:delText>
        </w:r>
      </w:del>
      <w:ins w:id="103" w:author="MORAN Dominic" w:date="2018-07-14T02:22:00Z">
        <w:r w:rsidR="00413C55">
          <w:rPr>
            <w:bCs/>
          </w:rPr>
          <w:t xml:space="preserve"> neglected issue of </w:t>
        </w:r>
      </w:ins>
      <w:del w:id="104"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5" w:author="MORAN Dominic" w:date="2018-07-14T02:23:00Z">
        <w:r w:rsidR="007F447F">
          <w:rPr>
            <w:bCs/>
          </w:rPr>
          <w:t xml:space="preserve">to </w:t>
        </w:r>
      </w:ins>
      <w:del w:id="106"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7"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8" w:author="MORAN Dominic" w:date="2018-07-14T02:24:00Z">
        <w:r w:rsidR="007F447F">
          <w:rPr>
            <w:bCs/>
          </w:rPr>
          <w:t xml:space="preserve"> of the </w:t>
        </w:r>
      </w:ins>
      <w:del w:id="109"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10"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11"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12" w:author="Warwick Wainwright" w:date="2018-07-24T12:44:00Z"/>
        </w:rPr>
      </w:pPr>
      <w:r>
        <w:t>As an EU member state, Romania’s agricultural policy is structured and supported in a</w:t>
      </w:r>
      <w:ins w:id="113" w:author="MORAN Dominic" w:date="2018-07-14T02:25:00Z">
        <w:r w:rsidR="003F0EFC">
          <w:t xml:space="preserve">n agreed </w:t>
        </w:r>
      </w:ins>
      <w:r>
        <w:t xml:space="preserve"> </w:t>
      </w:r>
      <w:r w:rsidR="009E0145" w:rsidRPr="009E0145">
        <w:t>Rural Development Programme (RDP 2014-2020)</w:t>
      </w:r>
      <w:ins w:id="114" w:author="MORAN Dominic" w:date="2018-07-14T02:25:00Z">
        <w:r w:rsidR="003F0EFC">
          <w:t xml:space="preserve">, which </w:t>
        </w:r>
      </w:ins>
      <w:del w:id="115"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6" w:author="Warwick Wainwright" w:date="2018-07-24T12:40:00Z">
        <w:r w:rsidR="009E0145" w:rsidRPr="009E0145" w:rsidDel="001D66C5">
          <w:delText xml:space="preserve">Commitment </w:delText>
        </w:r>
      </w:del>
      <w:ins w:id="117" w:author="Warwick Wainwright" w:date="2018-07-24T12:40:00Z">
        <w:r w:rsidR="001D66C5">
          <w:t xml:space="preserve">Uptake </w:t>
        </w:r>
      </w:ins>
      <w:del w:id="118" w:author="Warwick Wainwright" w:date="2018-07-24T12:42:00Z">
        <w:r w:rsidR="009E0145" w:rsidRPr="009E0145" w:rsidDel="00E54FA4">
          <w:delText xml:space="preserve">to </w:delText>
        </w:r>
      </w:del>
      <w:ins w:id="119" w:author="Warwick Wainwright" w:date="2018-07-24T12:42:00Z">
        <w:r w:rsidR="00E54FA4">
          <w:t>for</w:t>
        </w:r>
        <w:r w:rsidR="00E54FA4" w:rsidRPr="009E0145">
          <w:t xml:space="preserve"> </w:t>
        </w:r>
      </w:ins>
      <w:r w:rsidR="009E0145" w:rsidRPr="009E0145">
        <w:t xml:space="preserve">this RDP option is </w:t>
      </w:r>
      <w:commentRangeStart w:id="120"/>
      <w:commentRangeStart w:id="121"/>
      <w:r w:rsidR="009E0145" w:rsidRPr="009E0145">
        <w:t xml:space="preserve">anticipated to be </w:t>
      </w:r>
      <w:commentRangeEnd w:id="120"/>
      <w:r w:rsidR="003F0EFC">
        <w:rPr>
          <w:rStyle w:val="CommentReference"/>
        </w:rPr>
        <w:commentReference w:id="120"/>
      </w:r>
      <w:commentRangeEnd w:id="121"/>
      <w:r w:rsidR="001D66C5">
        <w:rPr>
          <w:rStyle w:val="CommentReference"/>
        </w:rPr>
        <w:commentReference w:id="121"/>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22" w:author="MORAN Dominic" w:date="2018-07-14T02:26:00Z">
        <w:r w:rsidR="00281173" w:rsidDel="003F0EFC">
          <w:delText xml:space="preserve"> b</w:delText>
        </w:r>
      </w:del>
      <w:del w:id="123"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4"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5"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6" w:author="MORAN Dominic" w:date="2018-07-14T02:27:00Z">
        <w:r w:rsidR="003F0EFC">
          <w:t>as</w:t>
        </w:r>
      </w:ins>
      <w:del w:id="127"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8" w:author="MORAN Dominic" w:date="2018-07-14T02:27:00Z">
        <w:r w:rsidR="003F0EFC">
          <w:t>match</w:t>
        </w:r>
      </w:ins>
      <w:del w:id="129"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30" w:author="Warwick Wainwright" w:date="2018-07-24T12:44:00Z"/>
        </w:rPr>
        <w:pPrChange w:id="131" w:author="Warwick Wainwright" w:date="2018-07-24T12:44:00Z">
          <w:pPr>
            <w:pStyle w:val="Heading2"/>
          </w:pPr>
        </w:pPrChange>
      </w:pPr>
      <w:ins w:id="132" w:author="MORAN Dominic" w:date="2018-07-14T02:28:00Z">
        <w:del w:id="133" w:author="Warwick Wainwright" w:date="2018-07-24T12:44:00Z">
          <w:r w:rsidDel="00E54FA4">
            <w:delText>S</w:delText>
          </w:r>
        </w:del>
      </w:ins>
      <w:del w:id="134"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5" w:author="MORAN Dominic" w:date="2018-07-14T02:29:00Z">
        <w:r w:rsidRPr="001579FC" w:rsidDel="00474948">
          <w:delText>these</w:delText>
        </w:r>
      </w:del>
      <w:r w:rsidRPr="001579FC">
        <w:t xml:space="preserve"> are much less common. </w:t>
      </w:r>
      <w:ins w:id="136" w:author="MORAN Dominic" w:date="2018-07-14T02:29:00Z">
        <w:r w:rsidR="00474948">
          <w:t>The site is characterised by h</w:t>
        </w:r>
      </w:ins>
      <w:del w:id="137" w:author="MORAN Dominic" w:date="2018-07-14T02:29:00Z">
        <w:r w:rsidRPr="001579FC" w:rsidDel="00474948">
          <w:delText>H</w:delText>
        </w:r>
      </w:del>
      <w:r w:rsidRPr="001579FC">
        <w:t xml:space="preserve">igh levels of rural poverty </w:t>
      </w:r>
      <w:del w:id="138" w:author="MORAN Dominic" w:date="2018-07-14T02:30:00Z">
        <w:r w:rsidRPr="001579FC" w:rsidDel="00474948">
          <w:delText>a</w:delText>
        </w:r>
      </w:del>
      <w:del w:id="139" w:author="MORAN Dominic" w:date="2018-07-14T02:29:00Z">
        <w:r w:rsidRPr="001579FC" w:rsidDel="00474948">
          <w:delText>lso feature in the study site</w:delText>
        </w:r>
      </w:del>
      <w:r w:rsidRPr="001579FC">
        <w:t xml:space="preserve">, with average household incomes </w:t>
      </w:r>
      <w:del w:id="140" w:author="MORAN Dominic" w:date="2018-07-14T02:30:00Z">
        <w:r w:rsidRPr="001579FC" w:rsidDel="00474948">
          <w:delText>being</w:delText>
        </w:r>
      </w:del>
      <w:r w:rsidRPr="001579FC">
        <w:t xml:space="preserve"> below the</w:t>
      </w:r>
      <w:del w:id="141" w:author="MORAN Dominic" w:date="2018-07-14T02:30:00Z">
        <w:r w:rsidRPr="001579FC" w:rsidDel="00474948">
          <w:delText xml:space="preserve"> Romanian </w:delText>
        </w:r>
      </w:del>
      <w:ins w:id="142"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43"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4"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5" w:author="MORAN Dominic" w:date="2018-07-14T02:31:00Z">
        <w:r w:rsidR="00054CD5">
          <w:t>L</w:t>
        </w:r>
      </w:ins>
      <w:del w:id="146"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7" w:author="MORAN Dominic" w:date="2018-07-14T02:33:00Z"/>
        </w:rPr>
      </w:pPr>
      <w:r>
        <w:t>The</w:t>
      </w:r>
      <w:r w:rsidR="00B076D3" w:rsidRPr="00FD12D6">
        <w:t xml:space="preserve"> survey </w:t>
      </w:r>
      <w:del w:id="148"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9"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50" w:author="MORAN Dominic" w:date="2018-07-14T02:33:00Z">
        <w:r w:rsidR="00054CD5">
          <w:t>In the s</w:t>
        </w:r>
      </w:ins>
      <w:del w:id="151"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52" w:author="MORAN Dominic" w:date="2018-07-14T02:33:00Z">
        <w:r w:rsidR="006519F0" w:rsidDel="00054CD5">
          <w:delText>if they</w:delText>
        </w:r>
      </w:del>
      <w:r w:rsidR="006519F0">
        <w:t xml:space="preserve"> </w:t>
      </w:r>
      <w:ins w:id="153"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4" w:author="MORAN Dominic" w:date="2018-07-14T02:33:00Z"/>
        </w:rPr>
      </w:pPr>
    </w:p>
    <w:p w14:paraId="410702BA" w14:textId="071AF0F1" w:rsidR="00C40F6A" w:rsidRDefault="00B076D3" w:rsidP="00C40F6A">
      <w:r w:rsidRPr="00C40F6A">
        <w:t>The third part of the questionnaire included the CE</w:t>
      </w:r>
      <w:r w:rsidR="0038170C" w:rsidRPr="00C40F6A">
        <w:t>.</w:t>
      </w:r>
      <w:r w:rsidR="00D63CEE">
        <w:t xml:space="preserve"> </w:t>
      </w:r>
      <w:ins w:id="155" w:author="Warwick Wainwright" w:date="2018-07-27T11:28:00Z">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w:t>
        </w:r>
      </w:ins>
      <w:ins w:id="156" w:author="Warwick Wainwright" w:date="2018-07-27T11:29:00Z">
        <w:r w:rsidR="00C72C2D">
          <w:t xml:space="preserve">information </w:t>
        </w:r>
        <w:r w:rsidR="00C72C2D" w:rsidRPr="00D902AC">
          <w:t>was</w:t>
        </w:r>
      </w:ins>
      <w:ins w:id="157" w:author="Warwick Wainwright" w:date="2018-07-27T11:28:00Z">
        <w:r w:rsidR="00C72C2D">
          <w:t xml:space="preserve"> </w:t>
        </w:r>
        <w:r w:rsidR="00C72C2D" w:rsidRPr="00D902AC">
          <w:t>used to identify genuine choices from protest bids; the latter subsequently being removed from the analysis.</w:t>
        </w:r>
        <w:r w:rsidR="00C72C2D">
          <w:t xml:space="preserve"> </w:t>
        </w:r>
      </w:ins>
      <w:del w:id="158" w:author="Warwick Wainwright" w:date="2018-07-27T11:28:00Z">
        <w:r w:rsidRPr="00C40F6A" w:rsidDel="00C72C2D">
          <w:delText>Depending on whether farmers were keeping ovines, bovines</w:delText>
        </w:r>
        <w:r w:rsidR="007A7164" w:rsidRPr="00C40F6A" w:rsidDel="00C72C2D">
          <w:delText>,</w:delText>
        </w:r>
        <w:r w:rsidRPr="00C40F6A" w:rsidDel="00C72C2D">
          <w:delText xml:space="preserve"> or </w:delText>
        </w:r>
        <w:r w:rsidR="00D63CEE" w:rsidDel="00C72C2D">
          <w:delText xml:space="preserve">both, they were presented with </w:delText>
        </w:r>
        <w:r w:rsidRPr="00C40F6A" w:rsidDel="00C72C2D">
          <w:delText xml:space="preserve">one or two sets of choice tasks, each containing 4 choice sets. Respondents were </w:delText>
        </w:r>
        <w:r w:rsidR="00D902AC" w:rsidRPr="00D902AC" w:rsidDel="00C72C2D">
          <w:delText>asked to state their motivations for their choices</w:delText>
        </w:r>
        <w:r w:rsidR="00D902AC" w:rsidDel="00C72C2D">
          <w:delText xml:space="preserve"> in the CE</w:delText>
        </w:r>
      </w:del>
      <w:ins w:id="159" w:author="MORAN Dominic" w:date="2018-07-14T02:34:00Z">
        <w:del w:id="160" w:author="Warwick Wainwright" w:date="2018-07-27T11:28:00Z">
          <w:r w:rsidR="00054CD5" w:rsidDel="00C72C2D">
            <w:delText xml:space="preserve">, and this </w:delText>
          </w:r>
        </w:del>
      </w:ins>
      <w:ins w:id="161" w:author="MORAN Dominic" w:date="2018-07-14T02:35:00Z">
        <w:del w:id="162" w:author="Warwick Wainwright" w:date="2018-07-27T11:28:00Z">
          <w:r w:rsidR="00054CD5" w:rsidDel="00C72C2D">
            <w:delText>information</w:delText>
          </w:r>
        </w:del>
      </w:ins>
      <w:ins w:id="163" w:author="MORAN Dominic" w:date="2018-07-14T02:34:00Z">
        <w:del w:id="164" w:author="Warwick Wainwright" w:date="2018-07-27T11:28:00Z">
          <w:r w:rsidR="00054CD5" w:rsidDel="00C72C2D">
            <w:delText xml:space="preserve"> </w:delText>
          </w:r>
        </w:del>
      </w:ins>
      <w:del w:id="165" w:author="Warwick Wainwright" w:date="2018-07-27T11:28:00Z">
        <w:r w:rsidR="00D902AC" w:rsidRPr="00D902AC" w:rsidDel="00C72C2D">
          <w:delText xml:space="preserve">, which was </w:delText>
        </w:r>
      </w:del>
      <w:ins w:id="166" w:author="MORAN Dominic" w:date="2018-07-14T02:35:00Z">
        <w:del w:id="167" w:author="Warwick Wainwright" w:date="2018-07-27T11:28:00Z">
          <w:r w:rsidR="00054CD5" w:rsidDel="00C72C2D">
            <w:delText xml:space="preserve">was </w:delText>
          </w:r>
        </w:del>
      </w:ins>
      <w:del w:id="168" w:author="Warwick Wainwright" w:date="2018-07-27T11:28:00Z">
        <w:r w:rsidR="00D902AC" w:rsidRPr="00D902AC" w:rsidDel="00C72C2D">
          <w:delText>used to identify genuine choices from protest bids; the latter subsequently being removed from the analysis.</w:delText>
        </w:r>
      </w:del>
      <w:r w:rsidR="00D902AC">
        <w:t xml:space="preserve"> </w:t>
      </w:r>
      <w:ins w:id="169" w:author="MORAN Dominic" w:date="2018-07-14T02:35:00Z">
        <w:r w:rsidR="00054CD5">
          <w:t>Respondents</w:t>
        </w:r>
      </w:ins>
      <w:del w:id="170"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71" w:author="MORAN Dominic" w:date="2018-07-14T02:36:00Z">
        <w:r w:rsidR="00054CD5">
          <w:t xml:space="preserve">scheme </w:t>
        </w:r>
      </w:ins>
      <w:r w:rsidR="0036670E" w:rsidRPr="00C40F6A">
        <w:t>remittance</w:t>
      </w:r>
      <w:r w:rsidRPr="00C40F6A">
        <w:t xml:space="preserve"> </w:t>
      </w:r>
      <w:del w:id="172"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73" w:author="MORAN Dominic" w:date="2018-07-14T02:36:00Z">
        <w:r w:rsidR="00054CD5">
          <w:t>The f</w:t>
        </w:r>
      </w:ins>
      <w:del w:id="174" w:author="MORAN Dominic" w:date="2018-07-14T02:36:00Z">
        <w:r w:rsidR="006519F0" w:rsidDel="00054CD5">
          <w:delText>F</w:delText>
        </w:r>
      </w:del>
      <w:r w:rsidR="006519F0">
        <w:t>ourth</w:t>
      </w:r>
      <w:ins w:id="175" w:author="MORAN Dominic" w:date="2018-07-14T02:36:00Z">
        <w:r w:rsidR="00054CD5">
          <w:t xml:space="preserve"> section collected </w:t>
        </w:r>
      </w:ins>
      <w:del w:id="176"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77" w:author="MORAN Dominic" w:date="2018-07-14T02:36:00Z">
        <w:r w:rsidR="00054CD5">
          <w:t xml:space="preserve">respondent </w:t>
        </w:r>
      </w:ins>
      <w:r w:rsidRPr="00C40F6A">
        <w:t>age, gender</w:t>
      </w:r>
      <w:r w:rsidR="0036670E" w:rsidRPr="00C40F6A">
        <w:t xml:space="preserve">, </w:t>
      </w:r>
      <w:r w:rsidR="001E7286" w:rsidRPr="00C40F6A">
        <w:t>education</w:t>
      </w:r>
      <w:ins w:id="178" w:author="MORAN Dominic" w:date="2018-07-14T02:37:00Z">
        <w:r w:rsidR="00054CD5">
          <w:t>al</w:t>
        </w:r>
      </w:ins>
      <w:r w:rsidR="0036670E" w:rsidRPr="00C40F6A">
        <w:t xml:space="preserve"> attainment and</w:t>
      </w:r>
      <w:r w:rsidRPr="00C40F6A">
        <w:t xml:space="preserve"> </w:t>
      </w:r>
      <w:ins w:id="179" w:author="MORAN Dominic" w:date="2018-07-14T02:37:00Z">
        <w:r w:rsidR="00054CD5">
          <w:t xml:space="preserve">household </w:t>
        </w:r>
        <w:del w:id="180" w:author="Warwick Wainwright" w:date="2018-07-24T12:51:00Z">
          <w:r w:rsidR="00054CD5" w:rsidDel="000F1759">
            <w:delText>???</w:delText>
          </w:r>
        </w:del>
      </w:ins>
      <w:r w:rsidRPr="00C40F6A">
        <w:t>income</w:t>
      </w:r>
      <w:ins w:id="181" w:author="MORAN Dominic" w:date="2018-07-14T02:37:00Z">
        <w:r w:rsidR="00054CD5">
          <w:t xml:space="preserve">. </w:t>
        </w:r>
      </w:ins>
      <w:del w:id="182"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6421D356" w:rsidR="00AD4937" w:rsidRDefault="00EB2C3C" w:rsidP="007A7164">
      <w:ins w:id="183" w:author="Warwick Wainwright" w:date="2018-07-27T11:30:00Z">
        <w:r w:rsidRPr="00BC5194">
          <w:t xml:space="preserve">In CEs, respondents are asked to repeatedly choose from a number of options that differ in their attributes or characteristics following an experimental design. </w:t>
        </w:r>
      </w:ins>
      <w:r w:rsidR="007850F8">
        <w:t xml:space="preserve">The </w:t>
      </w:r>
      <w:r w:rsidR="00106051">
        <w:t>CE elicited</w:t>
      </w:r>
      <w:r w:rsidR="001579FC">
        <w:t xml:space="preserve"> individual preferences</w:t>
      </w:r>
      <w:r w:rsidR="00A27B61">
        <w:t xml:space="preserve"> using hypothetical </w:t>
      </w:r>
      <w:r w:rsidR="007850F8">
        <w:t xml:space="preserve">conservation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84" w:author="Warwick Wainwright" w:date="2018-07-24T12:52:00Z">
        <w:r w:rsidR="000F1759">
          <w:t>2</w:t>
        </w:r>
      </w:ins>
      <w:del w:id="185"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86" w:author="MORAN Dominic" w:date="2018-07-14T02:38:00Z">
        <w:r w:rsidR="00F47208">
          <w:t xml:space="preserve">alternative </w:t>
        </w:r>
      </w:ins>
      <w:r w:rsidR="007A7164" w:rsidRPr="007A7164">
        <w:t>contract</w:t>
      </w:r>
      <w:ins w:id="187" w:author="MORAN Dominic" w:date="2018-07-14T02:38:00Z">
        <w:r w:rsidR="00F47208">
          <w:t>s</w:t>
        </w:r>
      </w:ins>
      <w:del w:id="188"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89" w:author="MORAN Dominic" w:date="2018-07-14T02:38:00Z">
        <w:r w:rsidR="00F47208">
          <w:t>their</w:t>
        </w:r>
      </w:ins>
      <w:del w:id="190"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91"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0BB9176A" w:rsidR="00DC1B7C" w:rsidRDefault="003E49B6" w:rsidP="007A7164">
      <w:r>
        <w:t>E</w:t>
      </w:r>
      <w:r w:rsidR="007A7164" w:rsidRPr="007A7164">
        <w:t xml:space="preserve">ach </w:t>
      </w:r>
      <w:del w:id="192" w:author="Warwick Wainwright" w:date="2018-07-24T12:58:00Z">
        <w:r w:rsidR="007A7164" w:rsidRPr="007A7164" w:rsidDel="000F1759">
          <w:delText>choice task</w:delText>
        </w:r>
      </w:del>
      <w:ins w:id="193" w:author="Warwick Wainwright" w:date="2018-07-24T12:58:00Z">
        <w:r w:rsidR="000F1759">
          <w:t>contract option</w:t>
        </w:r>
      </w:ins>
      <w:r w:rsidR="007A7164" w:rsidRPr="007A7164">
        <w:t xml:space="preserve"> </w:t>
      </w:r>
      <w:r>
        <w:t>consisted of four attributes (Table 1). The first three attributes described</w:t>
      </w:r>
      <w:del w:id="194"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w:t>
      </w:r>
      <w:ins w:id="195" w:author="Warwick Wainwright" w:date="2018-07-27T11:49:00Z">
        <w:r w:rsidR="00E746CF">
          <w:t xml:space="preserve"> and were effects coded in the analysis</w:t>
        </w:r>
      </w:ins>
      <w:r w:rsidR="007A7164" w:rsidRPr="007A7164">
        <w:t xml:space="preserve">. </w:t>
      </w:r>
      <w:ins w:id="196" w:author="MORAN Dominic" w:date="2018-07-14T02:41:00Z">
        <w:r w:rsidR="00CA5A11">
          <w:t xml:space="preserve"> Choice of </w:t>
        </w:r>
      </w:ins>
      <w:del w:id="197" w:author="MORAN Dominic" w:date="2018-07-14T02:41:00Z">
        <w:r w:rsidR="008669D3" w:rsidDel="00CA5A11">
          <w:delText xml:space="preserve">The contract </w:delText>
        </w:r>
      </w:del>
      <w:r w:rsidR="008669D3">
        <w:t xml:space="preserve">attributes </w:t>
      </w:r>
      <w:ins w:id="198" w:author="MORAN Dominic" w:date="2018-07-14T02:41:00Z">
        <w:r w:rsidR="00CA5A11">
          <w:t xml:space="preserve">drew </w:t>
        </w:r>
      </w:ins>
      <w:del w:id="199"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200" w:author="MORAN Dominic" w:date="2018-07-14T02:41:00Z">
        <w:r w:rsidR="00CA5A11">
          <w:t>their importance in</w:t>
        </w:r>
      </w:ins>
      <w:del w:id="201"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ins w:id="202" w:author="Warwick Wainwright" w:date="2018-07-27T11:53:00Z">
        <w:r w:rsidR="00E746CF">
          <w:t>.</w:t>
        </w:r>
      </w:ins>
      <w:r w:rsidR="008669D3">
        <w:t xml:space="preserve"> </w:t>
      </w:r>
      <w:del w:id="203" w:author="MORAN Dominic" w:date="2018-07-14T02:42:00Z">
        <w:r w:rsidR="008669D3" w:rsidDel="00CA5A11">
          <w:delText>but are yet to be explored in the context of animal genetic resources conservation</w:delText>
        </w:r>
      </w:del>
      <w:del w:id="204"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205" w:author="Warwick Wainwright" w:date="2018-07-24T13:00:00Z">
        <w:r w:rsidR="00CF4AF7">
          <w:t>n annual</w:t>
        </w:r>
      </w:ins>
      <w:r w:rsidR="007A7164" w:rsidRPr="007A7164">
        <w:t xml:space="preserve"> </w:t>
      </w:r>
      <w:del w:id="206" w:author="Warwick Wainwright" w:date="2018-07-24T12:59:00Z">
        <w:r w:rsidR="007A7164" w:rsidRPr="007A7164" w:rsidDel="00CF4AF7">
          <w:delText xml:space="preserve">subsidy </w:delText>
        </w:r>
      </w:del>
      <w:ins w:id="207" w:author="Warwick Wainwright" w:date="2018-07-24T12:59:00Z">
        <w:r w:rsidR="00CF4AF7">
          <w:t>payment to farmers</w:t>
        </w:r>
        <w:r w:rsidR="00CF4AF7" w:rsidRPr="007A7164">
          <w:t xml:space="preserve"> </w:t>
        </w:r>
      </w:ins>
      <w:del w:id="208"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nd took four different levels</w:t>
      </w:r>
      <w:ins w:id="209" w:author="Warwick Wainwright" w:date="2018-07-27T11:50:00Z">
        <w:r w:rsidR="00E746CF">
          <w:t>.</w:t>
        </w:r>
      </w:ins>
      <w:del w:id="210" w:author="Warwick Wainwright" w:date="2018-07-27T11:50:00Z">
        <w:r w:rsidR="00B012C4" w:rsidDel="00E746CF">
          <w:delText>.</w:delText>
        </w:r>
      </w:del>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211"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212"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213" w:author="MORAN Dominic" w:date="2018-07-14T02:46:00Z">
        <w:r w:rsidR="00CA5A11">
          <w:t xml:space="preserve"> under current RDP conditions.</w:t>
        </w:r>
      </w:ins>
      <w:del w:id="214"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ins w:id="215" w:author="Warwick Wainwright" w:date="2018-07-27T11:53:00Z">
        <w:r w:rsidR="00E746CF">
          <w:rPr>
            <w:rFonts w:ascii="Times New Roman" w:hAnsi="Times New Roman"/>
            <w:b w:val="0"/>
            <w:bCs w:val="0"/>
            <w:color w:val="auto"/>
            <w:sz w:val="22"/>
            <w:szCs w:val="22"/>
          </w:rPr>
          <w:t xml:space="preserve"> including relevant coding and a prioir expectations</w:t>
        </w:r>
      </w:ins>
    </w:p>
    <w:tbl>
      <w:tblPr>
        <w:tblW w:w="8543" w:type="dxa"/>
        <w:jc w:val="center"/>
        <w:tblLook w:val="04A0" w:firstRow="1" w:lastRow="0" w:firstColumn="1" w:lastColumn="0" w:noHBand="0" w:noVBand="1"/>
        <w:tblPrChange w:id="216"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217">
          <w:tblGrid>
            <w:gridCol w:w="2376"/>
            <w:gridCol w:w="993"/>
            <w:gridCol w:w="4252"/>
          </w:tblGrid>
        </w:tblGridChange>
      </w:tblGrid>
      <w:tr w:rsidR="00DC1B7C" w:rsidRPr="00500F2F" w:rsidDel="00EB2C3C" w14:paraId="100188DD" w14:textId="38C691CD" w:rsidTr="008540DD">
        <w:trPr>
          <w:gridAfter w:val="1"/>
          <w:wAfter w:w="10" w:type="dxa"/>
          <w:trHeight w:val="402"/>
          <w:jc w:val="center"/>
          <w:del w:id="218" w:author="Warwick Wainwright" w:date="2018-07-27T11:38:00Z"/>
          <w:trPrChange w:id="219"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20"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3497DAA3" w:rsidR="00DC1B7C" w:rsidRPr="00500F2F" w:rsidDel="00EB2C3C" w:rsidRDefault="00DC1B7C" w:rsidP="00DC1B7C">
            <w:pPr>
              <w:spacing w:line="276" w:lineRule="auto"/>
              <w:ind w:firstLine="0"/>
              <w:jc w:val="left"/>
              <w:rPr>
                <w:del w:id="221" w:author="Warwick Wainwright" w:date="2018-07-27T11:38:00Z"/>
                <w:b/>
                <w:bCs/>
                <w:color w:val="000000"/>
                <w:sz w:val="20"/>
                <w:szCs w:val="20"/>
              </w:rPr>
            </w:pPr>
            <w:del w:id="222" w:author="Warwick Wainwright" w:date="2018-07-27T11:38:00Z">
              <w:r w:rsidRPr="00500F2F" w:rsidDel="00EB2C3C">
                <w:rPr>
                  <w:b/>
                  <w:bCs/>
                  <w:color w:val="000000"/>
                  <w:sz w:val="20"/>
                  <w:szCs w:val="20"/>
                </w:rPr>
                <w:delText>Contract attributes</w:delText>
              </w:r>
            </w:del>
          </w:p>
        </w:tc>
        <w:tc>
          <w:tcPr>
            <w:tcW w:w="993" w:type="dxa"/>
            <w:tcBorders>
              <w:top w:val="single" w:sz="4" w:space="0" w:color="auto"/>
              <w:left w:val="nil"/>
              <w:bottom w:val="single" w:sz="4" w:space="0" w:color="auto"/>
              <w:right w:val="nil"/>
            </w:tcBorders>
            <w:noWrap/>
            <w:vAlign w:val="center"/>
            <w:hideMark/>
            <w:tcPrChange w:id="223"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40AB7190" w:rsidR="00DC1B7C" w:rsidRPr="00500F2F" w:rsidDel="00EB2C3C" w:rsidRDefault="00DC1B7C" w:rsidP="00DC1B7C">
            <w:pPr>
              <w:spacing w:line="276" w:lineRule="auto"/>
              <w:ind w:firstLine="34"/>
              <w:jc w:val="left"/>
              <w:rPr>
                <w:del w:id="224" w:author="Warwick Wainwright" w:date="2018-07-27T11:38:00Z"/>
                <w:b/>
                <w:bCs/>
                <w:color w:val="000000"/>
                <w:sz w:val="20"/>
                <w:szCs w:val="20"/>
              </w:rPr>
            </w:pPr>
            <w:del w:id="225" w:author="Warwick Wainwright" w:date="2018-07-27T11:38:00Z">
              <w:r w:rsidRPr="00500F2F" w:rsidDel="00EB2C3C">
                <w:rPr>
                  <w:b/>
                  <w:bCs/>
                  <w:color w:val="000000"/>
                  <w:sz w:val="20"/>
                  <w:szCs w:val="20"/>
                </w:rPr>
                <w:delText xml:space="preserve">No. of levels </w:delText>
              </w:r>
            </w:del>
          </w:p>
        </w:tc>
        <w:tc>
          <w:tcPr>
            <w:tcW w:w="5164" w:type="dxa"/>
            <w:tcBorders>
              <w:top w:val="single" w:sz="4" w:space="0" w:color="auto"/>
              <w:left w:val="nil"/>
              <w:bottom w:val="single" w:sz="4" w:space="0" w:color="auto"/>
              <w:right w:val="nil"/>
            </w:tcBorders>
            <w:noWrap/>
            <w:vAlign w:val="center"/>
            <w:hideMark/>
            <w:tcPrChange w:id="226"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0C306CB2" w:rsidR="00DC1B7C" w:rsidRPr="00500F2F" w:rsidDel="00EB2C3C" w:rsidRDefault="00DC1B7C" w:rsidP="00DC1B7C">
            <w:pPr>
              <w:spacing w:line="276" w:lineRule="auto"/>
              <w:ind w:firstLine="34"/>
              <w:jc w:val="left"/>
              <w:rPr>
                <w:del w:id="227" w:author="Warwick Wainwright" w:date="2018-07-27T11:38:00Z"/>
                <w:b/>
                <w:bCs/>
                <w:color w:val="000000"/>
                <w:sz w:val="20"/>
                <w:szCs w:val="20"/>
              </w:rPr>
            </w:pPr>
            <w:del w:id="228" w:author="Warwick Wainwright" w:date="2018-07-27T11:38:00Z">
              <w:r w:rsidRPr="00500F2F" w:rsidDel="00EB2C3C">
                <w:rPr>
                  <w:b/>
                  <w:bCs/>
                  <w:color w:val="000000"/>
                  <w:sz w:val="20"/>
                  <w:szCs w:val="20"/>
                </w:rPr>
                <w:delText xml:space="preserve">Attribute levels </w:delText>
              </w:r>
            </w:del>
          </w:p>
        </w:tc>
      </w:tr>
      <w:tr w:rsidR="00DC1B7C" w:rsidRPr="00500F2F" w:rsidDel="00EB2C3C" w14:paraId="2C53B08F" w14:textId="53DDB8A5" w:rsidTr="008540DD">
        <w:trPr>
          <w:trHeight w:val="402"/>
          <w:jc w:val="center"/>
          <w:del w:id="229" w:author="Warwick Wainwright" w:date="2018-07-27T11:38:00Z"/>
          <w:trPrChange w:id="230" w:author="Warwick Wainwright" w:date="2018-07-25T15:00:00Z">
            <w:trPr>
              <w:trHeight w:val="402"/>
              <w:jc w:val="center"/>
            </w:trPr>
          </w:trPrChange>
        </w:trPr>
        <w:tc>
          <w:tcPr>
            <w:tcW w:w="2376" w:type="dxa"/>
            <w:noWrap/>
            <w:vAlign w:val="center"/>
            <w:hideMark/>
            <w:tcPrChange w:id="231" w:author="Warwick Wainwright" w:date="2018-07-25T15:00:00Z">
              <w:tcPr>
                <w:tcW w:w="2376" w:type="dxa"/>
                <w:noWrap/>
                <w:vAlign w:val="center"/>
                <w:hideMark/>
              </w:tcPr>
            </w:tcPrChange>
          </w:tcPr>
          <w:p w14:paraId="25EC4A06" w14:textId="4BF2A43A" w:rsidR="00DC1B7C" w:rsidRPr="00500F2F" w:rsidDel="00EB2C3C" w:rsidRDefault="00DC1B7C" w:rsidP="00DC1B7C">
            <w:pPr>
              <w:spacing w:line="276" w:lineRule="auto"/>
              <w:ind w:firstLine="0"/>
              <w:jc w:val="left"/>
              <w:rPr>
                <w:del w:id="232" w:author="Warwick Wainwright" w:date="2018-07-27T11:38:00Z"/>
                <w:color w:val="000000"/>
                <w:sz w:val="20"/>
                <w:szCs w:val="20"/>
              </w:rPr>
            </w:pPr>
            <w:del w:id="233" w:author="Warwick Wainwright" w:date="2018-07-27T11:38:00Z">
              <w:r w:rsidRPr="00500F2F" w:rsidDel="00EB2C3C">
                <w:rPr>
                  <w:color w:val="000000"/>
                  <w:sz w:val="20"/>
                  <w:szCs w:val="20"/>
                </w:rPr>
                <w:delText>Contract length (CL)</w:delText>
              </w:r>
            </w:del>
          </w:p>
        </w:tc>
        <w:tc>
          <w:tcPr>
            <w:tcW w:w="993" w:type="dxa"/>
            <w:noWrap/>
            <w:vAlign w:val="center"/>
            <w:hideMark/>
            <w:tcPrChange w:id="234" w:author="Warwick Wainwright" w:date="2018-07-25T15:00:00Z">
              <w:tcPr>
                <w:tcW w:w="993" w:type="dxa"/>
                <w:noWrap/>
                <w:vAlign w:val="center"/>
                <w:hideMark/>
              </w:tcPr>
            </w:tcPrChange>
          </w:tcPr>
          <w:p w14:paraId="74E08372" w14:textId="36932C53" w:rsidR="00DC1B7C" w:rsidRPr="00500F2F" w:rsidDel="00EB2C3C" w:rsidRDefault="00DC1B7C" w:rsidP="00DC1B7C">
            <w:pPr>
              <w:spacing w:line="276" w:lineRule="auto"/>
              <w:ind w:firstLine="34"/>
              <w:jc w:val="left"/>
              <w:rPr>
                <w:del w:id="235" w:author="Warwick Wainwright" w:date="2018-07-27T11:38:00Z"/>
                <w:color w:val="000000"/>
                <w:sz w:val="20"/>
                <w:szCs w:val="20"/>
              </w:rPr>
            </w:pPr>
            <w:del w:id="236" w:author="Warwick Wainwright" w:date="2018-07-27T11:38:00Z">
              <w:r w:rsidRPr="00500F2F" w:rsidDel="00EB2C3C">
                <w:rPr>
                  <w:color w:val="000000"/>
                  <w:sz w:val="20"/>
                  <w:szCs w:val="20"/>
                </w:rPr>
                <w:delText>2</w:delText>
              </w:r>
            </w:del>
          </w:p>
        </w:tc>
        <w:tc>
          <w:tcPr>
            <w:tcW w:w="5174" w:type="dxa"/>
            <w:gridSpan w:val="2"/>
            <w:noWrap/>
            <w:vAlign w:val="center"/>
            <w:hideMark/>
            <w:tcPrChange w:id="237" w:author="Warwick Wainwright" w:date="2018-07-25T15:00:00Z">
              <w:tcPr>
                <w:tcW w:w="4252" w:type="dxa"/>
                <w:noWrap/>
                <w:vAlign w:val="center"/>
                <w:hideMark/>
              </w:tcPr>
            </w:tcPrChange>
          </w:tcPr>
          <w:p w14:paraId="641FA040" w14:textId="392176F7" w:rsidR="008540DD" w:rsidRPr="00500F2F" w:rsidDel="00EB2C3C" w:rsidRDefault="00B012C4" w:rsidP="008540DD">
            <w:pPr>
              <w:spacing w:line="276" w:lineRule="auto"/>
              <w:ind w:firstLine="34"/>
              <w:jc w:val="left"/>
              <w:rPr>
                <w:del w:id="238" w:author="Warwick Wainwright" w:date="2018-07-27T11:38:00Z"/>
                <w:color w:val="000000"/>
                <w:sz w:val="20"/>
                <w:szCs w:val="20"/>
              </w:rPr>
            </w:pPr>
            <w:del w:id="239" w:author="Warwick Wainwright" w:date="2018-07-27T11:38:00Z">
              <w:r w:rsidDel="00EB2C3C">
                <w:rPr>
                  <w:color w:val="000000"/>
                  <w:sz w:val="20"/>
                  <w:szCs w:val="20"/>
                </w:rPr>
                <w:delText xml:space="preserve">5 </w:delText>
              </w:r>
            </w:del>
            <w:del w:id="240" w:author="Warwick Wainwright" w:date="2018-07-25T14:56:00Z">
              <w:r w:rsidDel="008540DD">
                <w:rPr>
                  <w:color w:val="000000"/>
                  <w:sz w:val="20"/>
                  <w:szCs w:val="20"/>
                </w:rPr>
                <w:delText>/ 10 year contract</w:delText>
              </w:r>
            </w:del>
          </w:p>
        </w:tc>
      </w:tr>
      <w:tr w:rsidR="00DC1B7C" w:rsidRPr="00500F2F" w:rsidDel="00EB2C3C" w14:paraId="262F5A75" w14:textId="110B746D" w:rsidTr="008540DD">
        <w:trPr>
          <w:trHeight w:val="402"/>
          <w:jc w:val="center"/>
          <w:del w:id="241" w:author="Warwick Wainwright" w:date="2018-07-27T11:38:00Z"/>
          <w:trPrChange w:id="242" w:author="Warwick Wainwright" w:date="2018-07-25T15:00:00Z">
            <w:trPr>
              <w:trHeight w:val="402"/>
              <w:jc w:val="center"/>
            </w:trPr>
          </w:trPrChange>
        </w:trPr>
        <w:tc>
          <w:tcPr>
            <w:tcW w:w="2376" w:type="dxa"/>
            <w:noWrap/>
            <w:vAlign w:val="center"/>
            <w:hideMark/>
            <w:tcPrChange w:id="243" w:author="Warwick Wainwright" w:date="2018-07-25T15:00:00Z">
              <w:tcPr>
                <w:tcW w:w="2376" w:type="dxa"/>
                <w:noWrap/>
                <w:vAlign w:val="center"/>
                <w:hideMark/>
              </w:tcPr>
            </w:tcPrChange>
          </w:tcPr>
          <w:p w14:paraId="21A93AB6" w14:textId="7C0186C0" w:rsidR="00DC1B7C" w:rsidRPr="00500F2F" w:rsidDel="00EB2C3C" w:rsidRDefault="00DC1B7C" w:rsidP="00DC1B7C">
            <w:pPr>
              <w:spacing w:line="276" w:lineRule="auto"/>
              <w:ind w:firstLine="0"/>
              <w:jc w:val="left"/>
              <w:rPr>
                <w:del w:id="244" w:author="Warwick Wainwright" w:date="2018-07-27T11:38:00Z"/>
                <w:color w:val="000000"/>
                <w:sz w:val="20"/>
                <w:szCs w:val="20"/>
              </w:rPr>
            </w:pPr>
            <w:del w:id="245" w:author="Warwick Wainwright" w:date="2018-07-27T11:38:00Z">
              <w:r w:rsidRPr="00500F2F" w:rsidDel="00EB2C3C">
                <w:rPr>
                  <w:color w:val="000000"/>
                  <w:sz w:val="20"/>
                  <w:szCs w:val="20"/>
                </w:rPr>
                <w:delText>Scheme support (SS)</w:delText>
              </w:r>
            </w:del>
          </w:p>
        </w:tc>
        <w:tc>
          <w:tcPr>
            <w:tcW w:w="993" w:type="dxa"/>
            <w:noWrap/>
            <w:vAlign w:val="center"/>
            <w:hideMark/>
            <w:tcPrChange w:id="246" w:author="Warwick Wainwright" w:date="2018-07-25T15:00:00Z">
              <w:tcPr>
                <w:tcW w:w="993" w:type="dxa"/>
                <w:noWrap/>
                <w:vAlign w:val="center"/>
                <w:hideMark/>
              </w:tcPr>
            </w:tcPrChange>
          </w:tcPr>
          <w:p w14:paraId="743E2D02" w14:textId="619B7AC5" w:rsidR="00DC1B7C" w:rsidRPr="00500F2F" w:rsidDel="00EB2C3C" w:rsidRDefault="00DC1B7C" w:rsidP="00DC1B7C">
            <w:pPr>
              <w:spacing w:line="276" w:lineRule="auto"/>
              <w:ind w:firstLine="34"/>
              <w:jc w:val="left"/>
              <w:rPr>
                <w:del w:id="247" w:author="Warwick Wainwright" w:date="2018-07-27T11:38:00Z"/>
                <w:color w:val="000000"/>
                <w:sz w:val="20"/>
                <w:szCs w:val="20"/>
              </w:rPr>
            </w:pPr>
            <w:del w:id="248" w:author="Warwick Wainwright" w:date="2018-07-27T11:38:00Z">
              <w:r w:rsidRPr="00500F2F" w:rsidDel="00EB2C3C">
                <w:rPr>
                  <w:color w:val="000000"/>
                  <w:sz w:val="20"/>
                  <w:szCs w:val="20"/>
                </w:rPr>
                <w:delText>2</w:delText>
              </w:r>
            </w:del>
          </w:p>
        </w:tc>
        <w:tc>
          <w:tcPr>
            <w:tcW w:w="5174" w:type="dxa"/>
            <w:gridSpan w:val="2"/>
            <w:noWrap/>
            <w:vAlign w:val="center"/>
            <w:hideMark/>
            <w:tcPrChange w:id="249" w:author="Warwick Wainwright" w:date="2018-07-25T15:00:00Z">
              <w:tcPr>
                <w:tcW w:w="4252" w:type="dxa"/>
                <w:noWrap/>
                <w:vAlign w:val="center"/>
                <w:hideMark/>
              </w:tcPr>
            </w:tcPrChange>
          </w:tcPr>
          <w:p w14:paraId="10519E37" w14:textId="705BE920" w:rsidR="00DC1B7C" w:rsidRPr="00500F2F" w:rsidDel="00EB2C3C" w:rsidRDefault="00B012C4" w:rsidP="00DC1B7C">
            <w:pPr>
              <w:spacing w:line="276" w:lineRule="auto"/>
              <w:ind w:firstLine="34"/>
              <w:jc w:val="left"/>
              <w:rPr>
                <w:del w:id="250" w:author="Warwick Wainwright" w:date="2018-07-27T11:38:00Z"/>
                <w:color w:val="000000"/>
                <w:sz w:val="20"/>
                <w:szCs w:val="20"/>
              </w:rPr>
            </w:pPr>
            <w:del w:id="251" w:author="Warwick Wainwright" w:date="2018-07-24T13:02:00Z">
              <w:r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rsidDel="00EB2C3C" w14:paraId="036C85FA" w14:textId="217C2697" w:rsidTr="008540DD">
        <w:trPr>
          <w:trHeight w:val="402"/>
          <w:jc w:val="center"/>
          <w:del w:id="252" w:author="Warwick Wainwright" w:date="2018-07-27T11:38:00Z"/>
          <w:trPrChange w:id="253" w:author="Warwick Wainwright" w:date="2018-07-25T15:00:00Z">
            <w:trPr>
              <w:trHeight w:val="402"/>
              <w:jc w:val="center"/>
            </w:trPr>
          </w:trPrChange>
        </w:trPr>
        <w:tc>
          <w:tcPr>
            <w:tcW w:w="2376" w:type="dxa"/>
            <w:noWrap/>
            <w:vAlign w:val="center"/>
            <w:hideMark/>
            <w:tcPrChange w:id="254" w:author="Warwick Wainwright" w:date="2018-07-25T15:00:00Z">
              <w:tcPr>
                <w:tcW w:w="2376" w:type="dxa"/>
                <w:noWrap/>
                <w:vAlign w:val="center"/>
                <w:hideMark/>
              </w:tcPr>
            </w:tcPrChange>
          </w:tcPr>
          <w:p w14:paraId="01ADF002" w14:textId="7F7E408D" w:rsidR="00DC1B7C" w:rsidRPr="00500F2F" w:rsidDel="00EB2C3C" w:rsidRDefault="00DC1B7C" w:rsidP="00DC1B7C">
            <w:pPr>
              <w:spacing w:line="276" w:lineRule="auto"/>
              <w:ind w:firstLine="0"/>
              <w:jc w:val="left"/>
              <w:rPr>
                <w:del w:id="255" w:author="Warwick Wainwright" w:date="2018-07-27T11:38:00Z"/>
                <w:color w:val="000000"/>
                <w:sz w:val="20"/>
                <w:szCs w:val="20"/>
              </w:rPr>
            </w:pPr>
            <w:del w:id="256" w:author="Warwick Wainwright" w:date="2018-07-27T11:38:00Z">
              <w:r w:rsidRPr="00500F2F" w:rsidDel="00EB2C3C">
                <w:rPr>
                  <w:color w:val="000000"/>
                  <w:sz w:val="20"/>
                  <w:szCs w:val="20"/>
                </w:rPr>
                <w:delText>Structure of scheme (SOS)</w:delText>
              </w:r>
            </w:del>
          </w:p>
        </w:tc>
        <w:tc>
          <w:tcPr>
            <w:tcW w:w="993" w:type="dxa"/>
            <w:noWrap/>
            <w:vAlign w:val="center"/>
            <w:hideMark/>
            <w:tcPrChange w:id="257" w:author="Warwick Wainwright" w:date="2018-07-25T15:00:00Z">
              <w:tcPr>
                <w:tcW w:w="993" w:type="dxa"/>
                <w:noWrap/>
                <w:vAlign w:val="center"/>
                <w:hideMark/>
              </w:tcPr>
            </w:tcPrChange>
          </w:tcPr>
          <w:p w14:paraId="08DD245E" w14:textId="297F61F3" w:rsidR="00DC1B7C" w:rsidRPr="00500F2F" w:rsidDel="00EB2C3C" w:rsidRDefault="00DC1B7C" w:rsidP="00DC1B7C">
            <w:pPr>
              <w:spacing w:line="276" w:lineRule="auto"/>
              <w:ind w:firstLine="34"/>
              <w:jc w:val="left"/>
              <w:rPr>
                <w:del w:id="258" w:author="Warwick Wainwright" w:date="2018-07-27T11:38:00Z"/>
                <w:color w:val="000000"/>
                <w:sz w:val="20"/>
                <w:szCs w:val="20"/>
              </w:rPr>
            </w:pPr>
            <w:del w:id="259" w:author="Warwick Wainwright" w:date="2018-07-27T11:38:00Z">
              <w:r w:rsidRPr="00500F2F" w:rsidDel="00EB2C3C">
                <w:rPr>
                  <w:color w:val="000000"/>
                  <w:sz w:val="20"/>
                  <w:szCs w:val="20"/>
                </w:rPr>
                <w:delText>2</w:delText>
              </w:r>
            </w:del>
          </w:p>
        </w:tc>
        <w:tc>
          <w:tcPr>
            <w:tcW w:w="5174" w:type="dxa"/>
            <w:gridSpan w:val="2"/>
            <w:noWrap/>
            <w:vAlign w:val="center"/>
            <w:hideMark/>
            <w:tcPrChange w:id="260" w:author="Warwick Wainwright" w:date="2018-07-25T15:00:00Z">
              <w:tcPr>
                <w:tcW w:w="4252" w:type="dxa"/>
                <w:noWrap/>
                <w:vAlign w:val="center"/>
                <w:hideMark/>
              </w:tcPr>
            </w:tcPrChange>
          </w:tcPr>
          <w:p w14:paraId="26C8E100" w14:textId="149B363B" w:rsidR="00DC1B7C" w:rsidRPr="00500F2F" w:rsidDel="00EB2C3C" w:rsidRDefault="00B012C4" w:rsidP="008540DD">
            <w:pPr>
              <w:spacing w:line="276" w:lineRule="auto"/>
              <w:ind w:firstLine="34"/>
              <w:jc w:val="left"/>
              <w:rPr>
                <w:del w:id="261" w:author="Warwick Wainwright" w:date="2018-07-27T11:38:00Z"/>
                <w:color w:val="000000"/>
                <w:sz w:val="20"/>
                <w:szCs w:val="20"/>
              </w:rPr>
            </w:pPr>
            <w:del w:id="262" w:author="Warwick Wainwright" w:date="2018-07-27T11:38:00Z">
              <w:r w:rsidDel="00EB2C3C">
                <w:rPr>
                  <w:color w:val="000000"/>
                  <w:sz w:val="20"/>
                  <w:szCs w:val="20"/>
                </w:rPr>
                <w:delText xml:space="preserve">Individually managed  </w:delText>
              </w:r>
              <w:r w:rsidR="00327145" w:rsidDel="00EB2C3C">
                <w:rPr>
                  <w:color w:val="000000"/>
                  <w:sz w:val="20"/>
                  <w:szCs w:val="20"/>
                </w:rPr>
                <w:delText xml:space="preserve">conservation </w:delText>
              </w:r>
            </w:del>
            <w:del w:id="263" w:author="Warwick Wainwright" w:date="2018-07-25T15:00:00Z">
              <w:r w:rsidDel="008540DD">
                <w:rPr>
                  <w:color w:val="000000"/>
                  <w:sz w:val="20"/>
                  <w:szCs w:val="20"/>
                </w:rPr>
                <w:delText>scheme</w:delText>
              </w:r>
            </w:del>
            <w:del w:id="264"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del w:id="265" w:author="Warwick Wainwright" w:date="2018-07-25T15:00:00Z">
              <w:r w:rsidR="00DC1B7C" w:rsidRPr="00500F2F" w:rsidDel="008540DD">
                <w:rPr>
                  <w:color w:val="000000"/>
                  <w:sz w:val="20"/>
                  <w:szCs w:val="20"/>
                </w:rPr>
                <w:delText xml:space="preserve"> </w:delText>
              </w:r>
            </w:del>
            <w:del w:id="266" w:author="Warwick Wainwright" w:date="2018-07-25T14:59:00Z">
              <w:r w:rsidR="00DC1B7C" w:rsidRPr="00500F2F" w:rsidDel="008540DD">
                <w:rPr>
                  <w:color w:val="000000"/>
                  <w:sz w:val="20"/>
                  <w:szCs w:val="20"/>
                </w:rPr>
                <w:delText>c</w:delText>
              </w:r>
            </w:del>
            <w:del w:id="267" w:author="Warwick Wainwright" w:date="2018-07-27T11:38:00Z">
              <w:r w:rsidR="00DC1B7C" w:rsidRPr="00500F2F" w:rsidDel="00EB2C3C">
                <w:rPr>
                  <w:color w:val="000000"/>
                  <w:sz w:val="20"/>
                  <w:szCs w:val="20"/>
                </w:rPr>
                <w:delText>ommunity</w:delText>
              </w:r>
              <w:r w:rsidDel="00EB2C3C">
                <w:rPr>
                  <w:color w:val="000000"/>
                  <w:sz w:val="20"/>
                  <w:szCs w:val="20"/>
                </w:rPr>
                <w:delText xml:space="preserve"> managed </w:delText>
              </w:r>
              <w:r w:rsidR="00327145" w:rsidDel="00EB2C3C">
                <w:rPr>
                  <w:color w:val="000000"/>
                  <w:sz w:val="20"/>
                  <w:szCs w:val="20"/>
                </w:rPr>
                <w:delText xml:space="preserve">conservation </w:delText>
              </w:r>
            </w:del>
            <w:del w:id="268" w:author="Warwick Wainwright" w:date="2018-07-25T14:59:00Z">
              <w:r w:rsidDel="008540DD">
                <w:rPr>
                  <w:color w:val="000000"/>
                  <w:sz w:val="20"/>
                  <w:szCs w:val="20"/>
                </w:rPr>
                <w:delText>scheme</w:delText>
              </w:r>
              <w:r w:rsidR="00DC1B7C" w:rsidRPr="00500F2F" w:rsidDel="008540DD">
                <w:rPr>
                  <w:color w:val="000000"/>
                  <w:sz w:val="20"/>
                  <w:szCs w:val="20"/>
                </w:rPr>
                <w:delText xml:space="preserve"> </w:delText>
              </w:r>
            </w:del>
          </w:p>
        </w:tc>
      </w:tr>
      <w:tr w:rsidR="00DC1B7C" w:rsidRPr="00500F2F" w:rsidDel="00EB2C3C" w14:paraId="27486A30" w14:textId="074D5F7D" w:rsidTr="008540DD">
        <w:trPr>
          <w:trHeight w:val="402"/>
          <w:jc w:val="center"/>
          <w:del w:id="269" w:author="Warwick Wainwright" w:date="2018-07-27T11:38:00Z"/>
          <w:trPrChange w:id="270"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71"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32E12854" w:rsidR="00DC1B7C" w:rsidRPr="00500F2F" w:rsidDel="00EB2C3C" w:rsidRDefault="00DC1B7C" w:rsidP="00DC1B7C">
            <w:pPr>
              <w:spacing w:line="276" w:lineRule="auto"/>
              <w:ind w:firstLine="0"/>
              <w:jc w:val="left"/>
              <w:rPr>
                <w:del w:id="272" w:author="Warwick Wainwright" w:date="2018-07-27T11:38:00Z"/>
                <w:color w:val="000000"/>
                <w:sz w:val="20"/>
                <w:szCs w:val="20"/>
              </w:rPr>
            </w:pPr>
            <w:del w:id="273" w:author="Warwick Wainwright" w:date="2018-07-27T11:38:00Z">
              <w:r w:rsidRPr="00500F2F" w:rsidDel="00EB2C3C">
                <w:rPr>
                  <w:color w:val="000000"/>
                  <w:sz w:val="20"/>
                  <w:szCs w:val="20"/>
                </w:rPr>
                <w:delText>Subsidy (COS)</w:delText>
              </w:r>
            </w:del>
          </w:p>
        </w:tc>
        <w:tc>
          <w:tcPr>
            <w:tcW w:w="993" w:type="dxa"/>
            <w:vMerge w:val="restart"/>
            <w:tcBorders>
              <w:top w:val="single" w:sz="4" w:space="0" w:color="auto"/>
              <w:left w:val="nil"/>
              <w:bottom w:val="single" w:sz="4" w:space="0" w:color="000000"/>
              <w:right w:val="nil"/>
            </w:tcBorders>
            <w:noWrap/>
            <w:vAlign w:val="center"/>
            <w:hideMark/>
            <w:tcPrChange w:id="274"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02D4DE35" w:rsidR="00DC1B7C" w:rsidRPr="00500F2F" w:rsidDel="00EB2C3C" w:rsidRDefault="00DC1B7C" w:rsidP="00DC1B7C">
            <w:pPr>
              <w:spacing w:line="276" w:lineRule="auto"/>
              <w:ind w:firstLine="34"/>
              <w:jc w:val="left"/>
              <w:rPr>
                <w:del w:id="275" w:author="Warwick Wainwright" w:date="2018-07-27T11:38:00Z"/>
                <w:color w:val="000000"/>
                <w:sz w:val="20"/>
                <w:szCs w:val="20"/>
              </w:rPr>
            </w:pPr>
            <w:del w:id="276" w:author="Warwick Wainwright" w:date="2018-07-27T11:38:00Z">
              <w:r w:rsidRPr="00500F2F" w:rsidDel="00EB2C3C">
                <w:rPr>
                  <w:color w:val="000000"/>
                  <w:sz w:val="20"/>
                  <w:szCs w:val="20"/>
                </w:rPr>
                <w:delText>4</w:delText>
              </w:r>
            </w:del>
          </w:p>
        </w:tc>
        <w:tc>
          <w:tcPr>
            <w:tcW w:w="5174" w:type="dxa"/>
            <w:gridSpan w:val="2"/>
            <w:tcBorders>
              <w:top w:val="single" w:sz="4" w:space="0" w:color="auto"/>
              <w:left w:val="nil"/>
              <w:bottom w:val="nil"/>
              <w:right w:val="nil"/>
            </w:tcBorders>
            <w:noWrap/>
            <w:vAlign w:val="center"/>
            <w:hideMark/>
            <w:tcPrChange w:id="277" w:author="Warwick Wainwright" w:date="2018-07-25T15:00:00Z">
              <w:tcPr>
                <w:tcW w:w="4252" w:type="dxa"/>
                <w:tcBorders>
                  <w:top w:val="single" w:sz="4" w:space="0" w:color="auto"/>
                  <w:left w:val="nil"/>
                  <w:bottom w:val="nil"/>
                  <w:right w:val="nil"/>
                </w:tcBorders>
                <w:noWrap/>
                <w:vAlign w:val="center"/>
                <w:hideMark/>
              </w:tcPr>
            </w:tcPrChange>
          </w:tcPr>
          <w:p w14:paraId="7BA5EB7F" w14:textId="3B5D59DE" w:rsidR="00DC1B7C" w:rsidRPr="00500F2F" w:rsidDel="00EB2C3C" w:rsidRDefault="00DC1B7C" w:rsidP="00DC1B7C">
            <w:pPr>
              <w:spacing w:line="276" w:lineRule="auto"/>
              <w:ind w:firstLine="34"/>
              <w:jc w:val="left"/>
              <w:rPr>
                <w:del w:id="278" w:author="Warwick Wainwright" w:date="2018-07-27T11:38:00Z"/>
                <w:color w:val="000000"/>
                <w:sz w:val="20"/>
                <w:szCs w:val="20"/>
              </w:rPr>
            </w:pPr>
            <w:del w:id="279" w:author="Warwick Wainwright" w:date="2018-07-27T11:38:00Z">
              <w:r w:rsidRPr="00500F2F" w:rsidDel="00EB2C3C">
                <w:rPr>
                  <w:color w:val="000000"/>
                  <w:sz w:val="20"/>
                  <w:szCs w:val="20"/>
                </w:rPr>
                <w:delText>Bovines = 90; 270; 530; 890 Lei / year</w:delText>
              </w:r>
            </w:del>
          </w:p>
        </w:tc>
      </w:tr>
      <w:tr w:rsidR="00DC1B7C" w:rsidRPr="00500F2F" w:rsidDel="00EB2C3C" w14:paraId="1190F5F4" w14:textId="2D1029FE" w:rsidTr="008540DD">
        <w:trPr>
          <w:trHeight w:val="402"/>
          <w:jc w:val="center"/>
          <w:del w:id="280" w:author="Warwick Wainwright" w:date="2018-07-27T11:38:00Z"/>
          <w:trPrChange w:id="281"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82"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3E54ED9E" w:rsidR="00DC1B7C" w:rsidRPr="00500F2F" w:rsidDel="00EB2C3C" w:rsidRDefault="00DC1B7C" w:rsidP="00DC1B7C">
            <w:pPr>
              <w:jc w:val="left"/>
              <w:rPr>
                <w:del w:id="283" w:author="Warwick Wainwright" w:date="2018-07-27T11:38:00Z"/>
                <w:color w:val="000000"/>
                <w:sz w:val="20"/>
                <w:szCs w:val="20"/>
              </w:rPr>
            </w:pPr>
          </w:p>
        </w:tc>
        <w:tc>
          <w:tcPr>
            <w:tcW w:w="993" w:type="dxa"/>
            <w:vMerge/>
            <w:tcBorders>
              <w:top w:val="single" w:sz="4" w:space="0" w:color="auto"/>
              <w:left w:val="nil"/>
              <w:bottom w:val="single" w:sz="4" w:space="0" w:color="000000"/>
              <w:right w:val="nil"/>
            </w:tcBorders>
            <w:vAlign w:val="center"/>
            <w:hideMark/>
            <w:tcPrChange w:id="284"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5B2C8A82" w:rsidR="00DC1B7C" w:rsidRPr="00500F2F" w:rsidDel="00EB2C3C" w:rsidRDefault="00DC1B7C" w:rsidP="00DC1B7C">
            <w:pPr>
              <w:jc w:val="left"/>
              <w:rPr>
                <w:del w:id="285" w:author="Warwick Wainwright" w:date="2018-07-27T11:38:00Z"/>
                <w:color w:val="000000"/>
                <w:sz w:val="20"/>
                <w:szCs w:val="20"/>
              </w:rPr>
            </w:pPr>
          </w:p>
        </w:tc>
        <w:tc>
          <w:tcPr>
            <w:tcW w:w="5174" w:type="dxa"/>
            <w:gridSpan w:val="2"/>
            <w:tcBorders>
              <w:top w:val="nil"/>
              <w:left w:val="nil"/>
              <w:bottom w:val="single" w:sz="4" w:space="0" w:color="auto"/>
              <w:right w:val="nil"/>
            </w:tcBorders>
            <w:noWrap/>
            <w:vAlign w:val="center"/>
            <w:hideMark/>
            <w:tcPrChange w:id="286" w:author="Warwick Wainwright" w:date="2018-07-25T15:00:00Z">
              <w:tcPr>
                <w:tcW w:w="4252" w:type="dxa"/>
                <w:tcBorders>
                  <w:top w:val="nil"/>
                  <w:left w:val="nil"/>
                  <w:bottom w:val="single" w:sz="4" w:space="0" w:color="auto"/>
                  <w:right w:val="nil"/>
                </w:tcBorders>
                <w:noWrap/>
                <w:vAlign w:val="center"/>
                <w:hideMark/>
              </w:tcPr>
            </w:tcPrChange>
          </w:tcPr>
          <w:p w14:paraId="57A289E5" w14:textId="30EA717A" w:rsidR="00DC1B7C" w:rsidRPr="00500F2F" w:rsidDel="00EB2C3C" w:rsidRDefault="00DC1B7C" w:rsidP="00DC1B7C">
            <w:pPr>
              <w:spacing w:line="276" w:lineRule="auto"/>
              <w:ind w:firstLine="34"/>
              <w:jc w:val="left"/>
              <w:rPr>
                <w:del w:id="287" w:author="Warwick Wainwright" w:date="2018-07-27T11:38:00Z"/>
                <w:color w:val="000000"/>
                <w:sz w:val="20"/>
                <w:szCs w:val="20"/>
              </w:rPr>
            </w:pPr>
            <w:del w:id="288" w:author="Warwick Wainwright" w:date="2018-07-27T11:38:00Z">
              <w:r w:rsidRPr="00500F2F" w:rsidDel="00EB2C3C">
                <w:rPr>
                  <w:color w:val="000000"/>
                  <w:sz w:val="20"/>
                  <w:szCs w:val="20"/>
                </w:rPr>
                <w:delText>Ovines = 5; 15; 25; 45 Lei / year</w:delText>
              </w:r>
            </w:del>
          </w:p>
        </w:tc>
      </w:tr>
    </w:tbl>
    <w:p w14:paraId="01384A5E" w14:textId="77777777" w:rsidR="00DC1B7C" w:rsidRDefault="00DC1B7C" w:rsidP="007A7164">
      <w:pPr>
        <w:rPr>
          <w:ins w:id="289" w:author="Warwick Wainwright" w:date="2018-07-27T11:38:00Z"/>
        </w:rPr>
      </w:pPr>
    </w:p>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ins w:id="290" w:author="Warwick Wainwright" w:date="2018-07-27T11:43:00Z"/>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ins w:id="291" w:author="Warwick Wainwright" w:date="2018-07-27T11:43:00Z"/>
                <w:b/>
                <w:bCs/>
                <w:color w:val="000000"/>
                <w:sz w:val="20"/>
                <w:szCs w:val="20"/>
                <w:lang w:eastAsia="en-GB"/>
              </w:rPr>
            </w:pPr>
            <w:ins w:id="292" w:author="Warwick Wainwright" w:date="2018-07-27T11:43:00Z">
              <w:r w:rsidRPr="00EB2C3C">
                <w:rPr>
                  <w:b/>
                  <w:bCs/>
                  <w:color w:val="000000"/>
                  <w:sz w:val="20"/>
                  <w:szCs w:val="20"/>
                  <w:lang w:eastAsia="en-GB"/>
                </w:rPr>
                <w:t>Contract attributes</w:t>
              </w:r>
            </w:ins>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ins w:id="293" w:author="Warwick Wainwright" w:date="2018-07-27T11:43:00Z"/>
                <w:b/>
                <w:bCs/>
                <w:color w:val="000000"/>
                <w:sz w:val="20"/>
                <w:szCs w:val="20"/>
                <w:lang w:eastAsia="en-GB"/>
              </w:rPr>
            </w:pPr>
            <w:ins w:id="294" w:author="Warwick Wainwright" w:date="2018-07-27T11:43:00Z">
              <w:r w:rsidRPr="00EB2C3C">
                <w:rPr>
                  <w:b/>
                  <w:bCs/>
                  <w:color w:val="000000"/>
                  <w:sz w:val="20"/>
                  <w:szCs w:val="20"/>
                  <w:lang w:eastAsia="en-GB"/>
                </w:rPr>
                <w:t xml:space="preserve">No. of levels </w:t>
              </w:r>
            </w:ins>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ins w:id="295" w:author="Warwick Wainwright" w:date="2018-07-27T11:43:00Z"/>
                <w:b/>
                <w:bCs/>
                <w:color w:val="000000"/>
                <w:sz w:val="20"/>
                <w:szCs w:val="20"/>
                <w:lang w:eastAsia="en-GB"/>
              </w:rPr>
            </w:pPr>
            <w:ins w:id="296" w:author="Warwick Wainwright" w:date="2018-07-27T11:43:00Z">
              <w:r w:rsidRPr="00EB2C3C">
                <w:rPr>
                  <w:b/>
                  <w:bCs/>
                  <w:color w:val="000000"/>
                  <w:sz w:val="20"/>
                  <w:szCs w:val="20"/>
                  <w:lang w:eastAsia="en-GB"/>
                </w:rPr>
                <w:t>Coding</w:t>
              </w:r>
            </w:ins>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ins w:id="297" w:author="Warwick Wainwright" w:date="2018-07-27T11:43:00Z"/>
                <w:b/>
                <w:bCs/>
                <w:color w:val="000000"/>
                <w:sz w:val="20"/>
                <w:szCs w:val="20"/>
                <w:lang w:eastAsia="en-GB"/>
              </w:rPr>
            </w:pPr>
            <w:ins w:id="298" w:author="Warwick Wainwright" w:date="2018-07-27T11:43:00Z">
              <w:r w:rsidRPr="00EB2C3C">
                <w:rPr>
                  <w:b/>
                  <w:bCs/>
                  <w:color w:val="000000"/>
                  <w:sz w:val="20"/>
                  <w:szCs w:val="20"/>
                  <w:lang w:eastAsia="en-GB"/>
                </w:rPr>
                <w:t xml:space="preserve">Attribute levels </w:t>
              </w:r>
            </w:ins>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ins w:id="299" w:author="Warwick Wainwright" w:date="2018-07-27T11:43:00Z"/>
                <w:b/>
                <w:bCs/>
                <w:color w:val="000000"/>
                <w:sz w:val="20"/>
                <w:szCs w:val="20"/>
                <w:lang w:eastAsia="en-GB"/>
              </w:rPr>
            </w:pPr>
            <w:ins w:id="300" w:author="Warwick Wainwright" w:date="2018-07-27T11:43:00Z">
              <w:r w:rsidRPr="00EB2C3C">
                <w:rPr>
                  <w:b/>
                  <w:bCs/>
                  <w:color w:val="000000"/>
                  <w:sz w:val="20"/>
                  <w:szCs w:val="20"/>
                  <w:lang w:eastAsia="en-GB"/>
                </w:rPr>
                <w:t>Expected sign</w:t>
              </w:r>
            </w:ins>
          </w:p>
        </w:tc>
      </w:tr>
      <w:tr w:rsidR="00EB2C3C" w:rsidRPr="00EB2C3C" w14:paraId="4B8C418A" w14:textId="77777777" w:rsidTr="00EB2C3C">
        <w:trPr>
          <w:trHeight w:val="402"/>
          <w:ins w:id="301" w:author="Warwick Wainwright" w:date="2018-07-27T11:43:00Z"/>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ins w:id="302" w:author="Warwick Wainwright" w:date="2018-07-27T11:43:00Z"/>
                <w:color w:val="000000"/>
                <w:sz w:val="20"/>
                <w:szCs w:val="20"/>
                <w:lang w:eastAsia="en-GB"/>
              </w:rPr>
            </w:pPr>
            <w:ins w:id="303" w:author="Warwick Wainwright" w:date="2018-07-27T11:43:00Z">
              <w:r w:rsidRPr="00EB2C3C">
                <w:rPr>
                  <w:color w:val="000000"/>
                  <w:sz w:val="20"/>
                  <w:szCs w:val="20"/>
                  <w:lang w:eastAsia="en-GB"/>
                </w:rPr>
                <w:t>Contract duration</w:t>
              </w:r>
            </w:ins>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ins w:id="304" w:author="Warwick Wainwright" w:date="2018-07-27T11:43:00Z"/>
                <w:color w:val="000000"/>
                <w:sz w:val="20"/>
                <w:szCs w:val="20"/>
                <w:lang w:eastAsia="en-GB"/>
              </w:rPr>
            </w:pPr>
            <w:ins w:id="305"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ins w:id="306" w:author="Warwick Wainwright" w:date="2018-07-27T11:43:00Z"/>
                <w:color w:val="000000"/>
                <w:sz w:val="20"/>
                <w:szCs w:val="20"/>
                <w:lang w:eastAsia="en-GB"/>
              </w:rPr>
            </w:pPr>
            <w:ins w:id="307"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ins w:id="308" w:author="Warwick Wainwright" w:date="2018-07-27T11:43:00Z"/>
                <w:color w:val="000000"/>
                <w:sz w:val="20"/>
                <w:szCs w:val="20"/>
                <w:lang w:eastAsia="en-GB"/>
              </w:rPr>
            </w:pPr>
            <w:ins w:id="309" w:author="Warwick Wainwright" w:date="2018-07-27T11:45:00Z">
              <w:r>
                <w:rPr>
                  <w:color w:val="000000"/>
                  <w:sz w:val="20"/>
                  <w:szCs w:val="20"/>
                  <w:lang w:eastAsia="en-GB"/>
                </w:rPr>
                <w:t xml:space="preserve">- </w:t>
              </w:r>
            </w:ins>
            <w:ins w:id="310" w:author="Warwick Wainwright" w:date="2018-07-27T11:43:00Z">
              <w:r w:rsidR="00EB2C3C">
                <w:rPr>
                  <w:color w:val="000000"/>
                  <w:sz w:val="20"/>
                  <w:szCs w:val="20"/>
                  <w:lang w:eastAsia="en-GB"/>
                </w:rPr>
                <w:t>5 years</w:t>
              </w:r>
            </w:ins>
          </w:p>
          <w:p w14:paraId="104FA286" w14:textId="573123AF" w:rsidR="00EB2C3C" w:rsidRPr="00EB2C3C" w:rsidRDefault="00E746CF" w:rsidP="00EB2C3C">
            <w:pPr>
              <w:spacing w:line="240" w:lineRule="auto"/>
              <w:ind w:firstLine="0"/>
              <w:jc w:val="left"/>
              <w:rPr>
                <w:ins w:id="311" w:author="Warwick Wainwright" w:date="2018-07-27T11:43:00Z"/>
                <w:color w:val="000000"/>
                <w:sz w:val="20"/>
                <w:szCs w:val="20"/>
                <w:lang w:eastAsia="en-GB"/>
              </w:rPr>
            </w:pPr>
            <w:ins w:id="312" w:author="Warwick Wainwright" w:date="2018-07-27T11:45:00Z">
              <w:r>
                <w:rPr>
                  <w:color w:val="000000"/>
                  <w:sz w:val="20"/>
                  <w:szCs w:val="20"/>
                  <w:lang w:eastAsia="en-GB"/>
                </w:rPr>
                <w:t xml:space="preserve">- </w:t>
              </w:r>
            </w:ins>
            <w:ins w:id="313" w:author="Warwick Wainwright" w:date="2018-07-27T11:43:00Z">
              <w:r w:rsidR="00EB2C3C" w:rsidRPr="00EB2C3C">
                <w:rPr>
                  <w:color w:val="000000"/>
                  <w:sz w:val="20"/>
                  <w:szCs w:val="20"/>
                  <w:lang w:eastAsia="en-GB"/>
                </w:rPr>
                <w:t>10 years</w:t>
              </w:r>
            </w:ins>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ins w:id="314" w:author="Warwick Wainwright" w:date="2018-07-27T11:43:00Z"/>
                <w:color w:val="000000"/>
                <w:sz w:val="20"/>
                <w:szCs w:val="20"/>
                <w:lang w:eastAsia="en-GB"/>
              </w:rPr>
            </w:pPr>
            <w:ins w:id="315" w:author="Warwick Wainwright" w:date="2018-07-27T11:43:00Z">
              <w:r w:rsidRPr="00EB2C3C">
                <w:rPr>
                  <w:color w:val="000000"/>
                  <w:sz w:val="20"/>
                  <w:szCs w:val="20"/>
                  <w:lang w:eastAsia="en-GB"/>
                </w:rPr>
                <w:t>-</w:t>
              </w:r>
            </w:ins>
          </w:p>
        </w:tc>
      </w:tr>
      <w:tr w:rsidR="00EB2C3C" w:rsidRPr="00EB2C3C" w14:paraId="1744148A" w14:textId="77777777" w:rsidTr="00EB2C3C">
        <w:trPr>
          <w:trHeight w:val="402"/>
          <w:ins w:id="316" w:author="Warwick Wainwright" w:date="2018-07-27T11:43:00Z"/>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ins w:id="317" w:author="Warwick Wainwright" w:date="2018-07-27T11:43:00Z"/>
                <w:color w:val="000000"/>
                <w:sz w:val="20"/>
                <w:szCs w:val="20"/>
                <w:lang w:eastAsia="en-GB"/>
              </w:rPr>
            </w:pPr>
            <w:ins w:id="318" w:author="Warwick Wainwright" w:date="2018-07-27T11:43:00Z">
              <w:r w:rsidRPr="00EB2C3C">
                <w:rPr>
                  <w:color w:val="000000"/>
                  <w:sz w:val="20"/>
                  <w:szCs w:val="20"/>
                  <w:lang w:eastAsia="en-GB"/>
                </w:rPr>
                <w:t xml:space="preserve">Scheme support </w:t>
              </w:r>
            </w:ins>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ins w:id="319" w:author="Warwick Wainwright" w:date="2018-07-27T11:43:00Z"/>
                <w:color w:val="000000"/>
                <w:sz w:val="20"/>
                <w:szCs w:val="20"/>
                <w:lang w:eastAsia="en-GB"/>
              </w:rPr>
            </w:pPr>
            <w:ins w:id="320"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ins w:id="321" w:author="Warwick Wainwright" w:date="2018-07-27T11:43:00Z"/>
                <w:color w:val="000000"/>
                <w:sz w:val="20"/>
                <w:szCs w:val="20"/>
                <w:lang w:eastAsia="en-GB"/>
              </w:rPr>
            </w:pPr>
            <w:ins w:id="322"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ins w:id="323" w:author="Warwick Wainwright" w:date="2018-07-27T11:43:00Z"/>
                <w:color w:val="000000"/>
                <w:sz w:val="20"/>
                <w:szCs w:val="20"/>
                <w:lang w:eastAsia="en-GB"/>
              </w:rPr>
            </w:pPr>
            <w:ins w:id="324" w:author="Warwick Wainwright" w:date="2018-07-27T11:45:00Z">
              <w:r>
                <w:rPr>
                  <w:color w:val="000000"/>
                  <w:sz w:val="20"/>
                  <w:szCs w:val="20"/>
                  <w:lang w:eastAsia="en-GB"/>
                </w:rPr>
                <w:t xml:space="preserve">- </w:t>
              </w:r>
            </w:ins>
            <w:ins w:id="325" w:author="Warwick Wainwright" w:date="2018-07-27T11:43:00Z">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ins>
            <w:ins w:id="326" w:author="Warwick Wainwright" w:date="2018-07-27T11:45:00Z">
              <w:r>
                <w:rPr>
                  <w:color w:val="000000"/>
                  <w:sz w:val="20"/>
                  <w:szCs w:val="20"/>
                  <w:lang w:eastAsia="en-GB"/>
                </w:rPr>
                <w:t xml:space="preserve">- </w:t>
              </w:r>
            </w:ins>
            <w:ins w:id="327" w:author="Warwick Wainwright" w:date="2018-07-27T11:43:00Z">
              <w:r w:rsidR="00EB2C3C" w:rsidRPr="00EB2C3C">
                <w:rPr>
                  <w:color w:val="000000"/>
                  <w:sz w:val="20"/>
                  <w:szCs w:val="20"/>
                  <w:lang w:eastAsia="en-GB"/>
                </w:rPr>
                <w:t xml:space="preserve">Additional advisory support throughout the scheme (e.g. additional training for animal breeding) </w:t>
              </w:r>
            </w:ins>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ins w:id="328" w:author="Warwick Wainwright" w:date="2018-07-27T11:43:00Z"/>
                <w:color w:val="000000"/>
                <w:sz w:val="20"/>
                <w:szCs w:val="20"/>
                <w:lang w:eastAsia="en-GB"/>
              </w:rPr>
            </w:pPr>
            <w:ins w:id="329" w:author="Warwick Wainwright" w:date="2018-07-27T11:43:00Z">
              <w:r w:rsidRPr="00EB2C3C">
                <w:rPr>
                  <w:color w:val="000000"/>
                  <w:sz w:val="20"/>
                  <w:szCs w:val="20"/>
                  <w:lang w:eastAsia="en-GB"/>
                </w:rPr>
                <w:t>+</w:t>
              </w:r>
            </w:ins>
          </w:p>
        </w:tc>
      </w:tr>
      <w:tr w:rsidR="00EB2C3C" w:rsidRPr="00EB2C3C" w14:paraId="44E29C4C" w14:textId="77777777" w:rsidTr="00EB2C3C">
        <w:trPr>
          <w:trHeight w:val="402"/>
          <w:ins w:id="330" w:author="Warwick Wainwright" w:date="2018-07-27T11:43:00Z"/>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ins w:id="331" w:author="Warwick Wainwright" w:date="2018-07-27T11:43:00Z"/>
                <w:color w:val="000000"/>
                <w:sz w:val="20"/>
                <w:szCs w:val="20"/>
                <w:lang w:eastAsia="en-GB"/>
              </w:rPr>
            </w:pPr>
            <w:ins w:id="332" w:author="Warwick Wainwright" w:date="2018-07-27T11:43:00Z">
              <w:r w:rsidRPr="00EB2C3C">
                <w:rPr>
                  <w:color w:val="000000"/>
                  <w:sz w:val="20"/>
                  <w:szCs w:val="20"/>
                  <w:lang w:eastAsia="en-GB"/>
                </w:rPr>
                <w:t xml:space="preserve">Structure of scheme </w:t>
              </w:r>
            </w:ins>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ins w:id="333" w:author="Warwick Wainwright" w:date="2018-07-27T11:43:00Z"/>
                <w:color w:val="000000"/>
                <w:sz w:val="20"/>
                <w:szCs w:val="20"/>
                <w:lang w:eastAsia="en-GB"/>
              </w:rPr>
            </w:pPr>
            <w:ins w:id="334"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ins w:id="335" w:author="Warwick Wainwright" w:date="2018-07-27T11:43:00Z"/>
                <w:color w:val="000000"/>
                <w:sz w:val="20"/>
                <w:szCs w:val="20"/>
                <w:lang w:eastAsia="en-GB"/>
              </w:rPr>
            </w:pPr>
            <w:ins w:id="336"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ins w:id="337" w:author="Warwick Wainwright" w:date="2018-07-27T11:43:00Z"/>
                <w:color w:val="000000"/>
                <w:sz w:val="20"/>
                <w:szCs w:val="20"/>
                <w:lang w:eastAsia="en-GB"/>
              </w:rPr>
            </w:pPr>
            <w:ins w:id="338" w:author="Warwick Wainwright" w:date="2018-07-27T11:45:00Z">
              <w:r>
                <w:rPr>
                  <w:color w:val="000000"/>
                  <w:sz w:val="20"/>
                  <w:szCs w:val="20"/>
                  <w:lang w:eastAsia="en-GB"/>
                </w:rPr>
                <w:t xml:space="preserve">- </w:t>
              </w:r>
            </w:ins>
            <w:ins w:id="339" w:author="Warwick Wainwright" w:date="2018-07-27T11:43:00Z">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ins>
            <w:ins w:id="340" w:author="Warwick Wainwright" w:date="2018-07-27T11:45:00Z">
              <w:r>
                <w:rPr>
                  <w:color w:val="000000"/>
                  <w:sz w:val="20"/>
                  <w:szCs w:val="20"/>
                  <w:lang w:eastAsia="en-GB"/>
                </w:rPr>
                <w:t xml:space="preserve">- </w:t>
              </w:r>
            </w:ins>
            <w:ins w:id="341" w:author="Warwick Wainwright" w:date="2018-07-27T11:43:00Z">
              <w:r w:rsidR="00EB2C3C" w:rsidRPr="00EB2C3C">
                <w:rPr>
                  <w:color w:val="000000"/>
                  <w:sz w:val="20"/>
                  <w:szCs w:val="20"/>
                  <w:lang w:eastAsia="en-GB"/>
                </w:rPr>
                <w:t>Community managed conservation scheme programme</w:t>
              </w:r>
            </w:ins>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ins w:id="342" w:author="Warwick Wainwright" w:date="2018-07-27T11:43:00Z"/>
                <w:color w:val="000000"/>
                <w:sz w:val="20"/>
                <w:szCs w:val="20"/>
                <w:lang w:eastAsia="en-GB"/>
              </w:rPr>
            </w:pPr>
            <w:ins w:id="343" w:author="Warwick Wainwright" w:date="2018-07-27T11:43:00Z">
              <w:r w:rsidRPr="00EB2C3C">
                <w:rPr>
                  <w:color w:val="000000"/>
                  <w:sz w:val="20"/>
                  <w:szCs w:val="20"/>
                  <w:lang w:eastAsia="en-GB"/>
                </w:rPr>
                <w:t>-</w:t>
              </w:r>
            </w:ins>
          </w:p>
        </w:tc>
      </w:tr>
      <w:tr w:rsidR="00EB2C3C" w:rsidRPr="00EB2C3C" w14:paraId="16503C8E" w14:textId="77777777" w:rsidTr="00EB2C3C">
        <w:trPr>
          <w:trHeight w:val="402"/>
          <w:ins w:id="344" w:author="Warwick Wainwright" w:date="2018-07-27T11:43:00Z"/>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ins w:id="345" w:author="Warwick Wainwright" w:date="2018-07-27T11:43:00Z"/>
                <w:color w:val="000000"/>
                <w:sz w:val="20"/>
                <w:szCs w:val="20"/>
                <w:lang w:eastAsia="en-GB"/>
              </w:rPr>
            </w:pPr>
            <w:ins w:id="346" w:author="Warwick Wainwright" w:date="2018-07-27T11:43:00Z">
              <w:r w:rsidRPr="00EB2C3C">
                <w:rPr>
                  <w:color w:val="000000"/>
                  <w:sz w:val="20"/>
                  <w:szCs w:val="20"/>
                  <w:lang w:eastAsia="en-GB"/>
                </w:rPr>
                <w:t xml:space="preserve">Subsidy </w:t>
              </w:r>
            </w:ins>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ins w:id="347" w:author="Warwick Wainwright" w:date="2018-07-27T11:43:00Z"/>
                <w:color w:val="000000"/>
                <w:sz w:val="20"/>
                <w:szCs w:val="20"/>
                <w:lang w:eastAsia="en-GB"/>
              </w:rPr>
            </w:pPr>
            <w:ins w:id="348" w:author="Warwick Wainwright" w:date="2018-07-27T11:43:00Z">
              <w:r w:rsidRPr="00EB2C3C">
                <w:rPr>
                  <w:color w:val="000000"/>
                  <w:sz w:val="20"/>
                  <w:szCs w:val="20"/>
                  <w:lang w:eastAsia="en-GB"/>
                </w:rPr>
                <w:t>4</w:t>
              </w:r>
            </w:ins>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ins w:id="349" w:author="Warwick Wainwright" w:date="2018-07-27T11:43:00Z"/>
                <w:color w:val="000000"/>
                <w:sz w:val="20"/>
                <w:szCs w:val="20"/>
                <w:lang w:eastAsia="en-GB"/>
              </w:rPr>
            </w:pPr>
            <w:ins w:id="350" w:author="Warwick Wainwright" w:date="2018-07-27T11:43:00Z">
              <w:r w:rsidRPr="00EB2C3C">
                <w:rPr>
                  <w:color w:val="000000"/>
                  <w:sz w:val="20"/>
                  <w:szCs w:val="20"/>
                  <w:lang w:eastAsia="en-GB"/>
                </w:rPr>
                <w:t>Discrete</w:t>
              </w:r>
            </w:ins>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ins w:id="351" w:author="Warwick Wainwright" w:date="2018-07-27T11:43:00Z"/>
                <w:color w:val="000000"/>
                <w:sz w:val="20"/>
                <w:szCs w:val="20"/>
                <w:lang w:eastAsia="en-GB"/>
              </w:rPr>
            </w:pPr>
            <w:ins w:id="352" w:author="Warwick Wainwright" w:date="2018-07-27T11:45:00Z">
              <w:r>
                <w:rPr>
                  <w:color w:val="000000"/>
                  <w:sz w:val="20"/>
                  <w:szCs w:val="20"/>
                  <w:lang w:eastAsia="en-GB"/>
                </w:rPr>
                <w:t xml:space="preserve">- </w:t>
              </w:r>
            </w:ins>
            <w:ins w:id="353" w:author="Warwick Wainwright" w:date="2018-07-27T11:51:00Z">
              <w:r w:rsidRPr="00E746CF">
                <w:rPr>
                  <w:color w:val="000000"/>
                  <w:sz w:val="20"/>
                  <w:szCs w:val="20"/>
                  <w:lang w:eastAsia="en-GB"/>
                </w:rPr>
                <w:t>Bovines = 90; 270; 530; 890 Lei / year</w:t>
              </w:r>
            </w:ins>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ins w:id="354" w:author="Warwick Wainwright" w:date="2018-07-27T11:43:00Z"/>
                <w:color w:val="000000"/>
                <w:sz w:val="20"/>
                <w:szCs w:val="20"/>
                <w:lang w:eastAsia="en-GB"/>
              </w:rPr>
            </w:pPr>
            <w:ins w:id="355" w:author="Warwick Wainwright" w:date="2018-07-27T11:43:00Z">
              <w:r w:rsidRPr="00EB2C3C">
                <w:rPr>
                  <w:color w:val="000000"/>
                  <w:sz w:val="20"/>
                  <w:szCs w:val="20"/>
                  <w:lang w:eastAsia="en-GB"/>
                </w:rPr>
                <w:t>+</w:t>
              </w:r>
            </w:ins>
          </w:p>
        </w:tc>
      </w:tr>
      <w:tr w:rsidR="00EB2C3C" w:rsidRPr="00EB2C3C" w14:paraId="392715AE" w14:textId="77777777" w:rsidTr="00EB2C3C">
        <w:trPr>
          <w:trHeight w:val="402"/>
          <w:ins w:id="356" w:author="Warwick Wainwright" w:date="2018-07-27T11:43:00Z"/>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ins w:id="357" w:author="Warwick Wainwright" w:date="2018-07-27T11:43:00Z"/>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ins w:id="358" w:author="Warwick Wainwright" w:date="2018-07-27T11:43:00Z"/>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ins w:id="359" w:author="Warwick Wainwright" w:date="2018-07-27T11:43:00Z"/>
                <w:color w:val="000000"/>
                <w:sz w:val="20"/>
                <w:szCs w:val="20"/>
                <w:lang w:eastAsia="en-GB"/>
              </w:rPr>
            </w:pPr>
            <w:ins w:id="360" w:author="Warwick Wainwright" w:date="2018-07-27T11:43:00Z">
              <w:r w:rsidRPr="00EB2C3C">
                <w:rPr>
                  <w:color w:val="000000"/>
                  <w:sz w:val="20"/>
                  <w:szCs w:val="20"/>
                  <w:lang w:eastAsia="en-GB"/>
                </w:rPr>
                <w:t>Discrete</w:t>
              </w:r>
            </w:ins>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ins w:id="361" w:author="Warwick Wainwright" w:date="2018-07-27T11:43:00Z"/>
                <w:color w:val="000000"/>
                <w:sz w:val="20"/>
                <w:szCs w:val="20"/>
                <w:lang w:eastAsia="en-GB"/>
              </w:rPr>
            </w:pPr>
            <w:ins w:id="362" w:author="Warwick Wainwright" w:date="2018-07-27T11:45:00Z">
              <w:r>
                <w:rPr>
                  <w:color w:val="000000"/>
                  <w:sz w:val="20"/>
                  <w:szCs w:val="20"/>
                  <w:lang w:eastAsia="en-GB"/>
                </w:rPr>
                <w:t xml:space="preserve">- </w:t>
              </w:r>
            </w:ins>
            <w:ins w:id="363" w:author="Warwick Wainwright" w:date="2018-07-27T11:51:00Z">
              <w:r w:rsidRPr="00E746CF">
                <w:rPr>
                  <w:color w:val="000000"/>
                  <w:sz w:val="20"/>
                  <w:szCs w:val="20"/>
                  <w:lang w:eastAsia="en-GB"/>
                </w:rPr>
                <w:t>Ovines = 5; 15; 25; 45 Lei / year</w:t>
              </w:r>
            </w:ins>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ins w:id="364" w:author="Warwick Wainwright" w:date="2018-07-27T11:43:00Z"/>
                <w:color w:val="000000"/>
                <w:sz w:val="20"/>
                <w:szCs w:val="20"/>
                <w:lang w:eastAsia="en-GB"/>
              </w:rPr>
            </w:pPr>
          </w:p>
        </w:tc>
      </w:tr>
    </w:tbl>
    <w:p w14:paraId="2D8796B3" w14:textId="088A9FA9" w:rsidR="00EB2C3C" w:rsidRPr="007A7164" w:rsidRDefault="00EB2C3C" w:rsidP="007A7164">
      <w:ins w:id="365" w:author="Warwick Wainwright" w:date="2018-07-27T11:38:00Z">
        <w:r>
          <w:tab/>
        </w:r>
      </w:ins>
    </w:p>
    <w:p w14:paraId="67899884" w14:textId="5E237BA6" w:rsidR="00B012C4" w:rsidRDefault="00F17B50" w:rsidP="00F32089">
      <w:ins w:id="366" w:author="Warwick Wainwright" w:date="2018-07-24T13:10:00Z">
        <w:r>
          <w:t>Choice set</w:t>
        </w:r>
        <w:r w:rsidR="002105EF">
          <w:t xml:space="preserve"> </w:t>
        </w:r>
      </w:ins>
      <w:ins w:id="367" w:author="Warwick Wainwright" w:date="2018-07-24T14:53:00Z">
        <w:r>
          <w:t xml:space="preserve">design </w:t>
        </w:r>
      </w:ins>
      <w:ins w:id="368" w:author="Warwick Wainwright" w:date="2018-07-24T15:51:00Z">
        <w:r w:rsidR="004F6B29">
          <w:t>was</w:t>
        </w:r>
      </w:ins>
      <w:ins w:id="369" w:author="Warwick Wainwright" w:date="2018-07-24T14:53:00Z">
        <w:r>
          <w:t xml:space="preserve"> optimised </w:t>
        </w:r>
      </w:ins>
      <w:ins w:id="370" w:author="Warwick Wainwright" w:date="2018-07-24T14:54:00Z">
        <w:r>
          <w:t>according</w:t>
        </w:r>
      </w:ins>
      <w:ins w:id="371" w:author="Warwick Wainwright" w:date="2018-07-24T14:53:00Z">
        <w:r>
          <w:t xml:space="preserve"> </w:t>
        </w:r>
      </w:ins>
      <w:ins w:id="372" w:author="Warwick Wainwright" w:date="2018-07-24T14:54:00Z">
        <w:r>
          <w:t xml:space="preserve">to </w:t>
        </w:r>
      </w:ins>
      <w:ins w:id="373" w:author="Warwick Wainwright" w:date="2018-07-24T14:57:00Z">
        <w:r>
          <w:t>prior</w:t>
        </w:r>
      </w:ins>
      <w:ins w:id="374" w:author="Warwick Wainwright" w:date="2018-07-24T14:54:00Z">
        <w:r>
          <w:t xml:space="preserve"> information </w:t>
        </w:r>
      </w:ins>
      <w:ins w:id="375" w:author="Warwick Wainwright" w:date="2018-07-24T15:46:00Z">
        <w:r w:rsidR="004F6B29">
          <w:t>on</w:t>
        </w:r>
      </w:ins>
      <w:ins w:id="376" w:author="Warwick Wainwright" w:date="2018-07-24T14:54:00Z">
        <w:r>
          <w:t xml:space="preserve"> </w:t>
        </w:r>
      </w:ins>
      <w:ins w:id="377" w:author="Warwick Wainwright" w:date="2018-07-24T15:44:00Z">
        <w:r w:rsidR="004F6B29">
          <w:t xml:space="preserve">the distribution of </w:t>
        </w:r>
      </w:ins>
      <w:ins w:id="378" w:author="Warwick Wainwright" w:date="2018-07-24T15:46:00Z">
        <w:r w:rsidR="004F6B29">
          <w:t>random parameters</w:t>
        </w:r>
      </w:ins>
      <w:ins w:id="379" w:author="Warwick Wainwright" w:date="2018-07-24T14:58:00Z">
        <w:r>
          <w:t xml:space="preserve"> to improve statistical </w:t>
        </w:r>
      </w:ins>
      <w:ins w:id="380" w:author="Warwick Wainwright" w:date="2018-07-24T14:59:00Z">
        <w:r>
          <w:t>efficiency</w:t>
        </w:r>
      </w:ins>
      <w:ins w:id="381" w:author="Warwick Wainwright" w:date="2018-07-25T12:30:00Z">
        <w:r w:rsidR="006F50BB">
          <w:t xml:space="preserve"> (i.e. reduction in sample size </w:t>
        </w:r>
      </w:ins>
      <w:ins w:id="382" w:author="Warwick Wainwright" w:date="2018-07-27T12:04:00Z">
        <w:r w:rsidR="00A44783">
          <w:t xml:space="preserve">needed </w:t>
        </w:r>
      </w:ins>
      <w:ins w:id="383" w:author="Warwick Wainwright" w:date="2018-07-25T12:30:00Z">
        <w:r w:rsidR="006F50BB">
          <w:t>to achieve statistical significance)</w:t>
        </w:r>
      </w:ins>
      <w:ins w:id="384" w:author="Warwick Wainwright" w:date="2018-07-24T14:59:00Z">
        <w:r>
          <w:t xml:space="preserve"> </w:t>
        </w:r>
      </w:ins>
      <w:ins w:id="385"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386" w:author="Warwick Wainwright" w:date="2018-07-24T15:00:00Z">
        <w:r>
          <w:fldChar w:fldCharType="end"/>
        </w:r>
      </w:ins>
      <w:ins w:id="387" w:author="Warwick Wainwright" w:date="2018-07-24T15:48:00Z">
        <w:r w:rsidR="004F6B29">
          <w:t>.</w:t>
        </w:r>
      </w:ins>
      <w:ins w:id="388" w:author="Warwick Wainwright" w:date="2018-07-24T14:58:00Z">
        <w:r>
          <w:t xml:space="preserve"> </w:t>
        </w:r>
      </w:ins>
      <w:ins w:id="389" w:author="Warwick Wainwright" w:date="2018-07-27T12:07:00Z">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w:t>
        </w:r>
        <w:r w:rsidR="00D31F3E">
          <w:t xml:space="preserve">data </w:t>
        </w:r>
        <w:r w:rsidR="00D31F3E">
          <w:t xml:space="preserve">that was collected </w:t>
        </w:r>
        <w:r w:rsidR="00D31F3E" w:rsidRPr="00327145">
          <w:rPr>
            <w:i/>
          </w:rPr>
          <w:t>in situ</w:t>
        </w:r>
        <w:r w:rsidR="00D31F3E">
          <w:t xml:space="preserve"> to ensure the attributes were relevant to participants</w:t>
        </w:r>
        <w:r w:rsidR="00D31F3E">
          <w:t xml:space="preserve">. </w:t>
        </w:r>
      </w:ins>
      <w:ins w:id="390" w:author="Warwick Wainwright" w:date="2018-07-27T12:08:00Z">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ins>
      <w:del w:id="391" w:author="Warwick Wainwright" w:date="2018-07-24T13:11:00Z">
        <w:r w:rsidR="00DC1B7C" w:rsidRPr="00DC1B7C" w:rsidDel="002105EF">
          <w:delText>A</w:delText>
        </w:r>
      </w:del>
      <w:del w:id="392" w:author="Warwick Wainwright" w:date="2018-07-24T14:53:00Z">
        <w:r w:rsidR="00257D92" w:rsidDel="00F17B50">
          <w:delText>n</w:delText>
        </w:r>
      </w:del>
      <w:del w:id="393" w:author="Warwick Wainwright" w:date="2018-07-24T14:57:00Z">
        <w:r w:rsidR="00DC1B7C" w:rsidRPr="00DC1B7C" w:rsidDel="00F17B50">
          <w:delText xml:space="preserve"> </w:delText>
        </w:r>
      </w:del>
      <w:del w:id="394"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395" w:author="Warwick Wainwright" w:date="2018-07-24T15:06:00Z">
        <w:r w:rsidR="002A5298" w:rsidDel="00E32501">
          <w:delText xml:space="preserve">was </w:delText>
        </w:r>
      </w:del>
      <w:del w:id="396"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397" w:author="Warwick Wainwright" w:date="2018-07-24T13:06:00Z">
        <w:r w:rsidR="00DC1B7C" w:rsidRPr="00DC1B7C" w:rsidDel="00CA0CB5">
          <w:delText xml:space="preserve"> </w:delText>
        </w:r>
      </w:del>
      <w:del w:id="398" w:author="Warwick Wainwright" w:date="2018-07-24T15:53:00Z">
        <w:r w:rsidR="00B1026B" w:rsidDel="004F6B29">
          <w:delText xml:space="preserve">. </w:delText>
        </w:r>
      </w:del>
      <w:del w:id="399" w:author="Warwick Wainwright" w:date="2018-07-24T14:02:00Z">
        <w:r w:rsidR="00DC1B7C" w:rsidRPr="00DC1B7C" w:rsidDel="008C6677">
          <w:delText>P</w:delText>
        </w:r>
      </w:del>
      <w:del w:id="400" w:author="Warwick Wainwright" w:date="2018-07-27T12:08:00Z">
        <w:r w:rsidR="00DC1B7C" w:rsidRPr="00DC1B7C" w:rsidDel="00D31F3E">
          <w:delText>rior</w:delText>
        </w:r>
      </w:del>
      <w:del w:id="401" w:author="Warwick Wainwright" w:date="2018-07-24T14:02:00Z">
        <w:r w:rsidR="00DC1B7C" w:rsidRPr="00DC1B7C" w:rsidDel="008C6677">
          <w:delText>s</w:delText>
        </w:r>
      </w:del>
      <w:del w:id="402" w:author="Warwick Wainwright" w:date="2018-07-24T15:01:00Z">
        <w:r w:rsidR="00DC1B7C" w:rsidRPr="00DC1B7C" w:rsidDel="00F17B50">
          <w:delText xml:space="preserve"> </w:delText>
        </w:r>
      </w:del>
      <w:del w:id="403" w:author="Warwick Wainwright" w:date="2018-07-24T14:03:00Z">
        <w:r w:rsidR="00DC1B7C" w:rsidRPr="00DC1B7C" w:rsidDel="008C6677">
          <w:delText xml:space="preserve">for the design </w:delText>
        </w:r>
      </w:del>
      <w:del w:id="404" w:author="Warwick Wainwright" w:date="2018-07-24T14:02:00Z">
        <w:r w:rsidR="00DC1B7C" w:rsidRPr="00DC1B7C" w:rsidDel="008C6677">
          <w:delText xml:space="preserve">were </w:delText>
        </w:r>
      </w:del>
      <w:del w:id="405" w:author="Warwick Wainwright" w:date="2018-07-27T12:08:00Z">
        <w:r w:rsidR="00DC1B7C" w:rsidRPr="00DC1B7C" w:rsidDel="00D31F3E">
          <w:delText>estimated from</w:delText>
        </w:r>
        <w:r w:rsidR="00B012C4" w:rsidDel="00D31F3E">
          <w:delText xml:space="preserve"> results of the pilot testing and t</w:delText>
        </w:r>
        <w:r w:rsidR="00DC1B7C" w:rsidRPr="00DC1B7C" w:rsidDel="00D31F3E">
          <w:delText>he design was optimised for</w:delText>
        </w:r>
        <w:r w:rsidR="002C04F6" w:rsidDel="00D31F3E">
          <w:delText xml:space="preserve"> random parameter logit</w:delText>
        </w:r>
        <w:r w:rsidR="00DC1B7C" w:rsidRPr="00DC1B7C" w:rsidDel="00D31F3E">
          <w:delText xml:space="preserve"> </w:delText>
        </w:r>
        <w:r w:rsidR="002C04F6" w:rsidDel="00D31F3E">
          <w:delText>(</w:delText>
        </w:r>
        <w:r w:rsidR="001F5A44" w:rsidDel="00D31F3E">
          <w:delText>RPL</w:delText>
        </w:r>
        <w:r w:rsidR="002C04F6" w:rsidDel="00D31F3E">
          <w:delText>)</w:delText>
        </w:r>
        <w:r w:rsidR="00DC1B7C" w:rsidRPr="00DC1B7C" w:rsidDel="00D31F3E">
          <w:delText xml:space="preserve"> modelling of the choice data</w:delText>
        </w:r>
        <w:r w:rsidR="002C04F6" w:rsidDel="00D31F3E">
          <w:delText xml:space="preserve">. Pilot testing was undertaken </w:delText>
        </w:r>
        <w:r w:rsidR="002C04F6" w:rsidRPr="00327145" w:rsidDel="00D31F3E">
          <w:rPr>
            <w:i/>
          </w:rPr>
          <w:delText>in situ</w:delText>
        </w:r>
        <w:r w:rsidR="002C04F6" w:rsidDel="00D31F3E">
          <w:delText xml:space="preserve"> </w:delText>
        </w:r>
      </w:del>
      <w:del w:id="406" w:author="Warwick Wainwright" w:date="2018-07-24T15:07:00Z">
        <w:r w:rsidR="002C04F6" w:rsidDel="00E32501">
          <w:delText xml:space="preserve">to </w:delText>
        </w:r>
        <w:r w:rsidR="00231D29" w:rsidDel="00E32501">
          <w:delText>ensure</w:delText>
        </w:r>
      </w:del>
      <w:del w:id="407" w:author="Warwick Wainwright" w:date="2018-07-27T12:08:00Z">
        <w:r w:rsidR="002C04F6" w:rsidDel="00D31F3E">
          <w:delText xml:space="preserve"> the </w:delText>
        </w:r>
        <w:r w:rsidR="00231D29" w:rsidDel="00D31F3E">
          <w:delText>attributes were relevant to participants</w:delText>
        </w:r>
      </w:del>
      <w:del w:id="408"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del w:id="409" w:author="Warwick Wainwright" w:date="2018-07-27T12:08:00Z">
        <w:r w:rsidR="002C04F6" w:rsidDel="00D31F3E">
          <w:delText>.</w:delText>
        </w:r>
        <w:r w:rsidR="00DC1B7C" w:rsidRPr="00DC1B7C" w:rsidDel="00D31F3E">
          <w:delText xml:space="preserve"> </w:delText>
        </w:r>
      </w:del>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410" w:author="MORAN Dominic" w:date="2018-07-14T02:51:00Z">
        <w:r w:rsidR="00CC2746">
          <w:t>for</w:t>
        </w:r>
      </w:ins>
      <w:del w:id="411"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412" w:author="MORAN Dominic" w:date="2018-07-14T02:51:00Z">
        <w:r w:rsidR="00CC2746">
          <w:t xml:space="preserve">Figure </w:t>
        </w:r>
        <w:del w:id="413" w:author="Warwick Wainwright" w:date="2018-07-24T15:12:00Z">
          <w:r w:rsidR="00CC2746" w:rsidDel="00E32501">
            <w:delText xml:space="preserve"> </w:delText>
          </w:r>
        </w:del>
        <w:r w:rsidR="00CC2746">
          <w:t xml:space="preserve">2 shows </w:t>
        </w:r>
      </w:ins>
      <w:del w:id="414"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415" w:author="MORAN Dominic" w:date="2018-07-14T02:52:00Z">
        <w:r w:rsidR="00CC2746">
          <w:t>..</w:t>
        </w:r>
      </w:ins>
      <w:proofErr w:type="gramEnd"/>
      <w:del w:id="416"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417" w:author="Warwick Wainwright" w:date="2018-07-25T15:01:00Z">
              <w:r>
                <w:rPr>
                  <w:rFonts w:ascii="Times New Roman" w:hAnsi="Times New Roman" w:cs="Times New Roman"/>
                  <w:color w:val="auto"/>
                  <w:sz w:val="18"/>
                  <w:szCs w:val="18"/>
                </w:rPr>
                <w:t>Basic a</w:t>
              </w:r>
            </w:ins>
            <w:del w:id="418"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419" w:author="Warwick Wainwright" w:date="2018-07-25T15:01:00Z">
              <w:r w:rsidDel="008540DD">
                <w:rPr>
                  <w:rFonts w:ascii="Times New Roman" w:hAnsi="Times New Roman" w:cs="Times New Roman"/>
                  <w:color w:val="auto"/>
                  <w:sz w:val="18"/>
                  <w:szCs w:val="18"/>
                </w:rPr>
                <w:delText>Independent agricultural advisor</w:delText>
              </w:r>
            </w:del>
            <w:ins w:id="420"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421"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422"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ins w:id="423" w:author="Warwick Wainwright" w:date="2018-07-27T12:09:00Z">
        <w:r w:rsidR="00D31F3E">
          <w:t xml:space="preserve"> of choice models</w:t>
        </w:r>
      </w:ins>
    </w:p>
    <w:p w14:paraId="3E176FC9" w14:textId="31A49D5B" w:rsidR="00EF4D6A" w:rsidRDefault="005E7301" w:rsidP="00EF4D6A">
      <w:ins w:id="424" w:author="MORAN Dominic" w:date="2018-07-15T20:18:00Z">
        <w:r>
          <w:t xml:space="preserve">Respondent choices in a </w:t>
        </w:r>
      </w:ins>
      <w:r w:rsidR="00EF4D6A" w:rsidRPr="00961A71">
        <w:t>CE</w:t>
      </w:r>
      <w:del w:id="425" w:author="MORAN Dominic" w:date="2018-07-15T20:18:00Z">
        <w:r w:rsidR="00EF4D6A" w:rsidRPr="00961A71" w:rsidDel="005E7301">
          <w:delText>s</w:delText>
        </w:r>
      </w:del>
      <w:r w:rsidR="00EF4D6A" w:rsidRPr="00961A71">
        <w:t xml:space="preserve"> </w:t>
      </w:r>
      <w:ins w:id="426" w:author="MORAN Dominic" w:date="2018-07-15T20:18:00Z">
        <w:r>
          <w:t xml:space="preserve">can be modelled with reference to </w:t>
        </w:r>
      </w:ins>
      <w:del w:id="427"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428"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429"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430" w:author="Warwick Wainwright" w:date="2018-07-25T13:08:00Z">
        <w:r w:rsidR="00B96F9A">
          <w:t>The standard choice mode is the multinomial logit (MNL)</w:t>
        </w:r>
      </w:ins>
      <w:ins w:id="431" w:author="Warwick Wainwright" w:date="2018-07-25T13:09:00Z">
        <w:r w:rsidR="00B96F9A">
          <w:t xml:space="preserve"> model </w:t>
        </w:r>
      </w:ins>
      <w:ins w:id="432" w:author="Warwick Wainwright" w:date="2018-07-25T13:18:00Z">
        <w:r w:rsidR="00B96F9A">
          <w:fldChar w:fldCharType="begin" w:fldLock="1"/>
        </w:r>
      </w:ins>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ins w:id="433" w:author="Warwick Wainwright" w:date="2018-07-25T13:18:00Z">
        <w:r w:rsidR="00B96F9A">
          <w:fldChar w:fldCharType="end"/>
        </w:r>
      </w:ins>
      <w:ins w:id="434"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435" w:author="Warwick Wainwright" w:date="2018-07-25T13:10:00Z">
              <w:rPr/>
            </w:rPrChange>
          </w:rPr>
          <w:t>i.i.d</w:t>
        </w:r>
        <w:proofErr w:type="spellEnd"/>
        <w:r w:rsidR="00B96F9A">
          <w:t>.)</w:t>
        </w:r>
      </w:ins>
      <w:ins w:id="436" w:author="Warwick Wainwright" w:date="2018-07-25T13:13:00Z">
        <w:r w:rsidR="00B96F9A">
          <w:t xml:space="preserve">. </w:t>
        </w:r>
      </w:ins>
      <w:ins w:id="437" w:author="Warwick Wainwright" w:date="2018-07-25T13:14:00Z">
        <w:r w:rsidR="00B96F9A">
          <w:t>A key limitation of the MNL is that</w:t>
        </w:r>
      </w:ins>
      <w:ins w:id="438" w:author="Warwick Wainwright" w:date="2018-07-25T13:13:00Z">
        <w:r w:rsidR="00B96F9A">
          <w:t xml:space="preserve"> preferences for attributes of different alternatives are assumed to be homogenous </w:t>
        </w:r>
      </w:ins>
      <w:ins w:id="439" w:author="Warwick Wainwright" w:date="2018-07-25T13:14:00Z">
        <w:r w:rsidR="00B96F9A">
          <w:t>across</w:t>
        </w:r>
      </w:ins>
      <w:ins w:id="440" w:author="Warwick Wainwright" w:date="2018-07-25T13:13:00Z">
        <w:r w:rsidR="00B96F9A">
          <w:t xml:space="preserve"> </w:t>
        </w:r>
      </w:ins>
      <w:ins w:id="441" w:author="Warwick Wainwright" w:date="2018-07-25T13:14:00Z">
        <w:r w:rsidR="00B96F9A">
          <w:t>individuals</w:t>
        </w:r>
      </w:ins>
      <w:ins w:id="442"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443"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444" w:author="MORAN Dominic" w:date="2018-07-14T02:53:00Z">
        <w:r w:rsidR="00CC2746">
          <w:rPr>
            <w:lang w:eastAsia="zh-CN" w:bidi="ta-IN"/>
          </w:rPr>
          <w:t>that</w:t>
        </w:r>
      </w:ins>
      <w:del w:id="445"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191D15"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446"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447" w:author="Warwick Wainwright" w:date="2018-07-24T15:57:00Z">
        <w:r w:rsidR="00865E25">
          <w:t>3</w:t>
        </w:r>
      </w:ins>
      <w:del w:id="448"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449" w:author="MORAN Dominic" w:date="2018-07-14T02:55:00Z">
        <w:r>
          <w:t>Respondent c</w:t>
        </w:r>
      </w:ins>
      <w:del w:id="450" w:author="MORAN Dominic" w:date="2018-07-14T02:55:00Z">
        <w:r w:rsidR="00156109" w:rsidRPr="00156109" w:rsidDel="00EE6732">
          <w:delText>C</w:delText>
        </w:r>
      </w:del>
      <w:r w:rsidR="00156109" w:rsidRPr="00156109">
        <w:t xml:space="preserve">haracteristics </w:t>
      </w:r>
      <w:del w:id="451" w:author="MORAN Dominic" w:date="2018-07-14T02:55:00Z">
        <w:r w:rsidR="00156109" w:rsidRPr="00156109" w:rsidDel="00EE6732">
          <w:delText>of survey r</w:delText>
        </w:r>
      </w:del>
      <w:del w:id="452"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453" w:author="Warwick Wainwright" w:date="2018-07-24T16:58:00Z">
        <w:r w:rsidDel="009C346D">
          <w:delText xml:space="preserve">some </w:delText>
        </w:r>
      </w:del>
      <w:ins w:id="454"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455" w:author="MORAN Dominic" w:date="2018-07-14T02:57:00Z">
        <w:r w:rsidR="000C5905" w:rsidDel="00EE6732">
          <w:delText>The</w:delText>
        </w:r>
      </w:del>
      <w:r w:rsidR="000C5905">
        <w:t xml:space="preserve"> </w:t>
      </w:r>
      <w:ins w:id="456" w:author="MORAN Dominic" w:date="2018-07-14T02:57:00Z">
        <w:r w:rsidR="00EE6732">
          <w:t>M</w:t>
        </w:r>
      </w:ins>
      <w:del w:id="457" w:author="MORAN Dominic" w:date="2018-07-14T02:57:00Z">
        <w:r w:rsidR="000C5905" w:rsidDel="00EE6732">
          <w:delText>m</w:delText>
        </w:r>
      </w:del>
      <w:r w:rsidR="000C5905">
        <w:t xml:space="preserve">ean </w:t>
      </w:r>
      <w:del w:id="458"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459" w:author="MORAN Dominic" w:date="2018-07-14T02:58:00Z">
        <w:r w:rsidR="00CE1789">
          <w:t xml:space="preserve">, with </w:t>
        </w:r>
      </w:ins>
      <w:del w:id="460" w:author="MORAN Dominic" w:date="2018-07-14T02:58:00Z">
        <w:r w:rsidR="005878F4" w:rsidRPr="00156109" w:rsidDel="00CE1789">
          <w:delText xml:space="preserve"> and reported a</w:delText>
        </w:r>
      </w:del>
      <w:r w:rsidR="005878F4" w:rsidRPr="00156109">
        <w:t xml:space="preserve"> highest education level</w:t>
      </w:r>
      <w:ins w:id="461" w:author="MORAN Dominic" w:date="2018-07-14T02:58:00Z">
        <w:r w:rsidR="00CE1789">
          <w:t>s</w:t>
        </w:r>
      </w:ins>
      <w:r w:rsidR="005878F4" w:rsidRPr="00156109">
        <w:t xml:space="preserve"> of either secondary school or college</w:t>
      </w:r>
      <w:r w:rsidR="00DD5500">
        <w:t xml:space="preserve"> (Table 2</w:t>
      </w:r>
      <w:r w:rsidR="005878F4">
        <w:t xml:space="preserve">). </w:t>
      </w:r>
      <w:del w:id="462" w:author="Warwick Wainwright" w:date="2018-07-24T17:00:00Z">
        <w:r w:rsidR="00695DE9" w:rsidDel="009C346D">
          <w:delText>This compares well with</w:delText>
        </w:r>
        <w:r w:rsidR="005878F4" w:rsidDel="009C346D">
          <w:delText xml:space="preserve"> h</w:delText>
        </w:r>
      </w:del>
      <w:del w:id="463" w:author="Warwick Wainwright" w:date="2018-07-24T17:42:00Z">
        <w:r w:rsidR="005878F4" w:rsidDel="00515644">
          <w:delText xml:space="preserve">ousehold census data </w:delText>
        </w:r>
      </w:del>
      <w:del w:id="464" w:author="Warwick Wainwright" w:date="2018-07-24T17:00:00Z">
        <w:r w:rsidR="00695DE9" w:rsidDel="009C346D">
          <w:delText xml:space="preserve">that </w:delText>
        </w:r>
      </w:del>
      <w:del w:id="465"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466"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467"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468"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469"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470"/>
      <w:ins w:id="471" w:author="MORAN Dominic" w:date="2018-07-15T14:19:00Z">
        <w:r w:rsidR="00AA6C54">
          <w:rPr>
            <w:rFonts w:ascii="Times New Roman" w:hAnsi="Times New Roman"/>
            <w:b w:val="0"/>
            <w:color w:val="auto"/>
            <w:sz w:val="22"/>
            <w:szCs w:val="22"/>
          </w:rPr>
          <w:t>Respondent s</w:t>
        </w:r>
      </w:ins>
      <w:del w:id="472"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473"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470"/>
      <w:r w:rsidR="008540DD">
        <w:rPr>
          <w:rStyle w:val="CommentReference"/>
          <w:rFonts w:ascii="Times New Roman" w:eastAsia="Times New Roman" w:hAnsi="Times New Roman"/>
          <w:b w:val="0"/>
          <w:bCs w:val="0"/>
          <w:color w:val="auto"/>
        </w:rPr>
        <w:commentReference w:id="470"/>
      </w:r>
    </w:p>
    <w:p w14:paraId="7BC88018" w14:textId="77777777" w:rsidR="00D57379" w:rsidRDefault="00D57379">
      <w:pPr>
        <w:rPr>
          <w:ins w:id="475" w:author="Warwick Wainwright" w:date="2018-07-24T17:29:00Z"/>
        </w:rPr>
        <w:pPrChange w:id="476"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477"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478" w:author="Warwick Wainwright" w:date="2018-07-24T17:29:00Z"/>
                <w:b/>
                <w:bCs/>
                <w:color w:val="000000"/>
                <w:sz w:val="20"/>
                <w:szCs w:val="20"/>
                <w:lang w:eastAsia="en-GB"/>
              </w:rPr>
            </w:pPr>
            <w:ins w:id="479"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480" w:author="Warwick Wainwright" w:date="2018-07-24T17:29:00Z"/>
                <w:b/>
                <w:bCs/>
                <w:color w:val="000000"/>
                <w:sz w:val="20"/>
                <w:szCs w:val="20"/>
                <w:lang w:eastAsia="en-GB"/>
              </w:rPr>
            </w:pPr>
            <w:ins w:id="481"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482" w:author="Warwick Wainwright" w:date="2018-07-24T17:29:00Z"/>
                <w:b/>
                <w:bCs/>
                <w:color w:val="000000"/>
                <w:sz w:val="20"/>
                <w:szCs w:val="20"/>
                <w:lang w:eastAsia="en-GB"/>
              </w:rPr>
            </w:pPr>
            <w:ins w:id="483"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484" w:author="Warwick Wainwright" w:date="2018-07-24T17:29:00Z"/>
                <w:b/>
                <w:bCs/>
                <w:color w:val="000000"/>
                <w:sz w:val="20"/>
                <w:szCs w:val="20"/>
                <w:lang w:eastAsia="en-GB"/>
              </w:rPr>
            </w:pPr>
            <w:ins w:id="485"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486" w:author="Warwick Wainwright" w:date="2018-07-24T17:29:00Z"/>
                <w:b/>
                <w:bCs/>
                <w:color w:val="000000"/>
                <w:sz w:val="20"/>
                <w:szCs w:val="20"/>
                <w:lang w:eastAsia="en-GB"/>
              </w:rPr>
            </w:pPr>
            <w:ins w:id="487"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488"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489" w:author="Warwick Wainwright" w:date="2018-07-24T17:29:00Z"/>
                <w:color w:val="000000"/>
                <w:sz w:val="20"/>
                <w:szCs w:val="20"/>
                <w:lang w:eastAsia="en-GB"/>
              </w:rPr>
            </w:pPr>
            <w:ins w:id="490"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491" w:author="Warwick Wainwright" w:date="2018-07-24T17:29:00Z"/>
                <w:color w:val="000000"/>
                <w:sz w:val="20"/>
                <w:szCs w:val="20"/>
                <w:lang w:eastAsia="en-GB"/>
              </w:rPr>
            </w:pPr>
            <w:ins w:id="492"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493" w:author="Warwick Wainwright" w:date="2018-07-24T17:29:00Z"/>
                <w:color w:val="000000"/>
                <w:sz w:val="20"/>
                <w:szCs w:val="20"/>
                <w:lang w:eastAsia="en-GB"/>
              </w:rPr>
            </w:pPr>
            <w:ins w:id="494"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495" w:author="Warwick Wainwright" w:date="2018-07-24T17:29:00Z"/>
                <w:color w:val="000000"/>
                <w:sz w:val="20"/>
                <w:szCs w:val="20"/>
                <w:lang w:eastAsia="en-GB"/>
              </w:rPr>
            </w:pPr>
            <w:ins w:id="496"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497" w:author="Warwick Wainwright" w:date="2018-07-24T17:29:00Z"/>
                <w:color w:val="000000"/>
                <w:sz w:val="20"/>
                <w:szCs w:val="20"/>
                <w:vertAlign w:val="superscript"/>
                <w:lang w:eastAsia="en-GB"/>
                <w:rPrChange w:id="498" w:author="Warwick Wainwright" w:date="2018-07-24T17:32:00Z">
                  <w:rPr>
                    <w:ins w:id="499" w:author="Warwick Wainwright" w:date="2018-07-24T17:29:00Z"/>
                    <w:color w:val="000000"/>
                    <w:sz w:val="20"/>
                    <w:szCs w:val="20"/>
                    <w:lang w:eastAsia="en-GB"/>
                  </w:rPr>
                </w:rPrChange>
              </w:rPr>
            </w:pPr>
            <w:ins w:id="500" w:author="Warwick Wainwright" w:date="2018-07-24T17:29:00Z">
              <w:r w:rsidRPr="00D57379">
                <w:rPr>
                  <w:color w:val="000000"/>
                  <w:sz w:val="20"/>
                  <w:szCs w:val="20"/>
                  <w:lang w:eastAsia="en-GB"/>
                </w:rPr>
                <w:t>0.49</w:t>
              </w:r>
            </w:ins>
            <w:ins w:id="501"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502"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503" w:author="Warwick Wainwright" w:date="2018-07-24T17:29:00Z"/>
                <w:color w:val="000000"/>
                <w:sz w:val="20"/>
                <w:szCs w:val="20"/>
                <w:lang w:eastAsia="en-GB"/>
              </w:rPr>
            </w:pPr>
            <w:ins w:id="504"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505" w:author="Warwick Wainwright" w:date="2018-07-24T17:29:00Z"/>
                <w:color w:val="000000"/>
                <w:sz w:val="20"/>
                <w:szCs w:val="20"/>
                <w:lang w:eastAsia="en-GB"/>
              </w:rPr>
            </w:pPr>
            <w:ins w:id="506"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507" w:author="Warwick Wainwright" w:date="2018-07-24T17:29:00Z"/>
                <w:color w:val="000000"/>
                <w:sz w:val="20"/>
                <w:szCs w:val="20"/>
                <w:lang w:eastAsia="en-GB"/>
              </w:rPr>
            </w:pPr>
            <w:ins w:id="508"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509" w:author="Warwick Wainwright" w:date="2018-07-24T17:29:00Z"/>
                <w:color w:val="000000"/>
                <w:sz w:val="20"/>
                <w:szCs w:val="20"/>
                <w:lang w:eastAsia="en-GB"/>
              </w:rPr>
            </w:pPr>
            <w:ins w:id="510"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511" w:author="Warwick Wainwright" w:date="2018-07-24T17:29:00Z"/>
                <w:color w:val="000000"/>
                <w:sz w:val="20"/>
                <w:szCs w:val="20"/>
                <w:vertAlign w:val="superscript"/>
                <w:lang w:eastAsia="en-GB"/>
                <w:rPrChange w:id="512" w:author="Warwick Wainwright" w:date="2018-07-24T17:32:00Z">
                  <w:rPr>
                    <w:ins w:id="513" w:author="Warwick Wainwright" w:date="2018-07-24T17:29:00Z"/>
                    <w:color w:val="000000"/>
                    <w:sz w:val="20"/>
                    <w:szCs w:val="20"/>
                    <w:lang w:eastAsia="en-GB"/>
                  </w:rPr>
                </w:rPrChange>
              </w:rPr>
            </w:pPr>
            <w:ins w:id="514" w:author="Warwick Wainwright" w:date="2018-07-24T17:29:00Z">
              <w:r w:rsidRPr="00D57379">
                <w:rPr>
                  <w:color w:val="000000"/>
                  <w:sz w:val="20"/>
                  <w:szCs w:val="20"/>
                  <w:lang w:eastAsia="en-GB"/>
                </w:rPr>
                <w:t>55.7% (25-64 years)</w:t>
              </w:r>
            </w:ins>
            <w:ins w:id="515"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516"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521" w:author="Warwick Wainwright" w:date="2018-07-24T17:29:00Z"/>
                <w:color w:val="000000"/>
                <w:sz w:val="20"/>
                <w:szCs w:val="20"/>
                <w:lang w:eastAsia="en-GB"/>
              </w:rPr>
            </w:pPr>
            <w:ins w:id="522"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523" w:author="Warwick Wainwright" w:date="2018-07-24T17:29:00Z"/>
                <w:color w:val="000000"/>
                <w:sz w:val="20"/>
                <w:szCs w:val="20"/>
                <w:lang w:eastAsia="en-GB"/>
              </w:rPr>
            </w:pPr>
            <w:ins w:id="524"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525" w:author="Warwick Wainwright" w:date="2018-07-24T17:29:00Z"/>
                <w:color w:val="000000"/>
                <w:sz w:val="20"/>
                <w:szCs w:val="20"/>
                <w:vertAlign w:val="superscript"/>
                <w:lang w:eastAsia="en-GB"/>
                <w:rPrChange w:id="526" w:author="Warwick Wainwright" w:date="2018-07-24T17:32:00Z">
                  <w:rPr>
                    <w:ins w:id="527" w:author="Warwick Wainwright" w:date="2018-07-24T17:29:00Z"/>
                    <w:color w:val="000000"/>
                    <w:sz w:val="20"/>
                    <w:szCs w:val="20"/>
                    <w:lang w:eastAsia="en-GB"/>
                  </w:rPr>
                </w:rPrChange>
              </w:rPr>
            </w:pPr>
            <w:ins w:id="528" w:author="Warwick Wainwright" w:date="2018-07-24T17:29:00Z">
              <w:r w:rsidRPr="00D57379">
                <w:rPr>
                  <w:color w:val="000000"/>
                  <w:sz w:val="20"/>
                  <w:szCs w:val="20"/>
                  <w:lang w:eastAsia="en-GB"/>
                </w:rPr>
                <w:t>85.6% (secondary or college)</w:t>
              </w:r>
            </w:ins>
            <w:ins w:id="529"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530"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531" w:author="Warwick Wainwright" w:date="2018-07-24T17:29:00Z"/>
                <w:color w:val="000000"/>
                <w:sz w:val="20"/>
                <w:szCs w:val="20"/>
                <w:lang w:eastAsia="en-GB"/>
              </w:rPr>
            </w:pPr>
            <w:ins w:id="532"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533" w:author="Warwick Wainwright" w:date="2018-07-24T17:29:00Z"/>
                <w:color w:val="000000"/>
                <w:sz w:val="20"/>
                <w:szCs w:val="20"/>
                <w:lang w:eastAsia="en-GB"/>
              </w:rPr>
            </w:pPr>
            <w:ins w:id="534"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535" w:author="Warwick Wainwright" w:date="2018-07-24T17:29:00Z"/>
                <w:color w:val="000000"/>
                <w:sz w:val="20"/>
                <w:szCs w:val="20"/>
                <w:lang w:eastAsia="en-GB"/>
              </w:rPr>
            </w:pPr>
            <w:ins w:id="536"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537" w:author="Warwick Wainwright" w:date="2018-07-24T17:29:00Z"/>
                <w:color w:val="000000"/>
                <w:sz w:val="20"/>
                <w:szCs w:val="20"/>
                <w:lang w:eastAsia="en-GB"/>
              </w:rPr>
            </w:pPr>
            <w:ins w:id="538"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539" w:author="Warwick Wainwright" w:date="2018-07-24T17:29:00Z"/>
                <w:color w:val="000000"/>
                <w:sz w:val="20"/>
                <w:szCs w:val="20"/>
                <w:vertAlign w:val="superscript"/>
                <w:lang w:eastAsia="en-GB"/>
                <w:rPrChange w:id="540" w:author="Warwick Wainwright" w:date="2018-07-24T17:32:00Z">
                  <w:rPr>
                    <w:ins w:id="541" w:author="Warwick Wainwright" w:date="2018-07-24T17:29:00Z"/>
                    <w:color w:val="000000"/>
                    <w:sz w:val="20"/>
                    <w:szCs w:val="20"/>
                    <w:lang w:eastAsia="en-GB"/>
                  </w:rPr>
                </w:rPrChange>
              </w:rPr>
            </w:pPr>
            <w:ins w:id="542" w:author="Warwick Wainwright" w:date="2018-07-24T17:29:00Z">
              <w:r w:rsidRPr="00D57379">
                <w:rPr>
                  <w:color w:val="000000"/>
                  <w:sz w:val="20"/>
                  <w:szCs w:val="20"/>
                  <w:lang w:eastAsia="en-GB"/>
                </w:rPr>
                <w:t>€ 566</w:t>
              </w:r>
            </w:ins>
            <w:ins w:id="543"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544"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545" w:author="Warwick Wainwright" w:date="2018-07-24T17:29:00Z"/>
                <w:color w:val="000000"/>
                <w:sz w:val="20"/>
                <w:szCs w:val="20"/>
                <w:lang w:eastAsia="en-GB"/>
              </w:rPr>
            </w:pPr>
            <w:ins w:id="546"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547" w:author="Warwick Wainwright" w:date="2018-07-24T17:29:00Z"/>
                <w:color w:val="000000"/>
                <w:sz w:val="20"/>
                <w:szCs w:val="20"/>
                <w:lang w:eastAsia="en-GB"/>
              </w:rPr>
            </w:pPr>
            <w:ins w:id="548"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549" w:author="Warwick Wainwright" w:date="2018-07-24T17:29:00Z"/>
                <w:color w:val="000000"/>
                <w:sz w:val="20"/>
                <w:szCs w:val="20"/>
                <w:lang w:eastAsia="en-GB"/>
              </w:rPr>
            </w:pPr>
            <w:ins w:id="550"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551" w:author="Warwick Wainwright" w:date="2018-07-24T17:29:00Z"/>
                <w:color w:val="000000"/>
                <w:sz w:val="20"/>
                <w:szCs w:val="20"/>
                <w:lang w:eastAsia="en-GB"/>
              </w:rPr>
            </w:pPr>
            <w:ins w:id="552"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553" w:author="Warwick Wainwright" w:date="2018-07-24T17:29:00Z"/>
                <w:color w:val="000000"/>
                <w:sz w:val="20"/>
                <w:szCs w:val="20"/>
                <w:vertAlign w:val="superscript"/>
                <w:lang w:eastAsia="en-GB"/>
                <w:rPrChange w:id="554" w:author="Warwick Wainwright" w:date="2018-07-24T17:32:00Z">
                  <w:rPr>
                    <w:ins w:id="555" w:author="Warwick Wainwright" w:date="2018-07-24T17:29:00Z"/>
                    <w:color w:val="000000"/>
                    <w:sz w:val="20"/>
                    <w:szCs w:val="20"/>
                    <w:lang w:eastAsia="en-GB"/>
                  </w:rPr>
                </w:rPrChange>
              </w:rPr>
            </w:pPr>
            <w:ins w:id="556"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557"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558"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559" w:author="Warwick Wainwright" w:date="2018-07-24T17:29:00Z"/>
                <w:color w:val="000000"/>
                <w:sz w:val="20"/>
                <w:szCs w:val="20"/>
                <w:lang w:eastAsia="en-GB"/>
              </w:rPr>
            </w:pPr>
            <w:ins w:id="560"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561" w:author="Warwick Wainwright" w:date="2018-07-24T17:29:00Z"/>
                <w:color w:val="000000"/>
                <w:sz w:val="20"/>
                <w:szCs w:val="20"/>
                <w:lang w:eastAsia="en-GB"/>
              </w:rPr>
            </w:pPr>
            <w:ins w:id="562"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563" w:author="Warwick Wainwright" w:date="2018-07-24T17:29:00Z"/>
                <w:color w:val="000000"/>
                <w:sz w:val="20"/>
                <w:szCs w:val="20"/>
                <w:lang w:eastAsia="en-GB"/>
              </w:rPr>
            </w:pPr>
            <w:ins w:id="564"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565" w:author="Warwick Wainwright" w:date="2018-07-24T17:29:00Z"/>
                <w:color w:val="000000"/>
                <w:sz w:val="20"/>
                <w:szCs w:val="20"/>
                <w:lang w:eastAsia="en-GB"/>
              </w:rPr>
            </w:pPr>
            <w:ins w:id="566"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567" w:author="Warwick Wainwright" w:date="2018-07-24T17:29:00Z"/>
                <w:color w:val="000000"/>
                <w:szCs w:val="22"/>
                <w:lang w:eastAsia="en-GB"/>
              </w:rPr>
            </w:pPr>
            <w:ins w:id="568" w:author="Warwick Wainwright" w:date="2018-07-24T17:29:00Z">
              <w:r w:rsidRPr="00D57379">
                <w:rPr>
                  <w:color w:val="000000"/>
                  <w:szCs w:val="22"/>
                  <w:lang w:eastAsia="en-GB"/>
                </w:rPr>
                <w:t>-</w:t>
              </w:r>
            </w:ins>
          </w:p>
        </w:tc>
      </w:tr>
      <w:tr w:rsidR="00D57379" w:rsidRPr="00D57379" w14:paraId="15F71638" w14:textId="77777777" w:rsidTr="00D57379">
        <w:trPr>
          <w:trHeight w:val="510"/>
          <w:ins w:id="569"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570" w:author="Warwick Wainwright" w:date="2018-07-24T17:29:00Z"/>
                <w:color w:val="000000"/>
                <w:sz w:val="20"/>
                <w:szCs w:val="20"/>
                <w:lang w:eastAsia="en-GB"/>
              </w:rPr>
            </w:pPr>
            <w:ins w:id="571"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572" w:author="Warwick Wainwright" w:date="2018-07-24T17:29:00Z"/>
                <w:color w:val="000000"/>
                <w:sz w:val="20"/>
                <w:szCs w:val="20"/>
                <w:lang w:eastAsia="en-GB"/>
              </w:rPr>
            </w:pPr>
            <w:ins w:id="573"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574" w:author="Warwick Wainwright" w:date="2018-07-24T17:29:00Z"/>
                <w:color w:val="000000"/>
                <w:sz w:val="20"/>
                <w:szCs w:val="20"/>
                <w:lang w:eastAsia="en-GB"/>
              </w:rPr>
            </w:pPr>
            <w:ins w:id="575"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576" w:author="Warwick Wainwright" w:date="2018-07-24T17:29:00Z"/>
                <w:color w:val="000000"/>
                <w:sz w:val="20"/>
                <w:szCs w:val="20"/>
                <w:lang w:eastAsia="en-GB"/>
              </w:rPr>
            </w:pPr>
            <w:ins w:id="577"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578" w:author="Warwick Wainwright" w:date="2018-07-24T17:29:00Z"/>
                <w:color w:val="000000"/>
                <w:szCs w:val="22"/>
                <w:lang w:eastAsia="en-GB"/>
              </w:rPr>
            </w:pPr>
            <w:ins w:id="579" w:author="Warwick Wainwright" w:date="2018-07-24T17:29:00Z">
              <w:r w:rsidRPr="00D57379">
                <w:rPr>
                  <w:color w:val="000000"/>
                  <w:szCs w:val="22"/>
                  <w:lang w:eastAsia="en-GB"/>
                </w:rPr>
                <w:t>-</w:t>
              </w:r>
            </w:ins>
          </w:p>
        </w:tc>
      </w:tr>
      <w:tr w:rsidR="00D57379" w:rsidRPr="00D57379" w14:paraId="3959A853" w14:textId="77777777" w:rsidTr="00D57379">
        <w:trPr>
          <w:trHeight w:val="510"/>
          <w:ins w:id="580"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581" w:author="Warwick Wainwright" w:date="2018-07-24T17:29:00Z"/>
                <w:color w:val="000000"/>
                <w:sz w:val="20"/>
                <w:szCs w:val="20"/>
                <w:lang w:eastAsia="en-GB"/>
              </w:rPr>
            </w:pPr>
            <w:ins w:id="582"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583" w:author="Warwick Wainwright" w:date="2018-07-24T17:29:00Z"/>
                <w:color w:val="000000"/>
                <w:sz w:val="20"/>
                <w:szCs w:val="20"/>
                <w:lang w:eastAsia="en-GB"/>
              </w:rPr>
            </w:pPr>
            <w:ins w:id="584"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585" w:author="Warwick Wainwright" w:date="2018-07-24T17:29:00Z"/>
                <w:color w:val="000000"/>
                <w:sz w:val="20"/>
                <w:szCs w:val="20"/>
                <w:lang w:eastAsia="en-GB"/>
              </w:rPr>
            </w:pPr>
            <w:ins w:id="586"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587" w:author="Warwick Wainwright" w:date="2018-07-24T17:29:00Z"/>
                <w:color w:val="000000"/>
                <w:sz w:val="20"/>
                <w:szCs w:val="20"/>
                <w:lang w:eastAsia="en-GB"/>
              </w:rPr>
            </w:pPr>
            <w:ins w:id="588"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589" w:author="Warwick Wainwright" w:date="2018-07-24T17:29:00Z"/>
                <w:color w:val="000000"/>
                <w:szCs w:val="22"/>
                <w:lang w:eastAsia="en-GB"/>
              </w:rPr>
            </w:pPr>
            <w:ins w:id="590" w:author="Warwick Wainwright" w:date="2018-07-24T17:29:00Z">
              <w:r w:rsidRPr="00D57379">
                <w:rPr>
                  <w:color w:val="000000"/>
                  <w:szCs w:val="22"/>
                  <w:lang w:eastAsia="en-GB"/>
                </w:rPr>
                <w:t>-</w:t>
              </w:r>
            </w:ins>
          </w:p>
        </w:tc>
      </w:tr>
      <w:tr w:rsidR="00D57379" w:rsidRPr="00D57379" w14:paraId="2FFDDA3F" w14:textId="77777777" w:rsidTr="00D57379">
        <w:trPr>
          <w:trHeight w:val="510"/>
          <w:ins w:id="591"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592" w:author="Warwick Wainwright" w:date="2018-07-24T17:29:00Z"/>
                <w:color w:val="000000"/>
                <w:sz w:val="20"/>
                <w:szCs w:val="20"/>
                <w:lang w:eastAsia="en-GB"/>
              </w:rPr>
            </w:pPr>
            <w:ins w:id="593"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594" w:author="Warwick Wainwright" w:date="2018-07-24T17:29:00Z"/>
                <w:color w:val="000000"/>
                <w:sz w:val="20"/>
                <w:szCs w:val="20"/>
                <w:lang w:eastAsia="en-GB"/>
              </w:rPr>
            </w:pPr>
            <w:ins w:id="595"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596" w:author="Warwick Wainwright" w:date="2018-07-24T17:29:00Z"/>
                <w:color w:val="000000"/>
                <w:sz w:val="20"/>
                <w:szCs w:val="20"/>
                <w:lang w:eastAsia="en-GB"/>
              </w:rPr>
            </w:pPr>
            <w:ins w:id="597"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598" w:author="Warwick Wainwright" w:date="2018-07-24T17:29:00Z"/>
                <w:color w:val="000000"/>
                <w:sz w:val="20"/>
                <w:szCs w:val="20"/>
                <w:lang w:eastAsia="en-GB"/>
              </w:rPr>
            </w:pPr>
            <w:ins w:id="599"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600" w:author="Warwick Wainwright" w:date="2018-07-24T17:29:00Z"/>
                <w:color w:val="000000"/>
                <w:szCs w:val="22"/>
                <w:lang w:eastAsia="en-GB"/>
              </w:rPr>
            </w:pPr>
            <w:ins w:id="601" w:author="Warwick Wainwright" w:date="2018-07-24T17:29:00Z">
              <w:r w:rsidRPr="00D57379">
                <w:rPr>
                  <w:color w:val="000000"/>
                  <w:szCs w:val="22"/>
                  <w:lang w:eastAsia="en-GB"/>
                </w:rPr>
                <w:t>-</w:t>
              </w:r>
            </w:ins>
          </w:p>
        </w:tc>
      </w:tr>
      <w:tr w:rsidR="00D57379" w:rsidRPr="00D57379" w14:paraId="47476466" w14:textId="77777777" w:rsidTr="00D57379">
        <w:trPr>
          <w:trHeight w:val="1020"/>
          <w:ins w:id="602"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603" w:author="Warwick Wainwright" w:date="2018-07-24T17:29:00Z"/>
                <w:color w:val="000000"/>
                <w:sz w:val="20"/>
                <w:szCs w:val="20"/>
                <w:lang w:eastAsia="en-GB"/>
              </w:rPr>
            </w:pPr>
            <w:ins w:id="604"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605" w:author="Warwick Wainwright" w:date="2018-07-24T17:29:00Z"/>
                <w:color w:val="000000"/>
                <w:sz w:val="20"/>
                <w:szCs w:val="20"/>
                <w:lang w:eastAsia="en-GB"/>
              </w:rPr>
            </w:pPr>
            <w:ins w:id="606"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607" w:author="Warwick Wainwright" w:date="2018-07-24T17:29:00Z"/>
                <w:color w:val="000000"/>
                <w:sz w:val="20"/>
                <w:szCs w:val="20"/>
                <w:lang w:eastAsia="en-GB"/>
              </w:rPr>
            </w:pPr>
            <w:ins w:id="608"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609" w:author="Warwick Wainwright" w:date="2018-07-24T17:29:00Z"/>
                <w:color w:val="000000"/>
                <w:sz w:val="20"/>
                <w:szCs w:val="20"/>
                <w:lang w:eastAsia="en-GB"/>
              </w:rPr>
            </w:pPr>
            <w:ins w:id="610"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611" w:author="Warwick Wainwright" w:date="2018-07-24T17:29:00Z"/>
                <w:color w:val="000000"/>
                <w:szCs w:val="22"/>
                <w:lang w:eastAsia="en-GB"/>
              </w:rPr>
            </w:pPr>
            <w:ins w:id="612" w:author="Warwick Wainwright" w:date="2018-07-24T17:29:00Z">
              <w:r w:rsidRPr="00D57379">
                <w:rPr>
                  <w:color w:val="000000"/>
                  <w:szCs w:val="22"/>
                  <w:lang w:eastAsia="en-GB"/>
                </w:rPr>
                <w:t>-</w:t>
              </w:r>
            </w:ins>
          </w:p>
        </w:tc>
      </w:tr>
      <w:tr w:rsidR="00D57379" w:rsidRPr="00D57379" w14:paraId="7927D915" w14:textId="77777777" w:rsidTr="00D57379">
        <w:trPr>
          <w:trHeight w:val="510"/>
          <w:ins w:id="613"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614" w:author="Warwick Wainwright" w:date="2018-07-24T17:29:00Z"/>
                <w:color w:val="000000"/>
                <w:sz w:val="20"/>
                <w:szCs w:val="20"/>
                <w:lang w:eastAsia="en-GB"/>
              </w:rPr>
            </w:pPr>
            <w:ins w:id="615"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616" w:author="Warwick Wainwright" w:date="2018-07-24T17:29:00Z"/>
                <w:color w:val="000000"/>
                <w:sz w:val="20"/>
                <w:szCs w:val="20"/>
                <w:lang w:eastAsia="en-GB"/>
              </w:rPr>
            </w:pPr>
            <w:ins w:id="617"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618" w:author="Warwick Wainwright" w:date="2018-07-24T17:29:00Z"/>
                <w:color w:val="000000"/>
                <w:sz w:val="20"/>
                <w:szCs w:val="20"/>
                <w:lang w:eastAsia="en-GB"/>
              </w:rPr>
            </w:pPr>
            <w:ins w:id="619"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620" w:author="Warwick Wainwright" w:date="2018-07-24T17:29:00Z"/>
                <w:color w:val="000000"/>
                <w:sz w:val="20"/>
                <w:szCs w:val="20"/>
                <w:lang w:eastAsia="en-GB"/>
              </w:rPr>
            </w:pPr>
            <w:ins w:id="621"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622" w:author="Warwick Wainwright" w:date="2018-07-24T17:29:00Z"/>
                <w:color w:val="000000"/>
                <w:szCs w:val="22"/>
                <w:lang w:eastAsia="en-GB"/>
              </w:rPr>
            </w:pPr>
            <w:ins w:id="623" w:author="Warwick Wainwright" w:date="2018-07-24T17:29:00Z">
              <w:r w:rsidRPr="00D57379">
                <w:rPr>
                  <w:color w:val="000000"/>
                  <w:szCs w:val="22"/>
                  <w:lang w:eastAsia="en-GB"/>
                </w:rPr>
                <w:t>-</w:t>
              </w:r>
            </w:ins>
          </w:p>
        </w:tc>
      </w:tr>
      <w:tr w:rsidR="00D57379" w:rsidRPr="00D57379" w14:paraId="5548B552" w14:textId="77777777" w:rsidTr="00D57379">
        <w:trPr>
          <w:trHeight w:val="510"/>
          <w:ins w:id="624"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625" w:author="Warwick Wainwright" w:date="2018-07-24T17:29:00Z"/>
                <w:color w:val="000000"/>
                <w:sz w:val="20"/>
                <w:szCs w:val="20"/>
                <w:lang w:eastAsia="en-GB"/>
              </w:rPr>
            </w:pPr>
            <w:ins w:id="626"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627" w:author="Warwick Wainwright" w:date="2018-07-24T17:29:00Z"/>
                <w:color w:val="000000"/>
                <w:sz w:val="20"/>
                <w:szCs w:val="20"/>
                <w:lang w:eastAsia="en-GB"/>
              </w:rPr>
            </w:pPr>
            <w:ins w:id="628"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629" w:author="Warwick Wainwright" w:date="2018-07-24T17:29:00Z"/>
                <w:color w:val="000000"/>
                <w:sz w:val="20"/>
                <w:szCs w:val="20"/>
                <w:lang w:eastAsia="en-GB"/>
              </w:rPr>
            </w:pPr>
            <w:ins w:id="630"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631" w:author="Warwick Wainwright" w:date="2018-07-24T17:29:00Z"/>
                <w:color w:val="000000"/>
                <w:sz w:val="20"/>
                <w:szCs w:val="20"/>
                <w:lang w:eastAsia="en-GB"/>
              </w:rPr>
            </w:pPr>
            <w:ins w:id="632"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633" w:author="Warwick Wainwright" w:date="2018-07-24T17:29:00Z"/>
                <w:color w:val="000000"/>
                <w:sz w:val="20"/>
                <w:szCs w:val="20"/>
                <w:lang w:eastAsia="en-GB"/>
              </w:rPr>
            </w:pPr>
            <w:ins w:id="634" w:author="Warwick Wainwright" w:date="2018-07-24T17:29:00Z">
              <w:r w:rsidRPr="00D57379">
                <w:rPr>
                  <w:color w:val="000000"/>
                  <w:sz w:val="20"/>
                  <w:szCs w:val="20"/>
                  <w:lang w:eastAsia="en-GB"/>
                </w:rPr>
                <w:t>-</w:t>
              </w:r>
            </w:ins>
          </w:p>
        </w:tc>
      </w:tr>
    </w:tbl>
    <w:p w14:paraId="6EA3BDB7" w14:textId="25EA92A3" w:rsidR="00D57379" w:rsidRDefault="00515644">
      <w:pPr>
        <w:rPr>
          <w:ins w:id="635" w:author="Warwick Wainwright" w:date="2018-07-24T17:27:00Z"/>
        </w:rPr>
        <w:pPrChange w:id="636" w:author="Warwick Wainwright" w:date="2018-07-24T17:27:00Z">
          <w:pPr>
            <w:pStyle w:val="Caption"/>
          </w:pPr>
        </w:pPrChange>
      </w:pPr>
      <w:ins w:id="637" w:author="Warwick Wainwright" w:date="2018-07-24T17:43:00Z">
        <w:r>
          <w:t xml:space="preserve">References: </w:t>
        </w:r>
        <w:r>
          <w:rPr>
            <w:vertAlign w:val="superscript"/>
          </w:rPr>
          <w:t xml:space="preserve"> </w:t>
        </w:r>
      </w:ins>
      <w:ins w:id="638" w:author="Warwick Wainwright" w:date="2018-07-24T17:33:00Z">
        <w:r w:rsidR="002E2E8F">
          <w:rPr>
            <w:vertAlign w:val="superscript"/>
          </w:rPr>
          <w:t>a</w:t>
        </w:r>
      </w:ins>
      <w:ins w:id="639"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640" w:author="Warwick Wainwright" w:date="2018-07-24T17:32:00Z">
        <w:r w:rsidR="002E2E8F">
          <w:fldChar w:fldCharType="end"/>
        </w:r>
      </w:ins>
      <w:ins w:id="641"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642"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643" w:author="Warwick Wainwright" w:date="2018-07-24T17:33:00Z">
        <w:r w:rsidR="002E2E8F">
          <w:fldChar w:fldCharType="end"/>
        </w:r>
      </w:ins>
    </w:p>
    <w:p w14:paraId="785F9DD4" w14:textId="77777777" w:rsidR="00D57379" w:rsidRPr="00D57379" w:rsidRDefault="00D57379">
      <w:pPr>
        <w:pPrChange w:id="644"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645"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646" w:author="Warwick Wainwright" w:date="2018-07-24T17:27:00Z"/>
                <w:b/>
                <w:bCs/>
                <w:color w:val="000000"/>
                <w:sz w:val="20"/>
                <w:szCs w:val="20"/>
                <w:lang w:eastAsia="en-GB"/>
              </w:rPr>
            </w:pPr>
            <w:del w:id="647"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648" w:author="Warwick Wainwright" w:date="2018-07-24T17:27:00Z"/>
                <w:b/>
                <w:bCs/>
                <w:color w:val="000000"/>
                <w:sz w:val="20"/>
                <w:szCs w:val="20"/>
                <w:lang w:eastAsia="en-GB"/>
              </w:rPr>
            </w:pPr>
            <w:del w:id="649"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650" w:author="Warwick Wainwright" w:date="2018-07-24T17:27:00Z"/>
                <w:b/>
                <w:bCs/>
                <w:color w:val="000000"/>
                <w:sz w:val="20"/>
                <w:szCs w:val="20"/>
                <w:lang w:eastAsia="en-GB"/>
              </w:rPr>
            </w:pPr>
            <w:del w:id="651"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652" w:author="Warwick Wainwright" w:date="2018-07-24T17:27:00Z"/>
                <w:b/>
                <w:bCs/>
                <w:color w:val="000000"/>
                <w:sz w:val="20"/>
                <w:szCs w:val="20"/>
                <w:lang w:eastAsia="en-GB"/>
              </w:rPr>
            </w:pPr>
            <w:del w:id="653"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654"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655" w:author="Warwick Wainwright" w:date="2018-07-24T17:27:00Z"/>
                <w:color w:val="000000"/>
                <w:sz w:val="20"/>
                <w:szCs w:val="20"/>
                <w:lang w:eastAsia="en-GB"/>
              </w:rPr>
            </w:pPr>
            <w:del w:id="656"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657" w:author="Warwick Wainwright" w:date="2018-07-24T17:27:00Z"/>
                <w:color w:val="000000"/>
                <w:sz w:val="20"/>
                <w:szCs w:val="20"/>
                <w:lang w:eastAsia="en-GB"/>
              </w:rPr>
            </w:pPr>
            <w:del w:id="658"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659" w:author="Warwick Wainwright" w:date="2018-07-24T17:27:00Z"/>
                <w:color w:val="000000"/>
                <w:sz w:val="20"/>
                <w:szCs w:val="20"/>
                <w:lang w:eastAsia="en-GB"/>
              </w:rPr>
            </w:pPr>
            <w:del w:id="660"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661" w:author="Warwick Wainwright" w:date="2018-07-24T17:27:00Z"/>
                <w:color w:val="000000"/>
                <w:sz w:val="20"/>
                <w:szCs w:val="20"/>
                <w:lang w:eastAsia="en-GB"/>
              </w:rPr>
            </w:pPr>
            <w:del w:id="662"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663"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664" w:author="Warwick Wainwright" w:date="2018-07-24T17:27:00Z"/>
                <w:color w:val="000000"/>
                <w:sz w:val="20"/>
                <w:szCs w:val="20"/>
                <w:lang w:eastAsia="en-GB"/>
              </w:rPr>
            </w:pPr>
            <w:del w:id="665"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666" w:author="Warwick Wainwright" w:date="2018-07-24T17:27:00Z"/>
                <w:color w:val="000000"/>
                <w:sz w:val="20"/>
                <w:szCs w:val="20"/>
                <w:lang w:eastAsia="en-GB"/>
              </w:rPr>
            </w:pPr>
            <w:del w:id="667"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668" w:author="Warwick Wainwright" w:date="2018-07-24T17:27:00Z"/>
                <w:color w:val="000000"/>
                <w:sz w:val="20"/>
                <w:szCs w:val="20"/>
                <w:lang w:eastAsia="en-GB"/>
              </w:rPr>
            </w:pPr>
            <w:del w:id="669"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670" w:author="Warwick Wainwright" w:date="2018-07-24T17:27:00Z"/>
                <w:color w:val="000000"/>
                <w:sz w:val="20"/>
                <w:szCs w:val="20"/>
                <w:lang w:eastAsia="en-GB"/>
              </w:rPr>
            </w:pPr>
            <w:del w:id="671"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672"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673" w:author="Warwick Wainwright" w:date="2018-07-24T17:27:00Z"/>
                <w:color w:val="000000"/>
                <w:sz w:val="20"/>
                <w:szCs w:val="20"/>
                <w:lang w:eastAsia="en-GB"/>
              </w:rPr>
            </w:pPr>
            <w:del w:id="674"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675" w:author="Warwick Wainwright" w:date="2018-07-24T17:27:00Z"/>
                <w:color w:val="000000"/>
                <w:sz w:val="20"/>
                <w:szCs w:val="20"/>
                <w:lang w:eastAsia="en-GB"/>
              </w:rPr>
            </w:pPr>
            <w:del w:id="676"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677" w:author="Warwick Wainwright" w:date="2018-07-24T17:27:00Z"/>
                <w:color w:val="000000"/>
                <w:sz w:val="20"/>
                <w:szCs w:val="20"/>
                <w:lang w:eastAsia="en-GB"/>
              </w:rPr>
            </w:pPr>
            <w:del w:id="678"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679" w:author="Warwick Wainwright" w:date="2018-07-24T17:27:00Z"/>
                <w:color w:val="000000"/>
                <w:sz w:val="20"/>
                <w:szCs w:val="20"/>
                <w:lang w:eastAsia="en-GB"/>
              </w:rPr>
            </w:pPr>
            <w:del w:id="680"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681"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682" w:author="Warwick Wainwright" w:date="2018-07-24T17:27:00Z"/>
                <w:color w:val="000000"/>
                <w:sz w:val="20"/>
                <w:szCs w:val="20"/>
                <w:lang w:eastAsia="en-GB"/>
              </w:rPr>
            </w:pPr>
            <w:del w:id="683"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684" w:author="Warwick Wainwright" w:date="2018-07-24T17:27:00Z"/>
                <w:color w:val="000000"/>
                <w:sz w:val="20"/>
                <w:szCs w:val="20"/>
                <w:lang w:eastAsia="en-GB"/>
              </w:rPr>
            </w:pPr>
            <w:del w:id="685"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686" w:author="Warwick Wainwright" w:date="2018-07-24T17:27:00Z"/>
                <w:color w:val="000000"/>
                <w:sz w:val="20"/>
                <w:szCs w:val="20"/>
                <w:lang w:eastAsia="en-GB"/>
              </w:rPr>
            </w:pPr>
            <w:del w:id="687"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688" w:author="Warwick Wainwright" w:date="2018-07-24T17:27:00Z"/>
                <w:color w:val="000000"/>
                <w:sz w:val="20"/>
                <w:szCs w:val="20"/>
                <w:lang w:eastAsia="en-GB"/>
              </w:rPr>
            </w:pPr>
            <w:del w:id="689"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690"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691" w:author="Warwick Wainwright" w:date="2018-07-24T17:27:00Z"/>
                <w:color w:val="000000"/>
                <w:sz w:val="20"/>
                <w:szCs w:val="20"/>
                <w:lang w:eastAsia="en-GB"/>
              </w:rPr>
            </w:pPr>
            <w:del w:id="692"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693" w:author="Warwick Wainwright" w:date="2018-07-24T17:27:00Z"/>
                <w:color w:val="000000"/>
                <w:sz w:val="20"/>
                <w:szCs w:val="20"/>
                <w:lang w:eastAsia="en-GB"/>
              </w:rPr>
            </w:pPr>
            <w:del w:id="694"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695" w:author="Warwick Wainwright" w:date="2018-07-24T17:27:00Z"/>
                <w:color w:val="000000"/>
                <w:sz w:val="20"/>
                <w:szCs w:val="20"/>
                <w:lang w:eastAsia="en-GB"/>
              </w:rPr>
            </w:pPr>
            <w:del w:id="696"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697" w:author="Warwick Wainwright" w:date="2018-07-24T17:27:00Z"/>
                <w:color w:val="000000"/>
                <w:sz w:val="20"/>
                <w:szCs w:val="20"/>
                <w:lang w:eastAsia="en-GB"/>
              </w:rPr>
            </w:pPr>
            <w:del w:id="698"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699"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700" w:author="Warwick Wainwright" w:date="2018-07-24T17:27:00Z"/>
                <w:color w:val="000000"/>
                <w:sz w:val="20"/>
                <w:szCs w:val="20"/>
                <w:lang w:eastAsia="en-GB"/>
              </w:rPr>
            </w:pPr>
            <w:del w:id="701"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702" w:author="Warwick Wainwright" w:date="2018-07-24T17:27:00Z"/>
                <w:color w:val="000000"/>
                <w:sz w:val="20"/>
                <w:szCs w:val="20"/>
                <w:lang w:eastAsia="en-GB"/>
              </w:rPr>
            </w:pPr>
            <w:del w:id="703"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704" w:author="Warwick Wainwright" w:date="2018-07-24T17:27:00Z"/>
                <w:color w:val="000000"/>
                <w:sz w:val="20"/>
                <w:szCs w:val="20"/>
                <w:lang w:eastAsia="en-GB"/>
              </w:rPr>
            </w:pPr>
            <w:del w:id="705"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706" w:author="Warwick Wainwright" w:date="2018-07-24T17:27:00Z"/>
                <w:color w:val="000000"/>
                <w:sz w:val="20"/>
                <w:szCs w:val="20"/>
                <w:lang w:eastAsia="en-GB"/>
              </w:rPr>
            </w:pPr>
            <w:del w:id="707"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708"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709" w:author="Warwick Wainwright" w:date="2018-07-24T17:27:00Z"/>
                <w:color w:val="000000"/>
                <w:sz w:val="20"/>
                <w:szCs w:val="20"/>
                <w:lang w:eastAsia="en-GB"/>
              </w:rPr>
            </w:pPr>
            <w:del w:id="710"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711" w:author="Warwick Wainwright" w:date="2018-07-24T17:27:00Z"/>
                <w:color w:val="000000"/>
                <w:sz w:val="20"/>
                <w:szCs w:val="20"/>
                <w:lang w:eastAsia="en-GB"/>
              </w:rPr>
            </w:pPr>
            <w:del w:id="712"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713" w:author="Warwick Wainwright" w:date="2018-07-24T17:27:00Z"/>
                <w:color w:val="000000"/>
                <w:sz w:val="20"/>
                <w:szCs w:val="20"/>
                <w:lang w:eastAsia="en-GB"/>
              </w:rPr>
            </w:pPr>
            <w:del w:id="714"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715" w:author="Warwick Wainwright" w:date="2018-07-24T17:27:00Z"/>
                <w:color w:val="000000"/>
                <w:sz w:val="20"/>
                <w:szCs w:val="20"/>
                <w:lang w:eastAsia="en-GB"/>
              </w:rPr>
            </w:pPr>
            <w:del w:id="716"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717"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718" w:author="Warwick Wainwright" w:date="2018-07-24T17:27:00Z"/>
                <w:color w:val="000000"/>
                <w:sz w:val="20"/>
                <w:szCs w:val="20"/>
                <w:lang w:eastAsia="en-GB"/>
              </w:rPr>
            </w:pPr>
            <w:del w:id="719"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720" w:author="Warwick Wainwright" w:date="2018-07-24T17:27:00Z"/>
                <w:color w:val="000000"/>
                <w:sz w:val="20"/>
                <w:szCs w:val="20"/>
                <w:lang w:eastAsia="en-GB"/>
              </w:rPr>
            </w:pPr>
            <w:del w:id="721"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722" w:author="Warwick Wainwright" w:date="2018-07-24T17:27:00Z"/>
                <w:color w:val="000000"/>
                <w:sz w:val="20"/>
                <w:szCs w:val="20"/>
                <w:lang w:eastAsia="en-GB"/>
              </w:rPr>
            </w:pPr>
            <w:del w:id="723"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724" w:author="Warwick Wainwright" w:date="2018-07-24T17:27:00Z"/>
                <w:color w:val="000000"/>
                <w:sz w:val="20"/>
                <w:szCs w:val="20"/>
                <w:lang w:eastAsia="en-GB"/>
              </w:rPr>
            </w:pPr>
            <w:del w:id="725"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726"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727" w:author="Warwick Wainwright" w:date="2018-07-24T17:27:00Z"/>
                <w:color w:val="000000"/>
                <w:sz w:val="20"/>
                <w:szCs w:val="20"/>
                <w:lang w:eastAsia="en-GB"/>
              </w:rPr>
            </w:pPr>
            <w:del w:id="728"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729" w:author="Warwick Wainwright" w:date="2018-07-24T17:27:00Z"/>
                <w:color w:val="000000"/>
                <w:sz w:val="20"/>
                <w:szCs w:val="20"/>
                <w:lang w:eastAsia="en-GB"/>
              </w:rPr>
            </w:pPr>
            <w:del w:id="730"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731" w:author="Warwick Wainwright" w:date="2018-07-24T17:27:00Z"/>
                <w:color w:val="000000"/>
                <w:sz w:val="20"/>
                <w:szCs w:val="20"/>
                <w:lang w:eastAsia="en-GB"/>
              </w:rPr>
            </w:pPr>
            <w:del w:id="732"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733" w:author="Warwick Wainwright" w:date="2018-07-24T17:27:00Z"/>
                <w:color w:val="000000"/>
                <w:sz w:val="20"/>
                <w:szCs w:val="20"/>
                <w:lang w:eastAsia="en-GB"/>
              </w:rPr>
            </w:pPr>
            <w:del w:id="734"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735"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736" w:author="Warwick Wainwright" w:date="2018-07-24T17:27:00Z"/>
                <w:color w:val="000000"/>
                <w:sz w:val="20"/>
                <w:szCs w:val="20"/>
                <w:lang w:eastAsia="en-GB"/>
              </w:rPr>
            </w:pPr>
            <w:del w:id="737"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738" w:author="Warwick Wainwright" w:date="2018-07-24T17:27:00Z"/>
                <w:color w:val="000000"/>
                <w:sz w:val="20"/>
                <w:szCs w:val="20"/>
                <w:lang w:eastAsia="en-GB"/>
              </w:rPr>
            </w:pPr>
            <w:del w:id="739"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740" w:author="Warwick Wainwright" w:date="2018-07-24T17:27:00Z"/>
                <w:color w:val="000000"/>
                <w:sz w:val="20"/>
                <w:szCs w:val="20"/>
                <w:lang w:eastAsia="en-GB"/>
              </w:rPr>
            </w:pPr>
            <w:del w:id="741"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742" w:author="Warwick Wainwright" w:date="2018-07-24T17:27:00Z"/>
                <w:color w:val="000000"/>
                <w:sz w:val="20"/>
                <w:szCs w:val="20"/>
                <w:lang w:eastAsia="en-GB"/>
              </w:rPr>
            </w:pPr>
            <w:del w:id="743"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744"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745" w:author="Warwick Wainwright" w:date="2018-07-24T17:27:00Z"/>
                <w:color w:val="000000"/>
                <w:sz w:val="20"/>
                <w:szCs w:val="20"/>
                <w:lang w:eastAsia="en-GB"/>
              </w:rPr>
            </w:pPr>
            <w:del w:id="746"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747" w:author="Warwick Wainwright" w:date="2018-07-24T17:27:00Z"/>
                <w:color w:val="000000"/>
                <w:sz w:val="20"/>
                <w:szCs w:val="20"/>
                <w:lang w:eastAsia="en-GB"/>
              </w:rPr>
            </w:pPr>
            <w:del w:id="748"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749" w:author="Warwick Wainwright" w:date="2018-07-24T17:27:00Z"/>
                <w:color w:val="000000"/>
                <w:sz w:val="20"/>
                <w:szCs w:val="20"/>
                <w:lang w:eastAsia="en-GB"/>
              </w:rPr>
            </w:pPr>
            <w:del w:id="750"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751" w:author="Warwick Wainwright" w:date="2018-07-24T17:27:00Z"/>
                <w:color w:val="000000"/>
                <w:sz w:val="20"/>
                <w:szCs w:val="20"/>
                <w:lang w:eastAsia="en-GB"/>
              </w:rPr>
            </w:pPr>
            <w:del w:id="752"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753"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754" w:author="Warwick Wainwright" w:date="2018-07-24T17:27:00Z"/>
                <w:color w:val="000000"/>
                <w:sz w:val="20"/>
                <w:szCs w:val="20"/>
                <w:lang w:eastAsia="en-GB"/>
              </w:rPr>
            </w:pPr>
            <w:del w:id="755"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756" w:author="Warwick Wainwright" w:date="2018-07-24T17:27:00Z"/>
                <w:color w:val="000000"/>
                <w:sz w:val="20"/>
                <w:szCs w:val="20"/>
                <w:lang w:eastAsia="en-GB"/>
              </w:rPr>
            </w:pPr>
            <w:del w:id="757"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758" w:author="Warwick Wainwright" w:date="2018-07-24T17:27:00Z"/>
                <w:color w:val="000000"/>
                <w:sz w:val="20"/>
                <w:szCs w:val="20"/>
                <w:lang w:eastAsia="en-GB"/>
              </w:rPr>
            </w:pPr>
            <w:del w:id="759"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760" w:author="Warwick Wainwright" w:date="2018-07-24T17:27:00Z"/>
                <w:color w:val="000000"/>
                <w:sz w:val="20"/>
                <w:szCs w:val="20"/>
                <w:lang w:eastAsia="en-GB"/>
              </w:rPr>
            </w:pPr>
            <w:del w:id="761"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762" w:author="Warwick Wainwright" w:date="2018-07-24T17:42:00Z"/>
          <w:bCs/>
        </w:rPr>
      </w:pPr>
      <w:del w:id="763"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764"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765" w:author="MORAN Dominic" w:date="2018-07-14T03:03:00Z">
        <w:del w:id="766" w:author="Warwick Wainwright" w:date="2018-07-24T17:42:00Z">
          <w:r w:rsidR="00686B8E" w:rsidDel="00515644">
            <w:rPr>
              <w:bCs/>
            </w:rPr>
            <w:delText>,</w:delText>
          </w:r>
        </w:del>
      </w:ins>
      <w:del w:id="767"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768"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769"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770" w:author="Warwick Wainwright" w:date="2018-07-24T17:50:00Z"/>
          <w:bCs/>
        </w:rPr>
      </w:pPr>
      <w:r w:rsidRPr="003A75DD">
        <w:rPr>
          <w:bCs/>
        </w:rPr>
        <w:t xml:space="preserve">To determine </w:t>
      </w:r>
      <w:r w:rsidRPr="00F71D0D">
        <w:rPr>
          <w:bCs/>
        </w:rPr>
        <w:t xml:space="preserve">how </w:t>
      </w:r>
      <w:del w:id="771" w:author="MORAN Dominic" w:date="2018-07-14T15:02:00Z">
        <w:r w:rsidRPr="00F71D0D" w:rsidDel="00A30C46">
          <w:rPr>
            <w:bCs/>
          </w:rPr>
          <w:delText xml:space="preserve">proximate threats, including </w:delText>
        </w:r>
      </w:del>
      <w:r w:rsidRPr="00F71D0D">
        <w:rPr>
          <w:bCs/>
        </w:rPr>
        <w:t>intensification</w:t>
      </w:r>
      <w:del w:id="772"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773"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774" w:author="MORAN Dominic" w:date="2018-07-14T15:01:00Z">
        <w:r w:rsidR="00A30C46">
          <w:rPr>
            <w:bCs/>
          </w:rPr>
          <w:t>;</w:t>
        </w:r>
      </w:ins>
      <w:del w:id="775"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776" w:author="MORAN Dominic" w:date="2018-07-14T15:01:00Z">
        <w:r w:rsidR="00A30C46">
          <w:rPr>
            <w:bCs/>
          </w:rPr>
          <w:t xml:space="preserve"> the activity</w:t>
        </w:r>
      </w:ins>
      <w:del w:id="777"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778"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779" w:author="MORAN Dominic" w:date="2018-07-14T15:03:00Z">
        <w:r w:rsidR="00A30C46">
          <w:t>in</w:t>
        </w:r>
      </w:ins>
      <w:del w:id="780" w:author="MORAN Dominic" w:date="2018-07-14T15:03:00Z">
        <w:r w:rsidRPr="00AB1184" w:rsidDel="00A30C46">
          <w:delText>associated with specific</w:delText>
        </w:r>
      </w:del>
      <w:r w:rsidRPr="00AB1184">
        <w:t xml:space="preserve"> farming </w:t>
      </w:r>
      <w:del w:id="781" w:author="Warwick Wainwright" w:date="2018-07-24T17:50:00Z">
        <w:r w:rsidRPr="00AB1184" w:rsidDel="00743B15">
          <w:delText>ca</w:delText>
        </w:r>
        <w:r w:rsidR="00622113" w:rsidDel="00743B15">
          <w:delText xml:space="preserve">tegories </w:delText>
        </w:r>
      </w:del>
      <w:ins w:id="782" w:author="Warwick Wainwright" w:date="2018-07-24T17:50:00Z">
        <w:r w:rsidR="00743B15">
          <w:t xml:space="preserve">practices </w:t>
        </w:r>
      </w:ins>
      <w:r w:rsidR="00622113">
        <w:t>over the last 10 years</w:t>
      </w:r>
      <w:ins w:id="783" w:author="Warwick Wainwright" w:date="2018-07-24T17:56:00Z">
        <w:r w:rsidR="00AC2B14">
          <w:t xml:space="preserve"> </w:t>
        </w:r>
      </w:ins>
      <w:ins w:id="784" w:author="Warwick Wainwright" w:date="2018-07-24T17:57:00Z">
        <w:r w:rsidR="00AC2B14">
          <w:t>from</w:t>
        </w:r>
      </w:ins>
      <w:ins w:id="785" w:author="Warwick Wainwright" w:date="2018-07-24T17:56:00Z">
        <w:r w:rsidR="00AC2B14">
          <w:t xml:space="preserve"> respondents</w:t>
        </w:r>
      </w:ins>
      <w:r w:rsidR="008D6DCC">
        <w:t xml:space="preserve">. </w:t>
      </w:r>
      <w:del w:id="786" w:author="Warwick Wainwright" w:date="2018-07-24T17:54:00Z">
        <w:r w:rsidR="008D6DCC" w:rsidDel="00AC2B14">
          <w:delText xml:space="preserve"> </w:delText>
        </w:r>
      </w:del>
      <w:del w:id="787" w:author="Warwick Wainwright" w:date="2018-07-24T17:57:00Z">
        <w:r w:rsidR="008D6DCC" w:rsidDel="00AC2B14">
          <w:delText xml:space="preserve">Note </w:delText>
        </w:r>
        <w:r w:rsidRPr="00AB1184" w:rsidDel="00AC2B14">
          <w:delText xml:space="preserve">farming </w:delText>
        </w:r>
      </w:del>
      <w:del w:id="788" w:author="Warwick Wainwright" w:date="2018-07-24T17:54:00Z">
        <w:r w:rsidRPr="00AB1184" w:rsidDel="00AC2B14">
          <w:delText xml:space="preserve">categories </w:delText>
        </w:r>
      </w:del>
      <w:del w:id="789"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790"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791" w:author="MORAN Dominic" w:date="2018-07-14T15:11:00Z">
        <w:r w:rsidR="002E628C">
          <w:rPr>
            <w:bCs/>
          </w:rPr>
          <w:t>s</w:t>
        </w:r>
      </w:ins>
      <w:r w:rsidR="00622113">
        <w:rPr>
          <w:bCs/>
        </w:rPr>
        <w:t xml:space="preserve"> w</w:t>
      </w:r>
      <w:ins w:id="792" w:author="MORAN Dominic" w:date="2018-07-14T15:11:00Z">
        <w:r w:rsidR="002E628C">
          <w:rPr>
            <w:bCs/>
          </w:rPr>
          <w:t>ere</w:t>
        </w:r>
      </w:ins>
      <w:del w:id="793" w:author="MORAN Dominic" w:date="2018-07-14T15:11:00Z">
        <w:r w:rsidR="00622113" w:rsidDel="002E628C">
          <w:rPr>
            <w:bCs/>
          </w:rPr>
          <w:delText>as</w:delText>
        </w:r>
      </w:del>
      <w:r w:rsidR="0087558F">
        <w:rPr>
          <w:bCs/>
        </w:rPr>
        <w:t xml:space="preserve"> t</w:t>
      </w:r>
      <w:r w:rsidR="001B639D" w:rsidRPr="001B639D">
        <w:rPr>
          <w:bCs/>
        </w:rPr>
        <w:t>he most</w:t>
      </w:r>
      <w:ins w:id="794" w:author="MORAN Dominic" w:date="2018-07-14T15:11:00Z">
        <w:r w:rsidR="002E628C">
          <w:rPr>
            <w:bCs/>
          </w:rPr>
          <w:t xml:space="preserve"> frequently kept</w:t>
        </w:r>
      </w:ins>
      <w:del w:id="795"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796" w:author="Warwick Wainwright" w:date="2018-07-25T09:39:00Z">
        <w:r w:rsidR="001D00E9">
          <w:rPr>
            <w:bCs/>
          </w:rPr>
          <w:t xml:space="preserve">The </w:t>
        </w:r>
      </w:ins>
      <w:ins w:id="797" w:author="Warwick Wainwright" w:date="2018-07-25T09:41:00Z">
        <w:r w:rsidR="001D00E9">
          <w:rPr>
            <w:bCs/>
          </w:rPr>
          <w:t xml:space="preserve">highest number of breeds reported was for </w:t>
        </w:r>
      </w:ins>
      <w:ins w:id="798" w:author="Warwick Wainwright" w:date="2018-07-25T09:43:00Z">
        <w:r w:rsidR="001D00E9">
          <w:rPr>
            <w:bCs/>
          </w:rPr>
          <w:t xml:space="preserve">pigs, </w:t>
        </w:r>
      </w:ins>
      <w:ins w:id="799" w:author="Warwick Wainwright" w:date="2018-07-25T09:44:00Z">
        <w:r w:rsidR="001D00E9">
          <w:rPr>
            <w:bCs/>
          </w:rPr>
          <w:t xml:space="preserve">while buffalo had the least. The most popular breed was the Romanian Buffalo, accounting for </w:t>
        </w:r>
      </w:ins>
      <w:ins w:id="800" w:author="Warwick Wainwright" w:date="2018-07-25T09:45:00Z">
        <w:r w:rsidR="001D00E9">
          <w:rPr>
            <w:bCs/>
          </w:rPr>
          <w:t xml:space="preserve">83% of the </w:t>
        </w:r>
        <w:r w:rsidR="00D03C95">
          <w:rPr>
            <w:bCs/>
          </w:rPr>
          <w:t xml:space="preserve">Buffalo population while the least popular breed was the Large White, </w:t>
        </w:r>
      </w:ins>
      <w:ins w:id="801" w:author="Warwick Wainwright" w:date="2018-07-25T09:46:00Z">
        <w:r w:rsidR="00D03C95">
          <w:rPr>
            <w:bCs/>
          </w:rPr>
          <w:t>accounting</w:t>
        </w:r>
      </w:ins>
      <w:ins w:id="802" w:author="Warwick Wainwright" w:date="2018-07-25T09:45:00Z">
        <w:r w:rsidR="00D03C95">
          <w:rPr>
            <w:bCs/>
          </w:rPr>
          <w:t xml:space="preserve"> </w:t>
        </w:r>
      </w:ins>
      <w:ins w:id="803" w:author="Warwick Wainwright" w:date="2018-07-25T09:46:00Z">
        <w:r w:rsidR="00BA2C3E">
          <w:rPr>
            <w:bCs/>
          </w:rPr>
          <w:t xml:space="preserve">for 37% of all </w:t>
        </w:r>
      </w:ins>
      <w:ins w:id="804" w:author="Warwick Wainwright" w:date="2018-07-25T09:48:00Z">
        <w:r w:rsidR="00BA2C3E">
          <w:rPr>
            <w:bCs/>
          </w:rPr>
          <w:t xml:space="preserve">the pig population. </w:t>
        </w:r>
      </w:ins>
      <w:ins w:id="805" w:author="Warwick Wainwright" w:date="2018-07-25T09:52:00Z">
        <w:r w:rsidR="00BA2C3E">
          <w:rPr>
            <w:bCs/>
          </w:rPr>
          <w:t xml:space="preserve">This suggests farmers have optimised </w:t>
        </w:r>
      </w:ins>
      <w:ins w:id="806" w:author="Warwick Wainwright" w:date="2018-07-25T09:53:00Z">
        <w:r w:rsidR="00BA2C3E">
          <w:rPr>
            <w:bCs/>
          </w:rPr>
          <w:t xml:space="preserve">breed selection for their local production systems – that </w:t>
        </w:r>
        <w:r w:rsidR="00DC0D61">
          <w:rPr>
            <w:bCs/>
          </w:rPr>
          <w:t>are marginal and extensive.</w:t>
        </w:r>
      </w:ins>
      <w:ins w:id="807" w:author="Warwick Wainwright" w:date="2018-07-25T09:59:00Z">
        <w:r w:rsidR="00DC0D61">
          <w:rPr>
            <w:bCs/>
          </w:rPr>
          <w:t xml:space="preserve"> </w:t>
        </w:r>
      </w:ins>
      <w:del w:id="808" w:author="Warwick Wainwright" w:date="2018-07-25T09:50:00Z">
        <w:r w:rsidR="001C2F22" w:rsidDel="00BA2C3E">
          <w:rPr>
            <w:bCs/>
          </w:rPr>
          <w:delText>Breed diversity</w:delText>
        </w:r>
      </w:del>
      <w:del w:id="809"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810" w:author="MORAN Dominic" w:date="2018-07-14T15:13:00Z">
        <w:del w:id="811" w:author="Warwick Wainwright" w:date="2018-07-24T18:22:00Z">
          <w:r w:rsidR="002E628C" w:rsidDel="003E049C">
            <w:rPr>
              <w:bCs/>
            </w:rPr>
            <w:delText xml:space="preserve">and </w:delText>
          </w:r>
        </w:del>
      </w:ins>
      <w:del w:id="812" w:author="Warwick Wainwright" w:date="2018-07-24T18:22:00Z">
        <w:r w:rsidR="001C2F22" w:rsidDel="003E049C">
          <w:rPr>
            <w:bCs/>
          </w:rPr>
          <w:delText>was similar across all farm animals</w:delText>
        </w:r>
      </w:del>
      <w:del w:id="813" w:author="Warwick Wainwright" w:date="2018-07-25T09:50:00Z">
        <w:r w:rsidR="001C2F22" w:rsidDel="00BA2C3E">
          <w:rPr>
            <w:bCs/>
          </w:rPr>
          <w:delText xml:space="preserve">. </w:delText>
        </w:r>
      </w:del>
      <w:del w:id="814"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815"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816"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817" w:author="Warwick Wainwright" w:date="2018-07-25T10:00:00Z">
        <w:r w:rsidR="00DC0D61">
          <w:rPr>
            <w:bCs/>
          </w:rPr>
          <w:t xml:space="preserve"> This suggest</w:t>
        </w:r>
      </w:ins>
      <w:ins w:id="818" w:author="Warwick Wainwright" w:date="2018-07-25T10:04:00Z">
        <w:r w:rsidR="00DC0D61">
          <w:rPr>
            <w:bCs/>
          </w:rPr>
          <w:t>s</w:t>
        </w:r>
      </w:ins>
      <w:ins w:id="819" w:author="Warwick Wainwright" w:date="2018-07-25T10:00:00Z">
        <w:r w:rsidR="00DC0D61">
          <w:rPr>
            <w:bCs/>
          </w:rPr>
          <w:t xml:space="preserve"> rare horse breeds</w:t>
        </w:r>
      </w:ins>
      <w:ins w:id="820" w:author="Warwick Wainwright" w:date="2018-07-25T10:03:00Z">
        <w:r w:rsidR="00DC0D61">
          <w:rPr>
            <w:bCs/>
          </w:rPr>
          <w:t xml:space="preserve"> may not possess</w:t>
        </w:r>
      </w:ins>
      <w:ins w:id="821" w:author="Warwick Wainwright" w:date="2018-07-25T10:04:00Z">
        <w:r w:rsidR="00DC0D61">
          <w:rPr>
            <w:bCs/>
          </w:rPr>
          <w:t xml:space="preserve"> farmer preferences for horse breed characteristics and hence are undersupplied. </w:t>
        </w:r>
      </w:ins>
      <w:ins w:id="822"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823"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824" w:author="Warwick Wainwright" w:date="2018-07-25T09:29:00Z">
        <w:r w:rsidR="00672EBF">
          <w:rPr>
            <w:bCs/>
          </w:rPr>
          <w:t>frequency on respondent farms</w:t>
        </w:r>
      </w:ins>
      <w:ins w:id="825" w:author="Warwick Wainwright" w:date="2018-07-25T09:31:00Z">
        <w:r w:rsidR="00672EBF">
          <w:rPr>
            <w:bCs/>
          </w:rPr>
          <w:t xml:space="preserve">, number of breeds reported, most popular breed and </w:t>
        </w:r>
      </w:ins>
      <w:del w:id="826" w:author="Warwick Wainwright" w:date="2018-07-25T09:32:00Z">
        <w:r w:rsidRPr="001B639D" w:rsidDel="00672EBF">
          <w:rPr>
            <w:bCs/>
          </w:rPr>
          <w:delText xml:space="preserve">incidence among farms surveyed alongside number </w:delText>
        </w:r>
      </w:del>
      <w:ins w:id="827"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828"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829"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830" w:author="Warwick Wainwright" w:date="2018-07-25T09:36:00Z"/>
                <w:b/>
                <w:bCs/>
                <w:color w:val="000000"/>
                <w:sz w:val="20"/>
                <w:szCs w:val="20"/>
                <w:lang w:eastAsia="en-GB"/>
              </w:rPr>
            </w:pPr>
            <w:ins w:id="831"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832" w:author="Warwick Wainwright" w:date="2018-07-25T09:36:00Z"/>
                <w:b/>
                <w:bCs/>
                <w:color w:val="000000"/>
                <w:sz w:val="20"/>
                <w:szCs w:val="20"/>
                <w:lang w:eastAsia="en-GB"/>
              </w:rPr>
            </w:pPr>
            <w:ins w:id="833"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834" w:author="Warwick Wainwright" w:date="2018-07-25T09:36:00Z"/>
                <w:b/>
                <w:bCs/>
                <w:color w:val="000000"/>
                <w:sz w:val="20"/>
                <w:szCs w:val="20"/>
                <w:lang w:eastAsia="en-GB"/>
              </w:rPr>
            </w:pPr>
            <w:ins w:id="835"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836" w:author="Warwick Wainwright" w:date="2018-07-25T09:36:00Z"/>
                <w:b/>
                <w:bCs/>
                <w:color w:val="000000"/>
                <w:sz w:val="20"/>
                <w:szCs w:val="20"/>
                <w:lang w:eastAsia="en-GB"/>
              </w:rPr>
            </w:pPr>
            <w:ins w:id="837"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838" w:author="Warwick Wainwright" w:date="2018-07-25T09:36:00Z"/>
                <w:b/>
                <w:bCs/>
                <w:color w:val="000000"/>
                <w:sz w:val="20"/>
                <w:szCs w:val="20"/>
                <w:lang w:eastAsia="en-GB"/>
              </w:rPr>
            </w:pPr>
            <w:ins w:id="839"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840" w:author="Warwick Wainwright" w:date="2018-07-25T09:36:00Z"/>
                <w:b/>
                <w:bCs/>
                <w:color w:val="000000"/>
                <w:sz w:val="20"/>
                <w:szCs w:val="20"/>
                <w:lang w:eastAsia="en-GB"/>
              </w:rPr>
            </w:pPr>
            <w:ins w:id="841"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842"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843" w:author="Warwick Wainwright" w:date="2018-07-25T09:36:00Z"/>
                <w:color w:val="000000"/>
                <w:sz w:val="20"/>
                <w:szCs w:val="20"/>
                <w:lang w:eastAsia="en-GB"/>
              </w:rPr>
            </w:pPr>
            <w:ins w:id="844"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845" w:author="Warwick Wainwright" w:date="2018-07-25T09:36:00Z"/>
                <w:color w:val="000000"/>
                <w:sz w:val="20"/>
                <w:szCs w:val="20"/>
                <w:lang w:eastAsia="en-GB"/>
              </w:rPr>
            </w:pPr>
            <w:ins w:id="846"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847" w:author="Warwick Wainwright" w:date="2018-07-25T09:36:00Z"/>
                <w:color w:val="000000"/>
                <w:sz w:val="20"/>
                <w:szCs w:val="20"/>
                <w:lang w:eastAsia="en-GB"/>
              </w:rPr>
            </w:pPr>
            <w:ins w:id="848"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849" w:author="Warwick Wainwright" w:date="2018-07-25T09:36:00Z"/>
                <w:color w:val="000000"/>
                <w:sz w:val="20"/>
                <w:szCs w:val="20"/>
                <w:lang w:eastAsia="en-GB"/>
              </w:rPr>
            </w:pPr>
            <w:proofErr w:type="spellStart"/>
            <w:ins w:id="850"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851" w:author="Warwick Wainwright" w:date="2018-07-25T09:36:00Z"/>
                <w:color w:val="000000"/>
                <w:sz w:val="20"/>
                <w:szCs w:val="20"/>
                <w:lang w:eastAsia="en-GB"/>
              </w:rPr>
            </w:pPr>
            <w:ins w:id="852"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853"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854" w:author="Warwick Wainwright" w:date="2018-07-25T09:36:00Z"/>
                <w:color w:val="000000"/>
                <w:sz w:val="20"/>
                <w:szCs w:val="20"/>
                <w:lang w:eastAsia="en-GB"/>
              </w:rPr>
            </w:pPr>
            <w:ins w:id="855"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856" w:author="Warwick Wainwright" w:date="2018-07-25T09:36:00Z"/>
                <w:color w:val="000000"/>
                <w:sz w:val="20"/>
                <w:szCs w:val="20"/>
                <w:lang w:eastAsia="en-GB"/>
              </w:rPr>
            </w:pPr>
            <w:ins w:id="857"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858" w:author="Warwick Wainwright" w:date="2018-07-25T09:36:00Z"/>
                <w:color w:val="000000"/>
                <w:sz w:val="20"/>
                <w:szCs w:val="20"/>
                <w:lang w:eastAsia="en-GB"/>
              </w:rPr>
            </w:pPr>
            <w:ins w:id="859"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860" w:author="Warwick Wainwright" w:date="2018-07-25T09:36:00Z"/>
                <w:color w:val="000000"/>
                <w:sz w:val="20"/>
                <w:szCs w:val="20"/>
                <w:lang w:eastAsia="en-GB"/>
              </w:rPr>
            </w:pPr>
            <w:ins w:id="861"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862" w:author="Warwick Wainwright" w:date="2018-07-25T09:36:00Z"/>
                <w:color w:val="000000"/>
                <w:sz w:val="20"/>
                <w:szCs w:val="20"/>
                <w:lang w:eastAsia="en-GB"/>
              </w:rPr>
            </w:pPr>
            <w:ins w:id="863"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864"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865" w:author="Warwick Wainwright" w:date="2018-07-25T09:36:00Z"/>
                <w:color w:val="000000"/>
                <w:sz w:val="20"/>
                <w:szCs w:val="20"/>
                <w:lang w:eastAsia="en-GB"/>
              </w:rPr>
            </w:pPr>
            <w:ins w:id="866"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867" w:author="Warwick Wainwright" w:date="2018-07-25T09:36:00Z"/>
                <w:color w:val="000000"/>
                <w:sz w:val="20"/>
                <w:szCs w:val="20"/>
                <w:lang w:eastAsia="en-GB"/>
              </w:rPr>
            </w:pPr>
            <w:ins w:id="868"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869" w:author="Warwick Wainwright" w:date="2018-07-25T09:36:00Z"/>
                <w:color w:val="000000"/>
                <w:sz w:val="20"/>
                <w:szCs w:val="20"/>
                <w:lang w:eastAsia="en-GB"/>
              </w:rPr>
            </w:pPr>
            <w:ins w:id="870"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871" w:author="Warwick Wainwright" w:date="2018-07-25T09:36:00Z"/>
                <w:color w:val="000000"/>
                <w:sz w:val="20"/>
                <w:szCs w:val="20"/>
                <w:lang w:eastAsia="en-GB"/>
              </w:rPr>
            </w:pPr>
            <w:ins w:id="872"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873" w:author="Warwick Wainwright" w:date="2018-07-25T09:36:00Z"/>
                <w:color w:val="000000"/>
                <w:sz w:val="20"/>
                <w:szCs w:val="20"/>
                <w:lang w:eastAsia="en-GB"/>
              </w:rPr>
            </w:pPr>
            <w:ins w:id="874"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875"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876" w:author="Warwick Wainwright" w:date="2018-07-25T09:36:00Z"/>
                <w:color w:val="000000"/>
                <w:sz w:val="20"/>
                <w:szCs w:val="20"/>
                <w:lang w:eastAsia="en-GB"/>
              </w:rPr>
            </w:pPr>
            <w:ins w:id="877"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878" w:author="Warwick Wainwright" w:date="2018-07-25T09:36:00Z"/>
                <w:color w:val="000000"/>
                <w:sz w:val="20"/>
                <w:szCs w:val="20"/>
                <w:lang w:eastAsia="en-GB"/>
              </w:rPr>
            </w:pPr>
            <w:ins w:id="879"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880" w:author="Warwick Wainwright" w:date="2018-07-25T09:36:00Z"/>
                <w:color w:val="000000"/>
                <w:sz w:val="20"/>
                <w:szCs w:val="20"/>
                <w:lang w:eastAsia="en-GB"/>
              </w:rPr>
            </w:pPr>
            <w:ins w:id="881"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882" w:author="Warwick Wainwright" w:date="2018-07-25T09:36:00Z"/>
                <w:color w:val="000000"/>
                <w:sz w:val="20"/>
                <w:szCs w:val="20"/>
                <w:lang w:eastAsia="en-GB"/>
              </w:rPr>
            </w:pPr>
            <w:ins w:id="883"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884" w:author="Warwick Wainwright" w:date="2018-07-25T09:36:00Z"/>
                <w:color w:val="000000"/>
                <w:sz w:val="20"/>
                <w:szCs w:val="20"/>
                <w:lang w:eastAsia="en-GB"/>
              </w:rPr>
            </w:pPr>
            <w:ins w:id="885"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886"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887" w:author="Warwick Wainwright" w:date="2018-07-25T09:36:00Z"/>
                <w:color w:val="000000"/>
                <w:sz w:val="20"/>
                <w:szCs w:val="20"/>
                <w:lang w:eastAsia="en-GB"/>
              </w:rPr>
            </w:pPr>
            <w:ins w:id="888"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889" w:author="Warwick Wainwright" w:date="2018-07-25T09:36:00Z"/>
                <w:color w:val="000000"/>
                <w:sz w:val="20"/>
                <w:szCs w:val="20"/>
                <w:lang w:eastAsia="en-GB"/>
              </w:rPr>
            </w:pPr>
            <w:ins w:id="890"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891" w:author="Warwick Wainwright" w:date="2018-07-25T09:36:00Z"/>
                <w:color w:val="000000"/>
                <w:sz w:val="20"/>
                <w:szCs w:val="20"/>
                <w:lang w:eastAsia="en-GB"/>
              </w:rPr>
            </w:pPr>
            <w:ins w:id="892"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893" w:author="Warwick Wainwright" w:date="2018-07-25T09:36:00Z"/>
                <w:color w:val="000000"/>
                <w:sz w:val="20"/>
                <w:szCs w:val="20"/>
                <w:lang w:eastAsia="en-GB"/>
              </w:rPr>
            </w:pPr>
            <w:proofErr w:type="spellStart"/>
            <w:ins w:id="894"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895" w:author="Warwick Wainwright" w:date="2018-07-25T09:36:00Z"/>
                <w:color w:val="000000"/>
                <w:sz w:val="20"/>
                <w:szCs w:val="20"/>
                <w:lang w:eastAsia="en-GB"/>
              </w:rPr>
            </w:pPr>
            <w:ins w:id="896"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897"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898" w:author="Warwick Wainwright" w:date="2018-07-25T09:36:00Z"/>
                <w:color w:val="000000"/>
                <w:sz w:val="20"/>
                <w:szCs w:val="20"/>
                <w:lang w:eastAsia="en-GB"/>
              </w:rPr>
            </w:pPr>
            <w:ins w:id="899"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900" w:author="Warwick Wainwright" w:date="2018-07-25T09:36:00Z"/>
                <w:color w:val="000000"/>
                <w:sz w:val="20"/>
                <w:szCs w:val="20"/>
                <w:lang w:eastAsia="en-GB"/>
              </w:rPr>
            </w:pPr>
            <w:ins w:id="901"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902" w:author="Warwick Wainwright" w:date="2018-07-25T09:36:00Z"/>
                <w:color w:val="000000"/>
                <w:sz w:val="20"/>
                <w:szCs w:val="20"/>
                <w:lang w:eastAsia="en-GB"/>
              </w:rPr>
            </w:pPr>
            <w:ins w:id="903"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904" w:author="Warwick Wainwright" w:date="2018-07-25T09:36:00Z"/>
                <w:color w:val="000000"/>
                <w:sz w:val="20"/>
                <w:szCs w:val="20"/>
                <w:lang w:eastAsia="en-GB"/>
              </w:rPr>
            </w:pPr>
            <w:ins w:id="905"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906" w:author="Warwick Wainwright" w:date="2018-07-25T09:36:00Z"/>
                <w:color w:val="000000"/>
                <w:sz w:val="20"/>
                <w:szCs w:val="20"/>
                <w:lang w:eastAsia="en-GB"/>
              </w:rPr>
            </w:pPr>
            <w:ins w:id="907" w:author="Warwick Wainwright" w:date="2018-07-25T09:36:00Z">
              <w:r w:rsidRPr="001D00E9">
                <w:rPr>
                  <w:color w:val="000000"/>
                  <w:sz w:val="20"/>
                  <w:szCs w:val="20"/>
                  <w:lang w:eastAsia="en-GB"/>
                </w:rPr>
                <w:t>13</w:t>
              </w:r>
            </w:ins>
          </w:p>
        </w:tc>
      </w:tr>
    </w:tbl>
    <w:p w14:paraId="5A9B8B9E" w14:textId="77ED4D7D" w:rsidR="003E049C" w:rsidRDefault="00A51310">
      <w:pPr>
        <w:spacing w:line="240" w:lineRule="auto"/>
        <w:rPr>
          <w:ins w:id="908" w:author="Warwick Wainwright" w:date="2018-07-26T19:00:00Z"/>
          <w:bCs/>
          <w:sz w:val="18"/>
          <w:szCs w:val="18"/>
        </w:rPr>
        <w:pPrChange w:id="909" w:author="Warwick Wainwright" w:date="2018-07-26T19:00:00Z">
          <w:pPr/>
        </w:pPrChange>
      </w:pPr>
      <w:ins w:id="910" w:author="Warwick Wainwright" w:date="2018-07-26T18:58:00Z">
        <w:r w:rsidRPr="00D67863">
          <w:rPr>
            <w:bCs/>
            <w:sz w:val="18"/>
            <w:szCs w:val="18"/>
            <w:rPrChange w:id="911" w:author="Warwick Wainwright" w:date="2018-07-26T19:00:00Z">
              <w:rPr>
                <w:bCs/>
              </w:rPr>
            </w:rPrChange>
          </w:rPr>
          <w:t xml:space="preserve">* </w:t>
        </w:r>
      </w:ins>
      <w:ins w:id="912" w:author="Warwick Wainwright" w:date="2018-07-26T18:59:00Z">
        <w:r w:rsidRPr="00D67863">
          <w:rPr>
            <w:bCs/>
            <w:sz w:val="18"/>
            <w:szCs w:val="18"/>
            <w:rPrChange w:id="913" w:author="Warwick Wainwright" w:date="2018-07-26T19:00:00Z">
              <w:rPr>
                <w:bCs/>
              </w:rPr>
            </w:rPrChange>
          </w:rPr>
          <w:t xml:space="preserve">Percentage abundance was calculated as the number of </w:t>
        </w:r>
        <w:r w:rsidR="00D67863" w:rsidRPr="00D67863">
          <w:rPr>
            <w:bCs/>
            <w:sz w:val="18"/>
            <w:szCs w:val="18"/>
            <w:rPrChange w:id="914" w:author="Warwick Wainwright" w:date="2018-07-26T19:00:00Z">
              <w:rPr>
                <w:bCs/>
              </w:rPr>
            </w:rPrChange>
          </w:rPr>
          <w:t xml:space="preserve">farm animals in our sample that </w:t>
        </w:r>
      </w:ins>
      <w:ins w:id="915" w:author="Warwick Wainwright" w:date="2018-07-26T19:00:00Z">
        <w:r w:rsidR="00D67863" w:rsidRPr="00D67863">
          <w:rPr>
            <w:bCs/>
            <w:sz w:val="18"/>
            <w:szCs w:val="18"/>
            <w:rPrChange w:id="916" w:author="Warwick Wainwright" w:date="2018-07-26T19:00:00Z">
              <w:rPr>
                <w:bCs/>
              </w:rPr>
            </w:rPrChange>
          </w:rPr>
          <w:t>correspond</w:t>
        </w:r>
      </w:ins>
      <w:ins w:id="917" w:author="Warwick Wainwright" w:date="2018-07-26T18:59:00Z">
        <w:r w:rsidR="00D67863" w:rsidRPr="00D67863">
          <w:rPr>
            <w:bCs/>
            <w:sz w:val="18"/>
            <w:szCs w:val="18"/>
            <w:rPrChange w:id="918" w:author="Warwick Wainwright" w:date="2018-07-26T19:00:00Z">
              <w:rPr>
                <w:bCs/>
              </w:rPr>
            </w:rPrChange>
          </w:rPr>
          <w:t xml:space="preserve"> </w:t>
        </w:r>
      </w:ins>
      <w:ins w:id="919" w:author="Warwick Wainwright" w:date="2018-07-26T19:00:00Z">
        <w:r w:rsidR="00D67863" w:rsidRPr="00D67863">
          <w:rPr>
            <w:bCs/>
            <w:sz w:val="18"/>
            <w:szCs w:val="18"/>
            <w:rPrChange w:id="920" w:author="Warwick Wainwright" w:date="2018-07-26T19:00:00Z">
              <w:rPr>
                <w:bCs/>
              </w:rPr>
            </w:rPrChange>
          </w:rPr>
          <w:t>to a specific breed</w:t>
        </w:r>
      </w:ins>
    </w:p>
    <w:p w14:paraId="2F275C4A" w14:textId="77777777" w:rsidR="00D67863" w:rsidRPr="00D67863" w:rsidRDefault="00D67863">
      <w:pPr>
        <w:spacing w:line="240" w:lineRule="auto"/>
        <w:rPr>
          <w:bCs/>
          <w:sz w:val="18"/>
          <w:szCs w:val="18"/>
          <w:rPrChange w:id="921" w:author="Warwick Wainwright" w:date="2018-07-26T19:00:00Z">
            <w:rPr>
              <w:bCs/>
            </w:rPr>
          </w:rPrChange>
        </w:rPr>
        <w:pPrChange w:id="922" w:author="Warwick Wainwright" w:date="2018-07-26T19:00:00Z">
          <w:pPr/>
        </w:pPrChange>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923"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924" w:author="Warwick Wainwright" w:date="2018-07-24T18:34:00Z"/>
                <w:bCs/>
                <w:sz w:val="20"/>
                <w:szCs w:val="20"/>
              </w:rPr>
            </w:pPr>
            <w:del w:id="925"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926" w:author="Warwick Wainwright" w:date="2018-07-24T18:34:00Z"/>
                <w:bCs/>
                <w:sz w:val="20"/>
                <w:szCs w:val="20"/>
              </w:rPr>
            </w:pPr>
            <w:del w:id="927"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928" w:author="Warwick Wainwright" w:date="2018-07-24T18:34:00Z"/>
                <w:bCs/>
                <w:sz w:val="20"/>
                <w:szCs w:val="20"/>
              </w:rPr>
            </w:pPr>
            <w:del w:id="929"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930" w:author="Warwick Wainwright" w:date="2018-07-24T18:34:00Z"/>
                <w:bCs/>
                <w:sz w:val="20"/>
                <w:szCs w:val="20"/>
              </w:rPr>
            </w:pPr>
            <w:del w:id="931"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932"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933" w:author="Warwick Wainwright" w:date="2018-07-24T18:34:00Z"/>
                <w:bCs/>
                <w:sz w:val="20"/>
                <w:szCs w:val="20"/>
              </w:rPr>
            </w:pPr>
            <w:del w:id="934"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935" w:author="Warwick Wainwright" w:date="2018-07-24T18:34:00Z"/>
                <w:bCs/>
                <w:sz w:val="20"/>
                <w:szCs w:val="20"/>
              </w:rPr>
            </w:pPr>
            <w:del w:id="936"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937" w:author="Warwick Wainwright" w:date="2018-07-24T18:34:00Z"/>
                <w:bCs/>
                <w:sz w:val="20"/>
                <w:szCs w:val="20"/>
              </w:rPr>
            </w:pPr>
            <w:del w:id="938"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939" w:author="Warwick Wainwright" w:date="2018-07-24T18:34:00Z"/>
                <w:bCs/>
                <w:sz w:val="20"/>
                <w:szCs w:val="20"/>
              </w:rPr>
            </w:pPr>
            <w:del w:id="940"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941"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942" w:author="Warwick Wainwright" w:date="2018-07-24T18:34:00Z"/>
                <w:bCs/>
                <w:sz w:val="20"/>
                <w:szCs w:val="20"/>
              </w:rPr>
            </w:pPr>
            <w:del w:id="943"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944" w:author="Warwick Wainwright" w:date="2018-07-24T18:34:00Z"/>
                <w:bCs/>
                <w:sz w:val="20"/>
                <w:szCs w:val="20"/>
              </w:rPr>
            </w:pPr>
            <w:del w:id="945"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946" w:author="Warwick Wainwright" w:date="2018-07-24T18:34:00Z"/>
                <w:bCs/>
                <w:sz w:val="20"/>
                <w:szCs w:val="20"/>
              </w:rPr>
            </w:pPr>
            <w:del w:id="947"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948" w:author="Warwick Wainwright" w:date="2018-07-24T18:34:00Z"/>
                <w:bCs/>
                <w:sz w:val="20"/>
                <w:szCs w:val="20"/>
              </w:rPr>
            </w:pPr>
            <w:del w:id="949"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950"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951" w:author="Warwick Wainwright" w:date="2018-07-24T18:34:00Z"/>
                <w:bCs/>
                <w:sz w:val="20"/>
                <w:szCs w:val="20"/>
              </w:rPr>
            </w:pPr>
            <w:del w:id="952"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953" w:author="Warwick Wainwright" w:date="2018-07-24T18:34:00Z"/>
                <w:bCs/>
                <w:sz w:val="20"/>
                <w:szCs w:val="20"/>
              </w:rPr>
            </w:pPr>
            <w:del w:id="954"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955" w:author="Warwick Wainwright" w:date="2018-07-24T18:34:00Z"/>
                <w:bCs/>
                <w:sz w:val="20"/>
                <w:szCs w:val="20"/>
              </w:rPr>
            </w:pPr>
            <w:del w:id="956"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957" w:author="Warwick Wainwright" w:date="2018-07-24T18:34:00Z"/>
                <w:bCs/>
                <w:sz w:val="20"/>
                <w:szCs w:val="20"/>
              </w:rPr>
            </w:pPr>
            <w:del w:id="958"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959"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960" w:author="Warwick Wainwright" w:date="2018-07-24T18:34:00Z"/>
                <w:bCs/>
                <w:sz w:val="20"/>
                <w:szCs w:val="20"/>
              </w:rPr>
            </w:pPr>
            <w:del w:id="961"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962" w:author="Warwick Wainwright" w:date="2018-07-24T18:34:00Z"/>
                <w:bCs/>
                <w:sz w:val="20"/>
                <w:szCs w:val="20"/>
              </w:rPr>
            </w:pPr>
            <w:del w:id="963"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964" w:author="Warwick Wainwright" w:date="2018-07-24T18:34:00Z"/>
                <w:bCs/>
                <w:sz w:val="20"/>
                <w:szCs w:val="20"/>
              </w:rPr>
            </w:pPr>
            <w:del w:id="965"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966" w:author="Warwick Wainwright" w:date="2018-07-24T18:34:00Z"/>
                <w:bCs/>
                <w:sz w:val="20"/>
                <w:szCs w:val="20"/>
              </w:rPr>
            </w:pPr>
            <w:del w:id="967"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968"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969" w:author="Warwick Wainwright" w:date="2018-07-24T18:34:00Z"/>
                <w:bCs/>
                <w:sz w:val="20"/>
                <w:szCs w:val="20"/>
              </w:rPr>
            </w:pPr>
            <w:del w:id="970"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971" w:author="Warwick Wainwright" w:date="2018-07-24T18:34:00Z"/>
                <w:bCs/>
                <w:sz w:val="20"/>
                <w:szCs w:val="20"/>
              </w:rPr>
            </w:pPr>
            <w:del w:id="972"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973" w:author="Warwick Wainwright" w:date="2018-07-24T18:34:00Z"/>
                <w:bCs/>
                <w:sz w:val="20"/>
                <w:szCs w:val="20"/>
              </w:rPr>
            </w:pPr>
            <w:del w:id="974"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975" w:author="Warwick Wainwright" w:date="2018-07-24T18:34:00Z"/>
                <w:bCs/>
                <w:sz w:val="20"/>
                <w:szCs w:val="20"/>
              </w:rPr>
            </w:pPr>
            <w:del w:id="976"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977"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978" w:author="Warwick Wainwright" w:date="2018-07-24T18:34:00Z"/>
                <w:bCs/>
                <w:sz w:val="20"/>
                <w:szCs w:val="20"/>
              </w:rPr>
            </w:pPr>
            <w:del w:id="979"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980" w:author="Warwick Wainwright" w:date="2018-07-24T18:34:00Z"/>
                <w:bCs/>
                <w:sz w:val="20"/>
                <w:szCs w:val="20"/>
              </w:rPr>
            </w:pPr>
            <w:del w:id="981"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982" w:author="Warwick Wainwright" w:date="2018-07-24T18:34:00Z"/>
                <w:bCs/>
                <w:sz w:val="20"/>
                <w:szCs w:val="20"/>
              </w:rPr>
            </w:pPr>
            <w:del w:id="983"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984" w:author="Warwick Wainwright" w:date="2018-07-24T18:34:00Z"/>
                <w:bCs/>
                <w:sz w:val="20"/>
                <w:szCs w:val="20"/>
              </w:rPr>
            </w:pPr>
            <w:del w:id="985"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986" w:author="MORAN Dominic" w:date="2018-07-14T15:23:00Z">
        <w:r w:rsidR="00E56E29" w:rsidDel="00E51871">
          <w:rPr>
            <w:bCs/>
          </w:rPr>
          <w:delText>have varying</w:delText>
        </w:r>
        <w:r w:rsidR="00E615D7" w:rsidRPr="00E615D7" w:rsidDel="00E51871">
          <w:rPr>
            <w:bCs/>
          </w:rPr>
          <w:delText xml:space="preserve"> demand functions for </w:delText>
        </w:r>
      </w:del>
      <w:ins w:id="987" w:author="MORAN Dominic" w:date="2018-07-14T15:23:00Z">
        <w:r w:rsidR="00E51871">
          <w:rPr>
            <w:bCs/>
          </w:rPr>
          <w:t xml:space="preserve">prefer different </w:t>
        </w:r>
      </w:ins>
      <w:r>
        <w:rPr>
          <w:bCs/>
        </w:rPr>
        <w:t>breed</w:t>
      </w:r>
      <w:r w:rsidR="00E615D7" w:rsidRPr="00E615D7">
        <w:rPr>
          <w:bCs/>
        </w:rPr>
        <w:t xml:space="preserve"> attributes</w:t>
      </w:r>
      <w:del w:id="988"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989" w:author="MORAN Dominic" w:date="2018-07-14T15:23:00Z">
        <w:r w:rsidR="00E615D7" w:rsidRPr="00E615D7" w:rsidDel="00E51871">
          <w:rPr>
            <w:bCs/>
          </w:rPr>
          <w:delText> </w:delText>
        </w:r>
      </w:del>
      <w:del w:id="990"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991"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992" w:author="MORAN Dominic" w:date="2018-07-14T15:24:00Z">
        <w:r w:rsidR="00E51871">
          <w:rPr>
            <w:bCs/>
          </w:rPr>
          <w:t xml:space="preserve">In Figure 4 </w:t>
        </w:r>
      </w:ins>
      <w:del w:id="993"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994" w:author="MORAN Dominic" w:date="2018-07-14T15:25:00Z">
        <w:r w:rsidR="00E51871">
          <w:rPr>
            <w:bCs/>
          </w:rPr>
          <w:t xml:space="preserve">different </w:t>
        </w:r>
      </w:ins>
      <w:del w:id="995"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996" w:author="MORAN Dominic" w:date="2018-07-14T15:25:00Z">
        <w:r w:rsidR="00E51871">
          <w:rPr>
            <w:bCs/>
          </w:rPr>
          <w:t>most important</w:t>
        </w:r>
      </w:ins>
      <w:del w:id="997"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998" w:author="Warwick Wainwright" w:date="2018-07-25T10:10:00Z">
        <w:r w:rsidR="0073798D">
          <w:rPr>
            <w:bCs/>
          </w:rPr>
          <w:t xml:space="preserve"> This </w:t>
        </w:r>
      </w:ins>
      <w:ins w:id="999" w:author="Warwick Wainwright" w:date="2018-07-25T10:11:00Z">
        <w:r w:rsidR="0073798D">
          <w:rPr>
            <w:bCs/>
          </w:rPr>
          <w:t xml:space="preserve">supports </w:t>
        </w:r>
      </w:ins>
      <w:ins w:id="1000" w:author="Warwick Wainwright" w:date="2018-07-25T10:17:00Z">
        <w:r w:rsidR="001B1F38">
          <w:rPr>
            <w:bCs/>
          </w:rPr>
          <w:t>work</w:t>
        </w:r>
      </w:ins>
      <w:ins w:id="1001" w:author="Warwick Wainwright" w:date="2018-07-25T10:11:00Z">
        <w:r w:rsidR="0073798D">
          <w:rPr>
            <w:bCs/>
          </w:rPr>
          <w:t xml:space="preserve"> suggest</w:t>
        </w:r>
      </w:ins>
      <w:ins w:id="1002" w:author="Warwick Wainwright" w:date="2018-07-25T10:13:00Z">
        <w:r w:rsidR="0073798D">
          <w:rPr>
            <w:bCs/>
          </w:rPr>
          <w:t>ing</w:t>
        </w:r>
      </w:ins>
      <w:ins w:id="1003" w:author="Warwick Wainwright" w:date="2018-07-25T10:11:00Z">
        <w:r w:rsidR="0073798D">
          <w:rPr>
            <w:bCs/>
          </w:rPr>
          <w:t xml:space="preserve"> rare breed</w:t>
        </w:r>
      </w:ins>
      <w:ins w:id="1004" w:author="Warwick Wainwright" w:date="2018-07-25T10:14:00Z">
        <w:r w:rsidR="0073798D">
          <w:rPr>
            <w:bCs/>
          </w:rPr>
          <w:t xml:space="preserve"> adaptability characteristics</w:t>
        </w:r>
      </w:ins>
      <w:ins w:id="1005" w:author="Warwick Wainwright" w:date="2018-07-25T10:11:00Z">
        <w:r w:rsidR="0073798D">
          <w:rPr>
            <w:bCs/>
          </w:rPr>
          <w:t xml:space="preserve"> </w:t>
        </w:r>
      </w:ins>
      <w:ins w:id="1006" w:author="Warwick Wainwright" w:date="2018-07-25T12:32:00Z">
        <w:r w:rsidR="006F50BB">
          <w:rPr>
            <w:bCs/>
          </w:rPr>
          <w:t>play</w:t>
        </w:r>
      </w:ins>
      <w:ins w:id="1007" w:author="Warwick Wainwright" w:date="2018-07-25T10:14:00Z">
        <w:r w:rsidR="0073798D">
          <w:rPr>
            <w:bCs/>
          </w:rPr>
          <w:t xml:space="preserve"> an important </w:t>
        </w:r>
      </w:ins>
      <w:ins w:id="1008" w:author="Warwick Wainwright" w:date="2018-07-25T12:32:00Z">
        <w:r w:rsidR="006F50BB">
          <w:rPr>
            <w:bCs/>
          </w:rPr>
          <w:t>role</w:t>
        </w:r>
      </w:ins>
      <w:ins w:id="1009" w:author="Warwick Wainwright" w:date="2018-07-25T10:14:00Z">
        <w:r w:rsidR="0073798D">
          <w:rPr>
            <w:bCs/>
          </w:rPr>
          <w:t xml:space="preserve"> within the livestock sector</w:t>
        </w:r>
      </w:ins>
      <w:ins w:id="1010" w:author="Warwick Wainwright" w:date="2018-07-25T10:15:00Z">
        <w:r w:rsidR="000860FD">
          <w:rPr>
            <w:bCs/>
          </w:rPr>
          <w:t xml:space="preserve"> not matched by commercial breeds</w:t>
        </w:r>
      </w:ins>
      <w:ins w:id="1011"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1012" w:author="Warwick Wainwright" w:date="2018-07-25T10:17:00Z">
        <w:r w:rsidR="001B1F38">
          <w:rPr>
            <w:bCs/>
          </w:rPr>
          <w:fldChar w:fldCharType="end"/>
        </w:r>
      </w:ins>
      <w:ins w:id="1013" w:author="Warwick Wainwright" w:date="2018-07-25T10:15:00Z">
        <w:r w:rsidR="000860FD">
          <w:rPr>
            <w:bCs/>
          </w:rPr>
          <w:t xml:space="preserve">. </w:t>
        </w:r>
      </w:ins>
      <w:del w:id="1014"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1015" w:author="MORAN Dominic" w:date="2018-07-14T15:27:00Z">
        <w:r w:rsidR="00E51871">
          <w:t>in</w:t>
        </w:r>
      </w:ins>
      <w:del w:id="1016" w:author="MORAN Dominic" w:date="2018-07-14T15:27:00Z">
        <w:r w:rsidDel="00E51871">
          <w:delText>for</w:delText>
        </w:r>
      </w:del>
      <w:r>
        <w:t xml:space="preserve"> 1</w:t>
      </w:r>
      <w:r w:rsidRPr="00B15BE1">
        <w:rPr>
          <w:vertAlign w:val="superscript"/>
        </w:rPr>
        <w:t>st</w:t>
      </w:r>
      <w:r>
        <w:t xml:space="preserve"> </w:t>
      </w:r>
      <w:del w:id="1017" w:author="MORAN Dominic" w:date="2018-07-14T15:27:00Z">
        <w:r w:rsidDel="00E51871">
          <w:delText xml:space="preserve">rank, </w:delText>
        </w:r>
      </w:del>
      <w:r>
        <w:t>2</w:t>
      </w:r>
      <w:r w:rsidRPr="00B15BE1">
        <w:rPr>
          <w:vertAlign w:val="superscript"/>
        </w:rPr>
        <w:t>nd</w:t>
      </w:r>
      <w:r>
        <w:t xml:space="preserve"> </w:t>
      </w:r>
      <w:del w:id="1018"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1019" w:author="Warwick Wainwright" w:date="2018-07-25T10:29:00Z">
        <w:r w:rsidR="00CE309D">
          <w:t>s</w:t>
        </w:r>
      </w:ins>
    </w:p>
    <w:p w14:paraId="37B7B7C4" w14:textId="77777777" w:rsidR="00AF7F7A" w:rsidRPr="00AF7F7A" w:rsidRDefault="00AF7F7A" w:rsidP="00AF7F7A">
      <w:pPr>
        <w:pStyle w:val="Firstparagraph"/>
      </w:pPr>
    </w:p>
    <w:p w14:paraId="2A24C364" w14:textId="4D36C6F2" w:rsidR="00D66778" w:rsidRDefault="00CE309D" w:rsidP="005878F4">
      <w:pPr>
        <w:rPr>
          <w:ins w:id="1020" w:author="Warwick Wainwright" w:date="2018-07-27T12:13:00Z"/>
        </w:rPr>
      </w:pPr>
      <w:ins w:id="1021" w:author="Warwick Wainwright" w:date="2018-07-25T10:29:00Z">
        <w:r>
          <w:t>The choice models explore</w:t>
        </w:r>
      </w:ins>
      <w:ins w:id="1022" w:author="Warwick Wainwright" w:date="2018-07-25T10:35:00Z">
        <w:r>
          <w:t xml:space="preserve"> the hypothetical contract choices made by </w:t>
        </w:r>
      </w:ins>
      <w:ins w:id="1023" w:author="Warwick Wainwright" w:date="2018-07-25T10:40:00Z">
        <w:r w:rsidR="0038579B">
          <w:t>respondents that are</w:t>
        </w:r>
      </w:ins>
      <w:ins w:id="1024" w:author="Warwick Wainwright" w:date="2018-07-25T10:35:00Z">
        <w:r>
          <w:t xml:space="preserve"> </w:t>
        </w:r>
      </w:ins>
      <w:ins w:id="1025" w:author="Warwick Wainwright" w:date="2018-07-25T10:42:00Z">
        <w:r w:rsidR="0038579B">
          <w:t>dependent</w:t>
        </w:r>
      </w:ins>
      <w:ins w:id="1026" w:author="Warwick Wainwright" w:date="2018-07-25T10:35:00Z">
        <w:r>
          <w:t xml:space="preserve"> on information concerning </w:t>
        </w:r>
      </w:ins>
      <w:ins w:id="1027" w:author="Warwick Wainwright" w:date="2018-07-25T10:36:00Z">
        <w:r>
          <w:t xml:space="preserve">contract </w:t>
        </w:r>
      </w:ins>
      <w:ins w:id="1028" w:author="Warwick Wainwright" w:date="2018-07-25T10:37:00Z">
        <w:r>
          <w:t>attributes</w:t>
        </w:r>
      </w:ins>
      <w:ins w:id="1029" w:author="Warwick Wainwright" w:date="2018-07-25T10:36:00Z">
        <w:r>
          <w:t xml:space="preserve"> and respondent/farm </w:t>
        </w:r>
      </w:ins>
      <w:ins w:id="1030" w:author="Warwick Wainwright" w:date="2018-07-25T10:37:00Z">
        <w:r>
          <w:t>characteristics</w:t>
        </w:r>
      </w:ins>
      <w:ins w:id="1031" w:author="Warwick Wainwright" w:date="2018-07-25T10:42:00Z">
        <w:r w:rsidR="0038579B">
          <w:t xml:space="preserve"> (i.e. explanatory variables). </w:t>
        </w:r>
      </w:ins>
      <w:ins w:id="1032" w:author="Warwick Wainwright" w:date="2018-07-27T12:14:00Z">
        <w:r w:rsidR="00D66778">
          <w:t>The models seek to explain farmers’ choices of contract options depending on the values that the attributes take in each contract option. This provides information on the relative importance of each attribute for selecting a contract option an</w:t>
        </w:r>
        <w:r w:rsidR="00D66778">
          <w:t>d the overall compensation need</w:t>
        </w:r>
      </w:ins>
      <w:ins w:id="1033" w:author="Warwick Wainwright" w:date="2018-07-27T12:16:00Z">
        <w:r w:rsidR="00D66778">
          <w:t>ed</w:t>
        </w:r>
      </w:ins>
      <w:ins w:id="1034" w:author="Warwick Wainwright" w:date="2018-07-27T12:14:00Z">
        <w:r w:rsidR="00D66778">
          <w:t xml:space="preserve"> by farmers to enrol, which may be heterogeneous across farmers. The model investigates if some of this heterogeneity is systematically associated with farm or farmer characteristics.</w:t>
        </w:r>
      </w:ins>
    </w:p>
    <w:p w14:paraId="7538A0EB" w14:textId="77777777" w:rsidR="00D66778" w:rsidRDefault="00D66778" w:rsidP="005878F4">
      <w:pPr>
        <w:rPr>
          <w:ins w:id="1035" w:author="Warwick Wainwright" w:date="2018-07-27T12:13:00Z"/>
        </w:rPr>
      </w:pPr>
    </w:p>
    <w:p w14:paraId="1E11A535" w14:textId="2D85D416" w:rsidR="00622113" w:rsidRDefault="00854DFF" w:rsidP="005878F4">
      <w:ins w:id="1036" w:author="Warwick Wainwright" w:date="2018-07-25T13:20:00Z">
        <w:r>
          <w:rPr>
            <w:rFonts w:ascii="Calibri" w:hAnsi="Calibri"/>
            <w:color w:val="1F497D"/>
            <w:szCs w:val="22"/>
          </w:rPr>
          <w:t xml:space="preserve">Initial </w:t>
        </w:r>
        <w:r>
          <w:t xml:space="preserve">results from the MNL are provided in Appendix 3 to provide an overview of the basic model estimation. </w:t>
        </w:r>
      </w:ins>
      <w:r w:rsidR="00E276D7">
        <w:t xml:space="preserve">Results </w:t>
      </w:r>
      <w:ins w:id="1037"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1038" w:author="Warwick Wainwright" w:date="2018-07-25T11:05:00Z">
        <w:r w:rsidR="00661DB7">
          <w:t xml:space="preserve">(i.e. the model </w:t>
        </w:r>
      </w:ins>
      <w:ins w:id="1039" w:author="Warwick Wainwright" w:date="2018-07-25T11:11:00Z">
        <w:r w:rsidR="00F951E2">
          <w:t xml:space="preserve">is a good </w:t>
        </w:r>
      </w:ins>
      <w:ins w:id="1040" w:author="Warwick Wainwright" w:date="2018-07-25T12:12:00Z">
        <w:r w:rsidR="00B44EFD">
          <w:t>estimator of</w:t>
        </w:r>
      </w:ins>
      <w:ins w:id="1041"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1042"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1045"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1046" w:author="Warwick Wainwright" w:date="2018-07-25T13:20:00Z">
        <w:r w:rsidR="00715586" w:rsidDel="00854DFF">
          <w:delText xml:space="preserve">Results from the initial </w:delText>
        </w:r>
      </w:del>
      <w:del w:id="1047"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1048"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Ovines</w:t>
            </w:r>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1049"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0E3A3221"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1050" w:author="Warwick Wainwright" w:date="2018-07-25T16:01:00Z">
        <w:r w:rsidR="00E34914">
          <w:rPr>
            <w:bCs/>
          </w:rPr>
          <w:t>. This is perhaps because there are some variables</w:t>
        </w:r>
      </w:ins>
      <w:ins w:id="1051" w:author="Warwick Wainwright" w:date="2018-07-25T16:03:00Z">
        <w:r w:rsidR="00E34914">
          <w:rPr>
            <w:bCs/>
          </w:rPr>
          <w:t>,</w:t>
        </w:r>
      </w:ins>
      <w:ins w:id="1052" w:author="Warwick Wainwright" w:date="2018-07-25T16:01:00Z">
        <w:r w:rsidR="00E34914">
          <w:rPr>
            <w:bCs/>
          </w:rPr>
          <w:t xml:space="preserve"> not included in the model</w:t>
        </w:r>
      </w:ins>
      <w:ins w:id="1053" w:author="Warwick Wainwright" w:date="2018-07-25T16:03:00Z">
        <w:r w:rsidR="00E34914">
          <w:rPr>
            <w:bCs/>
          </w:rPr>
          <w:t>,</w:t>
        </w:r>
      </w:ins>
      <w:ins w:id="1054" w:author="Warwick Wainwright" w:date="2018-07-25T16:01:00Z">
        <w:r w:rsidR="00E34914">
          <w:rPr>
            <w:bCs/>
          </w:rPr>
          <w:t xml:space="preserve"> which induce farmers to prefer to not join </w:t>
        </w:r>
      </w:ins>
      <w:ins w:id="1055" w:author="Warwick Wainwright" w:date="2018-07-25T16:05:00Z">
        <w:r w:rsidR="00E34914">
          <w:rPr>
            <w:bCs/>
          </w:rPr>
          <w:t>the offered</w:t>
        </w:r>
      </w:ins>
      <w:ins w:id="1056" w:author="Warwick Wainwright" w:date="2018-07-25T16:01:00Z">
        <w:r w:rsidR="00E34914">
          <w:rPr>
            <w:bCs/>
          </w:rPr>
          <w:t xml:space="preserve"> </w:t>
        </w:r>
      </w:ins>
      <w:ins w:id="1057" w:author="Warwick Wainwright" w:date="2018-07-25T16:03:00Z">
        <w:r w:rsidR="00E34914">
          <w:rPr>
            <w:bCs/>
          </w:rPr>
          <w:t xml:space="preserve">contract </w:t>
        </w:r>
      </w:ins>
      <w:ins w:id="1058" w:author="Warwick Wainwright" w:date="2018-07-25T16:05:00Z">
        <w:r w:rsidR="00E34914">
          <w:rPr>
            <w:bCs/>
          </w:rPr>
          <w:t>alternatives</w:t>
        </w:r>
      </w:ins>
      <w:del w:id="1059" w:author="Warwick Wainwright" w:date="2018-07-25T16:07:00Z">
        <w:r w:rsidRPr="00F8735E" w:rsidDel="00E34914">
          <w:rPr>
            <w:bCs/>
          </w:rPr>
          <w:delText>.</w:delText>
        </w:r>
      </w:del>
      <w:del w:id="1060" w:author="Warwick Wainwright" w:date="2018-07-27T12:23:00Z">
        <w:r w:rsidRPr="00F8735E" w:rsidDel="006B02F9">
          <w:rPr>
            <w:bCs/>
          </w:rPr>
          <w:delText xml:space="preserve"> </w:delText>
        </w:r>
        <w:r w:rsidR="00871E71" w:rsidDel="006B02F9">
          <w:rPr>
            <w:bCs/>
          </w:rPr>
          <w:delText>Education level did not influence likelihood of enrolling into a conservation contract</w:delText>
        </w:r>
      </w:del>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proofErr w:type="spellStart"/>
      <w:ins w:id="1061" w:author="MORAN Dominic" w:date="2018-07-14T16:25:00Z">
        <w:r w:rsidR="00233506">
          <w:rPr>
            <w:bCs/>
          </w:rPr>
          <w:t>F</w:t>
        </w:r>
      </w:ins>
      <w:del w:id="1062"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1063" w:author="MORAN Dominic" w:date="2018-07-14T16:25:00Z">
        <w:r w:rsidR="00233506">
          <w:rPr>
            <w:bCs/>
          </w:rPr>
          <w:t xml:space="preserve">age </w:t>
        </w:r>
      </w:ins>
      <w:r w:rsidR="00F7084E">
        <w:rPr>
          <w:bCs/>
        </w:rPr>
        <w:t>did not i</w:t>
      </w:r>
      <w:ins w:id="1064" w:author="MORAN Dominic" w:date="2018-07-14T16:25:00Z">
        <w:r w:rsidR="00233506">
          <w:rPr>
            <w:bCs/>
          </w:rPr>
          <w:t>nfluence</w:t>
        </w:r>
      </w:ins>
      <w:del w:id="1065" w:author="MORAN Dominic" w:date="2018-07-14T16:25:00Z">
        <w:r w:rsidR="00F7084E" w:rsidDel="00233506">
          <w:rPr>
            <w:bCs/>
          </w:rPr>
          <w:delText>mpact</w:delText>
        </w:r>
      </w:del>
      <w:r w:rsidR="00F7084E">
        <w:rPr>
          <w:bCs/>
        </w:rPr>
        <w:t xml:space="preserve"> preferences for contract length</w:t>
      </w:r>
      <w:r w:rsidR="00540DC6">
        <w:rPr>
          <w:bCs/>
        </w:rPr>
        <w:t xml:space="preserve">.  </w:t>
      </w:r>
    </w:p>
    <w:p w14:paraId="20BFB9F9" w14:textId="77777777" w:rsidR="00124681" w:rsidRDefault="00124681" w:rsidP="00F8735E">
      <w:pPr>
        <w:rPr>
          <w:bCs/>
        </w:rPr>
      </w:pPr>
    </w:p>
    <w:p w14:paraId="02D31959" w14:textId="1814536F" w:rsidR="0015362E" w:rsidRDefault="00A93B76" w:rsidP="00F8735E">
      <w:pPr>
        <w:rPr>
          <w:ins w:id="1066" w:author="Warwick Wainwright" w:date="2018-07-25T14:29:00Z"/>
          <w:bCs/>
        </w:rPr>
      </w:pPr>
      <w:r>
        <w:rPr>
          <w:bCs/>
        </w:rPr>
        <w:t xml:space="preserve">Scheme support </w:t>
      </w:r>
      <w:r w:rsidR="00124681">
        <w:rPr>
          <w:bCs/>
        </w:rPr>
        <w:t xml:space="preserve">was </w:t>
      </w:r>
      <w:r>
        <w:rPr>
          <w:bCs/>
        </w:rPr>
        <w:t xml:space="preserve">not significant </w:t>
      </w:r>
      <w:ins w:id="1067" w:author="Warwick Wainwright" w:date="2018-07-25T14:51:00Z">
        <w:r w:rsidR="00316E03">
          <w:rPr>
            <w:bCs/>
          </w:rPr>
          <w:t xml:space="preserve">for </w:t>
        </w:r>
      </w:ins>
      <w:r w:rsidR="00EC6795">
        <w:rPr>
          <w:bCs/>
        </w:rPr>
        <w:t xml:space="preserve">both </w:t>
      </w:r>
      <w:del w:id="1068" w:author="Warwick Wainwright" w:date="2018-07-25T14:25:00Z">
        <w:r w:rsidR="00EC6795" w:rsidDel="0015362E">
          <w:rPr>
            <w:bCs/>
          </w:rPr>
          <w:delText>farmer groups</w:delText>
        </w:r>
      </w:del>
      <w:ins w:id="1069" w:author="Warwick Wainwright" w:date="2018-07-25T14:25:00Z">
        <w:r w:rsidR="0015362E">
          <w:rPr>
            <w:bCs/>
          </w:rPr>
          <w:t>bovine and ovine farmers</w:t>
        </w:r>
      </w:ins>
      <w:r>
        <w:rPr>
          <w:bCs/>
        </w:rPr>
        <w:t xml:space="preserve">. </w:t>
      </w:r>
      <w:r w:rsidR="00F8735E" w:rsidRPr="00F8735E">
        <w:rPr>
          <w:bCs/>
        </w:rPr>
        <w:t xml:space="preserve">Structure of scheme </w:t>
      </w:r>
      <w:del w:id="1070" w:author="Warwick Wainwright" w:date="2018-07-25T14:51:00Z">
        <w:r w:rsidR="00F8735E" w:rsidRPr="00F8735E" w:rsidDel="00316E03">
          <w:rPr>
            <w:bCs/>
          </w:rPr>
          <w:delText xml:space="preserve">is </w:delText>
        </w:r>
      </w:del>
      <w:ins w:id="1071"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1072" w:author="Warwick Wainwright" w:date="2018-07-25T14:51:00Z">
        <w:r w:rsidR="00316E03">
          <w:rPr>
            <w:bCs/>
          </w:rPr>
          <w:t xml:space="preserve">. </w:t>
        </w:r>
      </w:ins>
      <w:r w:rsidR="00B06186">
        <w:rPr>
          <w:bCs/>
        </w:rPr>
        <w:t xml:space="preserve"> </w:t>
      </w:r>
      <w:del w:id="1073" w:author="Warwick Wainwright" w:date="2018-07-25T14:52:00Z">
        <w:r w:rsidR="00B06186" w:rsidDel="00316E03">
          <w:rPr>
            <w:bCs/>
          </w:rPr>
          <w:delText>while for o</w:delText>
        </w:r>
      </w:del>
      <w:ins w:id="1074" w:author="Warwick Wainwright" w:date="2018-07-25T14:52:00Z">
        <w:r w:rsidR="00316E03">
          <w:rPr>
            <w:bCs/>
          </w:rPr>
          <w:t>For o</w:t>
        </w:r>
      </w:ins>
      <w:r w:rsidR="00B06186">
        <w:rPr>
          <w:bCs/>
        </w:rPr>
        <w:t xml:space="preserve">vine farmers </w:t>
      </w:r>
      <w:del w:id="1075" w:author="Warwick Wainwright" w:date="2018-07-25T14:52:00Z">
        <w:r w:rsidR="00B06186" w:rsidDel="00316E03">
          <w:rPr>
            <w:bCs/>
          </w:rPr>
          <w:delText>it is</w:delText>
        </w:r>
      </w:del>
      <w:ins w:id="1076"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1077" w:author="Warwick Wainwright" w:date="2018-07-25T14:29:00Z"/>
          <w:bCs/>
        </w:rPr>
      </w:pPr>
    </w:p>
    <w:p w14:paraId="764E5853" w14:textId="15C47FFD" w:rsidR="000C68C6" w:rsidRDefault="00F8735E" w:rsidP="00F8735E">
      <w:pPr>
        <w:rPr>
          <w:bCs/>
        </w:rPr>
      </w:pPr>
      <w:del w:id="1078"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1079" w:author="Warwick Wainwright" w:date="2018-07-25T15:18:00Z">
        <w:r w:rsidR="007F4AEB">
          <w:rPr>
            <w:bCs/>
          </w:rPr>
          <w:t>S</w:t>
        </w:r>
      </w:ins>
      <w:ins w:id="1080" w:author="Warwick Wainwright" w:date="2018-07-25T14:29:00Z">
        <w:r w:rsidR="0015362E">
          <w:rPr>
            <w:bCs/>
          </w:rPr>
          <w:t>ignificant standard deviation</w:t>
        </w:r>
      </w:ins>
      <w:ins w:id="1081" w:author="Warwick Wainwright" w:date="2018-07-25T15:18:00Z">
        <w:r w:rsidR="007F4AEB">
          <w:rPr>
            <w:bCs/>
          </w:rPr>
          <w:t>s</w:t>
        </w:r>
      </w:ins>
      <w:ins w:id="1082" w:author="Warwick Wainwright" w:date="2018-07-25T15:19:00Z">
        <w:r w:rsidR="007F4AEB">
          <w:rPr>
            <w:bCs/>
          </w:rPr>
          <w:t xml:space="preserve"> of the normally distributed coefficients</w:t>
        </w:r>
      </w:ins>
      <w:ins w:id="1083" w:author="Warwick Wainwright" w:date="2018-07-25T14:29:00Z">
        <w:r w:rsidR="007F4AEB">
          <w:rPr>
            <w:bCs/>
          </w:rPr>
          <w:t xml:space="preserve"> indicate</w:t>
        </w:r>
      </w:ins>
      <w:ins w:id="1084" w:author="Warwick Wainwright" w:date="2018-07-25T15:19:00Z">
        <w:r w:rsidR="007F4AEB">
          <w:rPr>
            <w:bCs/>
          </w:rPr>
          <w:t xml:space="preserve"> there is heterogeneity in </w:t>
        </w:r>
        <w:proofErr w:type="gramStart"/>
        <w:r w:rsidR="007F4AEB">
          <w:rPr>
            <w:bCs/>
          </w:rPr>
          <w:t>farmers</w:t>
        </w:r>
        <w:proofErr w:type="gramEnd"/>
        <w:r w:rsidR="007F4AEB">
          <w:rPr>
            <w:bCs/>
          </w:rPr>
          <w:t xml:space="preserve"> preferences for some attributes.</w:t>
        </w:r>
      </w:ins>
      <w:ins w:id="1085" w:author="Warwick Wainwright" w:date="2018-07-25T15:20:00Z">
        <w:r w:rsidR="007F4AEB">
          <w:rPr>
            <w:bCs/>
          </w:rPr>
          <w:t xml:space="preserve"> </w:t>
        </w:r>
      </w:ins>
      <w:del w:id="1086" w:author="Warwick Wainwright" w:date="2018-07-25T14:30:00Z">
        <w:r w:rsidRPr="00F8735E" w:rsidDel="0015362E">
          <w:rPr>
            <w:bCs/>
          </w:rPr>
          <w:delText xml:space="preserve">, indicating </w:delText>
        </w:r>
      </w:del>
      <w:del w:id="1087" w:author="Warwick Wainwright" w:date="2018-07-25T15:20:00Z">
        <w:r w:rsidRPr="00F8735E" w:rsidDel="007F4AEB">
          <w:rPr>
            <w:bCs/>
          </w:rPr>
          <w:delText xml:space="preserve">heterogeneous preferences among respondents </w:delText>
        </w:r>
      </w:del>
      <w:del w:id="1088" w:author="Warwick Wainwright" w:date="2018-07-25T14:32:00Z">
        <w:r w:rsidRPr="00F8735E" w:rsidDel="0015362E">
          <w:rPr>
            <w:bCs/>
          </w:rPr>
          <w:delText>for most</w:delText>
        </w:r>
      </w:del>
      <w:del w:id="1089" w:author="Warwick Wainwright" w:date="2018-07-25T15:20:00Z">
        <w:r w:rsidRPr="00F8735E" w:rsidDel="007F4AEB">
          <w:rPr>
            <w:bCs/>
          </w:rPr>
          <w:delText xml:space="preserve"> attributes. </w:delText>
        </w:r>
      </w:del>
      <w:commentRangeStart w:id="1090"/>
      <w:commentRangeStart w:id="1091"/>
      <w:del w:id="1092" w:author="Warwick Wainwright" w:date="2018-07-25T14:35:00Z">
        <w:r w:rsidR="00B06186" w:rsidDel="0015362E">
          <w:rPr>
            <w:bCs/>
          </w:rPr>
          <w:delText>N</w:delText>
        </w:r>
      </w:del>
      <w:del w:id="1093" w:author="Warwick Wainwright" w:date="2018-07-25T15:20:00Z">
        <w:r w:rsidR="00B06186" w:rsidDel="007F4AEB">
          <w:rPr>
            <w:bCs/>
          </w:rPr>
          <w:delText xml:space="preserve">on-significance for </w:delText>
        </w:r>
      </w:del>
      <w:del w:id="1094" w:author="Warwick Wainwright" w:date="2018-07-25T14:32:00Z">
        <w:r w:rsidR="00B06186" w:rsidDel="0015362E">
          <w:rPr>
            <w:bCs/>
          </w:rPr>
          <w:delText xml:space="preserve">subsidy </w:delText>
        </w:r>
      </w:del>
      <w:del w:id="1095" w:author="Warwick Wainwright" w:date="2018-07-25T15:20:00Z">
        <w:r w:rsidR="00B06186" w:rsidDel="007F4AEB">
          <w:rPr>
            <w:bCs/>
          </w:rPr>
          <w:delText xml:space="preserve">suggests </w:delText>
        </w:r>
        <w:commentRangeEnd w:id="1090"/>
        <w:r w:rsidR="00C52B84" w:rsidDel="007F4AEB">
          <w:rPr>
            <w:rStyle w:val="CommentReference"/>
          </w:rPr>
          <w:commentReference w:id="1090"/>
        </w:r>
      </w:del>
      <w:commentRangeEnd w:id="1091"/>
      <w:r w:rsidR="00561947">
        <w:rPr>
          <w:rStyle w:val="CommentReference"/>
        </w:rPr>
        <w:commentReference w:id="1091"/>
      </w:r>
      <w:ins w:id="1096" w:author="Warwick Wainwright" w:date="2018-07-25T14:42:00Z">
        <w:r w:rsidR="00CD349F" w:rsidRPr="00F8735E">
          <w:rPr>
            <w:bCs/>
          </w:rPr>
          <w:t xml:space="preserve">The standard deviations </w:t>
        </w:r>
      </w:ins>
      <w:ins w:id="1097" w:author="Warwick Wainwright" w:date="2018-07-25T15:20:00Z">
        <w:r w:rsidR="007F4AEB">
          <w:rPr>
            <w:bCs/>
          </w:rPr>
          <w:t xml:space="preserve">were significant </w:t>
        </w:r>
      </w:ins>
      <w:ins w:id="1098"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w:t>
        </w:r>
        <w:proofErr w:type="spellStart"/>
        <w:r w:rsidR="007F4AEB">
          <w:rPr>
            <w:bCs/>
          </w:rPr>
          <w:t>ovines</w:t>
        </w:r>
        <w:proofErr w:type="spellEnd"/>
        <w:r w:rsidR="007F4AEB">
          <w:rPr>
            <w:bCs/>
          </w:rPr>
          <w:t xml:space="preserve"> only)</w:t>
        </w:r>
      </w:ins>
      <w:ins w:id="1099" w:author="Warwick Wainwright" w:date="2018-07-25T15:21:00Z">
        <w:r w:rsidR="007F4AEB">
          <w:rPr>
            <w:bCs/>
          </w:rPr>
          <w:t xml:space="preserve">. </w:t>
        </w:r>
      </w:ins>
      <w:del w:id="1100" w:author="Warwick Wainwright" w:date="2018-07-25T14:41:00Z">
        <w:r w:rsidR="00B06186" w:rsidDel="00083763">
          <w:rPr>
            <w:bCs/>
          </w:rPr>
          <w:delText xml:space="preserve">both farmer groups value increases in subsidy premiums </w:delText>
        </w:r>
        <w:commentRangeStart w:id="1101"/>
        <w:commentRangeStart w:id="1102"/>
        <w:r w:rsidR="00B06186" w:rsidDel="00083763">
          <w:rPr>
            <w:bCs/>
          </w:rPr>
          <w:delText>(an expected finding</w:delText>
        </w:r>
        <w:commentRangeEnd w:id="1101"/>
        <w:r w:rsidR="00C52B84" w:rsidDel="00083763">
          <w:rPr>
            <w:rStyle w:val="CommentReference"/>
          </w:rPr>
          <w:commentReference w:id="1101"/>
        </w:r>
      </w:del>
      <w:commentRangeEnd w:id="1102"/>
      <w:r w:rsidR="00561947">
        <w:rPr>
          <w:rStyle w:val="CommentReference"/>
        </w:rPr>
        <w:commentReference w:id="1102"/>
      </w:r>
      <w:del w:id="1103" w:author="Warwick Wainwright" w:date="2018-07-25T14:41:00Z">
        <w:r w:rsidR="00B06186" w:rsidDel="00083763">
          <w:rPr>
            <w:bCs/>
          </w:rPr>
          <w:delText>).</w:delText>
        </w:r>
      </w:del>
    </w:p>
    <w:p w14:paraId="369F644F" w14:textId="77777777" w:rsidR="00336359" w:rsidRPr="00F8735E" w:rsidRDefault="00336359" w:rsidP="00F8735E">
      <w:pPr>
        <w:rPr>
          <w:bCs/>
        </w:rPr>
      </w:pPr>
    </w:p>
    <w:p w14:paraId="142BB1F9" w14:textId="5886F0B5" w:rsidR="006B5418" w:rsidRDefault="0054140B" w:rsidP="00F8735E">
      <w:pPr>
        <w:rPr>
          <w:ins w:id="1104" w:author="Warwick Wainwright" w:date="2018-07-25T17:07:00Z"/>
          <w:bCs/>
        </w:rPr>
      </w:pPr>
      <w:ins w:id="1105" w:author="Warwick Wainwright" w:date="2018-07-25T16:14:00Z">
        <w:r>
          <w:rPr>
            <w:bCs/>
          </w:rPr>
          <w:t xml:space="preserve">Additionally, we also tested for significant </w:t>
        </w:r>
      </w:ins>
      <w:ins w:id="1106" w:author="Warwick Wainwright" w:date="2018-07-25T16:15:00Z">
        <w:r>
          <w:rPr>
            <w:bCs/>
          </w:rPr>
          <w:t>relationships</w:t>
        </w:r>
      </w:ins>
      <w:ins w:id="1107" w:author="Warwick Wainwright" w:date="2018-07-25T16:14:00Z">
        <w:r>
          <w:rPr>
            <w:bCs/>
          </w:rPr>
          <w:t xml:space="preserve"> between</w:t>
        </w:r>
      </w:ins>
      <w:ins w:id="1108" w:author="Warwick Wainwright" w:date="2018-07-25T16:15:00Z">
        <w:r>
          <w:rPr>
            <w:bCs/>
          </w:rPr>
          <w:t xml:space="preserve"> </w:t>
        </w:r>
      </w:ins>
      <w:ins w:id="1109" w:author="Warwick Wainwright" w:date="2018-07-25T16:16:00Z">
        <w:r>
          <w:rPr>
            <w:bCs/>
          </w:rPr>
          <w:t xml:space="preserve">respondent preferences for different contract attributes and </w:t>
        </w:r>
      </w:ins>
      <w:ins w:id="1110" w:author="Warwick Wainwright" w:date="2018-07-25T16:17:00Z">
        <w:r>
          <w:rPr>
            <w:bCs/>
          </w:rPr>
          <w:t xml:space="preserve">various individual specific </w:t>
        </w:r>
      </w:ins>
      <w:ins w:id="1111" w:author="Warwick Wainwright" w:date="2018-07-25T16:15:00Z">
        <w:r>
          <w:rPr>
            <w:bCs/>
          </w:rPr>
          <w:t>covariates</w:t>
        </w:r>
      </w:ins>
      <w:ins w:id="1112" w:author="Warwick Wainwright" w:date="2018-07-25T16:17:00Z">
        <w:r>
          <w:rPr>
            <w:bCs/>
          </w:rPr>
          <w:t xml:space="preserve"> (i.e. explanatory variables)</w:t>
        </w:r>
      </w:ins>
      <w:ins w:id="1113" w:author="Warwick Wainwright" w:date="2018-07-25T16:15:00Z">
        <w:r>
          <w:rPr>
            <w:bCs/>
          </w:rPr>
          <w:t>.</w:t>
        </w:r>
      </w:ins>
      <w:ins w:id="1114" w:author="Warwick Wainwright" w:date="2018-07-25T16:14:00Z">
        <w:r>
          <w:rPr>
            <w:bCs/>
          </w:rPr>
          <w:t xml:space="preserve"> </w:t>
        </w:r>
      </w:ins>
      <w:r w:rsidR="00F8735E" w:rsidRPr="00F8735E">
        <w:rPr>
          <w:bCs/>
        </w:rPr>
        <w:t>The significant covariate</w:t>
      </w:r>
      <w:ins w:id="1115" w:author="Warwick Wainwright" w:date="2018-07-25T14:52:00Z">
        <w:r w:rsidR="00316E03">
          <w:rPr>
            <w:bCs/>
          </w:rPr>
          <w:t xml:space="preserve"> interactions</w:t>
        </w:r>
      </w:ins>
      <w:del w:id="1116" w:author="Warwick Wainwright" w:date="2018-07-25T14:52:00Z">
        <w:r w:rsidR="00F8735E" w:rsidRPr="00F8735E" w:rsidDel="00316E03">
          <w:rPr>
            <w:bCs/>
          </w:rPr>
          <w:delText>s</w:delText>
        </w:r>
      </w:del>
      <w:r w:rsidR="00F8735E" w:rsidRPr="00F8735E">
        <w:rPr>
          <w:bCs/>
        </w:rPr>
        <w:t xml:space="preserve"> </w:t>
      </w:r>
      <w:del w:id="1117" w:author="Warwick Wainwright" w:date="2018-07-25T16:18:00Z">
        <w:r w:rsidR="00F8735E" w:rsidRPr="00F8735E" w:rsidDel="0054140B">
          <w:rPr>
            <w:bCs/>
          </w:rPr>
          <w:delText xml:space="preserve">in </w:delText>
        </w:r>
      </w:del>
      <w:ins w:id="1118" w:author="Warwick Wainwright" w:date="2018-07-25T16:18:00Z">
        <w:r>
          <w:rPr>
            <w:bCs/>
          </w:rPr>
          <w:t>for</w:t>
        </w:r>
        <w:r w:rsidRPr="00F8735E">
          <w:rPr>
            <w:bCs/>
          </w:rPr>
          <w:t xml:space="preserve"> </w:t>
        </w:r>
      </w:ins>
      <w:r w:rsidR="00F8735E" w:rsidRPr="00F8735E">
        <w:rPr>
          <w:bCs/>
        </w:rPr>
        <w:t xml:space="preserve">both models are </w:t>
      </w:r>
      <w:del w:id="1119"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1120" w:author="Warwick Wainwright" w:date="2018-07-25T16:31:00Z">
        <w:r w:rsidR="00290D5D">
          <w:rPr>
            <w:bCs/>
          </w:rPr>
          <w:t>For both models, a</w:t>
        </w:r>
      </w:ins>
      <w:ins w:id="1121" w:author="Warwick Wainwright" w:date="2018-07-25T16:22:00Z">
        <w:r>
          <w:rPr>
            <w:bCs/>
          </w:rPr>
          <w:t xml:space="preserve"> negative, significant relationship was obtained by </w:t>
        </w:r>
      </w:ins>
      <w:del w:id="1122" w:author="Warwick Wainwright" w:date="2018-07-25T16:20:00Z">
        <w:r w:rsidR="00F8735E" w:rsidRPr="00F8735E" w:rsidDel="0054140B">
          <w:rPr>
            <w:bCs/>
          </w:rPr>
          <w:delText xml:space="preserve">COS </w:delText>
        </w:r>
      </w:del>
      <w:ins w:id="1123" w:author="Warwick Wainwright" w:date="2018-07-25T16:23:00Z">
        <w:r>
          <w:rPr>
            <w:bCs/>
          </w:rPr>
          <w:t>i</w:t>
        </w:r>
      </w:ins>
      <w:ins w:id="1124" w:author="Warwick Wainwright" w:date="2018-07-25T16:21:00Z">
        <w:r>
          <w:rPr>
            <w:bCs/>
          </w:rPr>
          <w:t xml:space="preserve">nteracting </w:t>
        </w:r>
      </w:ins>
      <w:ins w:id="1125" w:author="Warwick Wainwright" w:date="2018-07-25T16:38:00Z">
        <w:r w:rsidR="003116BC">
          <w:rPr>
            <w:bCs/>
          </w:rPr>
          <w:t xml:space="preserve">farmers currently enrolled in AES schemes (AES) with </w:t>
        </w:r>
      </w:ins>
      <w:ins w:id="1126" w:author="Warwick Wainwright" w:date="2018-07-25T16:21:00Z">
        <w:r>
          <w:rPr>
            <w:bCs/>
          </w:rPr>
          <w:t>subsidy</w:t>
        </w:r>
      </w:ins>
      <w:ins w:id="1127" w:author="Warwick Wainwright" w:date="2018-07-25T16:37:00Z">
        <w:r w:rsidR="003116BC">
          <w:rPr>
            <w:bCs/>
          </w:rPr>
          <w:t xml:space="preserve"> (COS)</w:t>
        </w:r>
      </w:ins>
      <w:ins w:id="1128" w:author="Warwick Wainwright" w:date="2018-07-25T16:20:00Z">
        <w:r w:rsidRPr="00F8735E">
          <w:rPr>
            <w:bCs/>
          </w:rPr>
          <w:t xml:space="preserve"> </w:t>
        </w:r>
      </w:ins>
      <w:del w:id="1129" w:author="Warwick Wainwright" w:date="2018-07-25T16:21:00Z">
        <w:r w:rsidR="00F8735E" w:rsidRPr="00F8735E" w:rsidDel="0054140B">
          <w:rPr>
            <w:bCs/>
          </w:rPr>
          <w:delText xml:space="preserve">interacted </w:delText>
        </w:r>
      </w:del>
      <w:r w:rsidR="00F8735E" w:rsidRPr="00F8735E">
        <w:rPr>
          <w:bCs/>
        </w:rPr>
        <w:t xml:space="preserve">with </w:t>
      </w:r>
      <w:del w:id="1130" w:author="Warwick Wainwright" w:date="2018-07-25T16:21:00Z">
        <w:r w:rsidR="003A2195" w:rsidDel="0054140B">
          <w:rPr>
            <w:bCs/>
          </w:rPr>
          <w:delText>AES</w:delText>
        </w:r>
        <w:r w:rsidR="00F8735E" w:rsidRPr="00F8735E" w:rsidDel="0054140B">
          <w:rPr>
            <w:bCs/>
          </w:rPr>
          <w:delText xml:space="preserve"> </w:delText>
        </w:r>
      </w:del>
      <w:ins w:id="1131" w:author="Warwick Wainwright" w:date="2018-07-25T16:23:00Z">
        <w:r>
          <w:rPr>
            <w:bCs/>
          </w:rPr>
          <w:t xml:space="preserve">suggesting </w:t>
        </w:r>
      </w:ins>
      <w:del w:id="1132"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133" w:author="Warwick Wainwright" w:date="2018-07-25T16:23:00Z">
        <w:r>
          <w:rPr>
            <w:bCs/>
          </w:rPr>
          <w:t xml:space="preserve">farmers </w:t>
        </w:r>
      </w:ins>
      <w:r w:rsidR="00F8735E" w:rsidRPr="00F8735E">
        <w:rPr>
          <w:bCs/>
        </w:rPr>
        <w:t>currently enrolled in AES programmes require lower levels of subsidy support</w:t>
      </w:r>
      <w:ins w:id="1134" w:author="Warwick Wainwright" w:date="2018-07-25T16:27:00Z">
        <w:r w:rsidR="00290D5D">
          <w:rPr>
            <w:bCs/>
          </w:rPr>
          <w:t xml:space="preserve">. </w:t>
        </w:r>
      </w:ins>
      <w:del w:id="1135" w:author="Warwick Wainwright" w:date="2018-07-25T16:27:00Z">
        <w:r w:rsidR="00416DE7" w:rsidDel="00290D5D">
          <w:rPr>
            <w:bCs/>
          </w:rPr>
          <w:delText>,</w:delText>
        </w:r>
        <w:r w:rsidR="00F8735E" w:rsidRPr="00F8735E" w:rsidDel="00290D5D">
          <w:rPr>
            <w:bCs/>
          </w:rPr>
          <w:delText xml:space="preserve"> whilst f</w:delText>
        </w:r>
      </w:del>
      <w:ins w:id="1136" w:author="Warwick Wainwright" w:date="2018-07-25T16:27:00Z">
        <w:r w:rsidR="00290D5D">
          <w:rPr>
            <w:bCs/>
          </w:rPr>
          <w:t>Conversely, f</w:t>
        </w:r>
      </w:ins>
      <w:r w:rsidR="00F8735E" w:rsidRPr="00F8735E">
        <w:rPr>
          <w:bCs/>
        </w:rPr>
        <w:t>armers not enrolled in AES schemes d</w:t>
      </w:r>
      <w:r w:rsidR="00864EE0">
        <w:rPr>
          <w:bCs/>
        </w:rPr>
        <w:t>emand</w:t>
      </w:r>
      <w:ins w:id="1137" w:author="Warwick Wainwright" w:date="2018-07-25T16:28:00Z">
        <w:r w:rsidR="00290D5D">
          <w:rPr>
            <w:bCs/>
          </w:rPr>
          <w:t>ed</w:t>
        </w:r>
      </w:ins>
      <w:r w:rsidR="00864EE0">
        <w:rPr>
          <w:bCs/>
        </w:rPr>
        <w:t xml:space="preserve"> higher subsidy payments.</w:t>
      </w:r>
      <w:ins w:id="1138" w:author="Warwick Wainwright" w:date="2018-07-25T16:18:00Z">
        <w:r>
          <w:rPr>
            <w:bCs/>
          </w:rPr>
          <w:t xml:space="preserve"> </w:t>
        </w:r>
      </w:ins>
      <w:ins w:id="1139" w:author="Warwick Wainwright" w:date="2018-07-25T16:19:00Z">
        <w:r>
          <w:rPr>
            <w:bCs/>
          </w:rPr>
          <w:t xml:space="preserve">The </w:t>
        </w:r>
      </w:ins>
      <w:r w:rsidR="00E06D9F">
        <w:rPr>
          <w:bCs/>
        </w:rPr>
        <w:t>N0</w:t>
      </w:r>
      <w:ins w:id="1140" w:author="Warwick Wainwright" w:date="2018-07-25T16:30:00Z">
        <w:r w:rsidR="00290D5D">
          <w:rPr>
            <w:bCs/>
          </w:rPr>
          <w:t xml:space="preserve"> (non-contract option)</w:t>
        </w:r>
      </w:ins>
      <w:r w:rsidR="00B06186">
        <w:rPr>
          <w:bCs/>
        </w:rPr>
        <w:t xml:space="preserve"> interacted with AES was positive and significant suggest</w:t>
      </w:r>
      <w:ins w:id="1141"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142" w:author="Warwick Wainwright" w:date="2018-07-25T16:31:00Z">
        <w:r w:rsidR="00E06D9F" w:rsidDel="00290D5D">
          <w:rPr>
            <w:bCs/>
          </w:rPr>
          <w:delText xml:space="preserve">N0 </w:delText>
        </w:r>
      </w:del>
      <w:ins w:id="1143" w:author="Warwick Wainwright" w:date="2018-07-25T16:31:00Z">
        <w:r w:rsidR="00290D5D">
          <w:rPr>
            <w:bCs/>
          </w:rPr>
          <w:t xml:space="preserve">non-contract </w:t>
        </w:r>
      </w:ins>
      <w:r w:rsidR="00E06D9F">
        <w:rPr>
          <w:bCs/>
        </w:rPr>
        <w:t xml:space="preserve">option. </w:t>
      </w:r>
      <w:commentRangeStart w:id="1144"/>
      <w:ins w:id="1145" w:author="Warwick Wainwright" w:date="2018-07-27T12:24:00Z">
        <w:r w:rsidR="006B02F9">
          <w:rPr>
            <w:bCs/>
          </w:rPr>
          <w:t>Education level did not influence likelihood of enrolling into a contract</w:t>
        </w:r>
        <w:r w:rsidR="006B02F9">
          <w:rPr>
            <w:bCs/>
          </w:rPr>
          <w:t xml:space="preserve"> and farmer</w:t>
        </w:r>
        <w:r w:rsidR="006B02F9">
          <w:rPr>
            <w:bCs/>
          </w:rPr>
          <w:t xml:space="preserve"> age did not </w:t>
        </w:r>
      </w:ins>
      <w:ins w:id="1146" w:author="Warwick Wainwright" w:date="2018-07-27T12:30:00Z">
        <w:r w:rsidR="00561947">
          <w:rPr>
            <w:bCs/>
          </w:rPr>
          <w:t>affect</w:t>
        </w:r>
      </w:ins>
      <w:ins w:id="1147" w:author="Warwick Wainwright" w:date="2018-07-27T12:24:00Z">
        <w:r w:rsidR="006B02F9">
          <w:rPr>
            <w:bCs/>
          </w:rPr>
          <w:t xml:space="preserve"> preferences for contract length</w:t>
        </w:r>
      </w:ins>
      <w:ins w:id="1148" w:author="Warwick Wainwright" w:date="2018-07-27T12:30:00Z">
        <w:r w:rsidR="00561947">
          <w:rPr>
            <w:bCs/>
          </w:rPr>
          <w:t xml:space="preserve"> (not reported in table)</w:t>
        </w:r>
      </w:ins>
      <w:ins w:id="1149" w:author="Warwick Wainwright" w:date="2018-07-27T12:24:00Z">
        <w:r w:rsidR="006B02F9">
          <w:rPr>
            <w:bCs/>
          </w:rPr>
          <w:t xml:space="preserve">.  </w:t>
        </w:r>
      </w:ins>
      <w:commentRangeEnd w:id="1144"/>
      <w:ins w:id="1150" w:author="Warwick Wainwright" w:date="2018-07-27T12:38:00Z">
        <w:r w:rsidR="00A06EC2">
          <w:rPr>
            <w:rStyle w:val="CommentReference"/>
          </w:rPr>
          <w:commentReference w:id="1144"/>
        </w:r>
      </w:ins>
    </w:p>
    <w:p w14:paraId="20BDB92C" w14:textId="77777777" w:rsidR="006B5418" w:rsidRDefault="006B5418" w:rsidP="00F8735E">
      <w:pPr>
        <w:rPr>
          <w:ins w:id="1151" w:author="Warwick Wainwright" w:date="2018-07-25T17:07:00Z"/>
          <w:bCs/>
        </w:rPr>
      </w:pPr>
    </w:p>
    <w:p w14:paraId="1BD803CB" w14:textId="1CC0103B" w:rsidR="00791711" w:rsidDel="006B5418" w:rsidRDefault="006B5418" w:rsidP="00F8735E">
      <w:pPr>
        <w:rPr>
          <w:del w:id="1152" w:author="Warwick Wainwright" w:date="2018-07-25T17:07:00Z"/>
          <w:bCs/>
        </w:rPr>
      </w:pPr>
      <w:ins w:id="1153" w:author="Warwick Wainwright" w:date="2018-07-25T17:07:00Z">
        <w:r>
          <w:rPr>
            <w:bCs/>
          </w:rPr>
          <w:t>For bovine farmers, i</w:t>
        </w:r>
      </w:ins>
      <w:ins w:id="1154" w:author="Warwick Wainwright" w:date="2018-07-25T16:35:00Z">
        <w:r w:rsidR="003116BC">
          <w:rPr>
            <w:bCs/>
          </w:rPr>
          <w:t xml:space="preserve">nteracting </w:t>
        </w:r>
      </w:ins>
      <w:ins w:id="1155" w:author="Warwick Wainwright" w:date="2018-07-25T17:07:00Z">
        <w:r>
          <w:rPr>
            <w:bCs/>
          </w:rPr>
          <w:t>respondents</w:t>
        </w:r>
      </w:ins>
      <w:ins w:id="1156" w:author="Warwick Wainwright" w:date="2018-07-25T16:41:00Z">
        <w:r w:rsidR="003116BC">
          <w:rPr>
            <w:bCs/>
          </w:rPr>
          <w:t xml:space="preserve"> wishing to</w:t>
        </w:r>
      </w:ins>
      <w:ins w:id="1157" w:author="Warwick Wainwright" w:date="2018-07-25T16:35:00Z">
        <w:r w:rsidR="003116BC">
          <w:rPr>
            <w:bCs/>
          </w:rPr>
          <w:t xml:space="preserve"> </w:t>
        </w:r>
      </w:ins>
      <w:ins w:id="1158" w:author="Warwick Wainwright" w:date="2018-07-25T16:41:00Z">
        <w:r w:rsidR="003116BC">
          <w:rPr>
            <w:bCs/>
          </w:rPr>
          <w:t>receive</w:t>
        </w:r>
      </w:ins>
      <w:ins w:id="1159" w:author="Warwick Wainwright" w:date="2018-07-25T16:35:00Z">
        <w:r w:rsidR="003116BC">
          <w:rPr>
            <w:bCs/>
          </w:rPr>
          <w:t xml:space="preserve"> </w:t>
        </w:r>
      </w:ins>
      <w:ins w:id="1160" w:author="Warwick Wainwright" w:date="2018-07-25T16:40:00Z">
        <w:r w:rsidR="003116BC">
          <w:rPr>
            <w:bCs/>
          </w:rPr>
          <w:t xml:space="preserve">community </w:t>
        </w:r>
      </w:ins>
      <w:ins w:id="1161" w:author="Warwick Wainwright" w:date="2018-07-25T16:35:00Z">
        <w:r w:rsidR="003116BC">
          <w:rPr>
            <w:bCs/>
          </w:rPr>
          <w:t>benefits from the scheme (</w:t>
        </w:r>
      </w:ins>
      <w:r w:rsidR="00F8735E" w:rsidRPr="00F8735E">
        <w:rPr>
          <w:bCs/>
        </w:rPr>
        <w:t>BEN</w:t>
      </w:r>
      <w:ins w:id="1162" w:author="Warwick Wainwright" w:date="2018-07-25T16:36:00Z">
        <w:r w:rsidR="003116BC">
          <w:rPr>
            <w:bCs/>
          </w:rPr>
          <w:t>)</w:t>
        </w:r>
      </w:ins>
      <w:r w:rsidR="00F8735E" w:rsidRPr="00F8735E">
        <w:rPr>
          <w:bCs/>
        </w:rPr>
        <w:t xml:space="preserve"> </w:t>
      </w:r>
      <w:del w:id="1163" w:author="Warwick Wainwright" w:date="2018-07-25T16:36:00Z">
        <w:r w:rsidR="00F8735E" w:rsidRPr="00F8735E" w:rsidDel="003116BC">
          <w:rPr>
            <w:bCs/>
          </w:rPr>
          <w:delText xml:space="preserve">interacted </w:delText>
        </w:r>
      </w:del>
      <w:r w:rsidR="00F8735E" w:rsidRPr="00F8735E">
        <w:rPr>
          <w:bCs/>
        </w:rPr>
        <w:t>with COS was significant and positive</w:t>
      </w:r>
      <w:ins w:id="1164" w:author="Warwick Wainwright" w:date="2018-07-25T16:42:00Z">
        <w:r w:rsidR="003116BC">
          <w:rPr>
            <w:bCs/>
          </w:rPr>
          <w:t>,</w:t>
        </w:r>
      </w:ins>
      <w:r w:rsidR="00F8735E" w:rsidRPr="00F8735E">
        <w:rPr>
          <w:bCs/>
        </w:rPr>
        <w:t xml:space="preserve"> </w:t>
      </w:r>
      <w:del w:id="1165"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166" w:author="Warwick Wainwright" w:date="2018-07-25T16:42:00Z">
        <w:r w:rsidR="00F8735E" w:rsidRPr="00F8735E" w:rsidDel="003116BC">
          <w:rPr>
            <w:bCs/>
          </w:rPr>
          <w:delText xml:space="preserve">support </w:delText>
        </w:r>
      </w:del>
      <w:ins w:id="1167" w:author="Warwick Wainwright" w:date="2018-07-25T16:59:00Z">
        <w:r w:rsidR="000E7EB3">
          <w:rPr>
            <w:bCs/>
          </w:rPr>
          <w:t>rewards for providing conservation services</w:t>
        </w:r>
      </w:ins>
      <w:del w:id="1168" w:author="Warwick Wainwright" w:date="2018-07-25T16:59:00Z">
        <w:r w:rsidR="00F8735E" w:rsidRPr="00F8735E" w:rsidDel="000E7EB3">
          <w:rPr>
            <w:bCs/>
          </w:rPr>
          <w:delText xml:space="preserve">for </w:delText>
        </w:r>
      </w:del>
      <w:del w:id="1169" w:author="Warwick Wainwright" w:date="2018-07-25T16:43:00Z">
        <w:r w:rsidR="00F8735E" w:rsidRPr="00F8735E" w:rsidDel="003116BC">
          <w:rPr>
            <w:bCs/>
          </w:rPr>
          <w:delText xml:space="preserve">conservation schemes </w:delText>
        </w:r>
      </w:del>
      <w:ins w:id="1170" w:author="Warwick Wainwright" w:date="2018-07-25T16:43:00Z">
        <w:r w:rsidR="003116BC">
          <w:rPr>
            <w:bCs/>
          </w:rPr>
          <w:t xml:space="preserve"> </w:t>
        </w:r>
      </w:ins>
      <w:r w:rsidR="00F8735E" w:rsidRPr="00F8735E">
        <w:rPr>
          <w:bCs/>
        </w:rPr>
        <w:t xml:space="preserve">require </w:t>
      </w:r>
      <w:ins w:id="1171" w:author="Warwick Wainwright" w:date="2018-07-25T16:43:00Z">
        <w:r w:rsidR="000B705E">
          <w:rPr>
            <w:bCs/>
          </w:rPr>
          <w:t xml:space="preserve">a </w:t>
        </w:r>
      </w:ins>
      <w:r w:rsidR="00F8735E" w:rsidRPr="00F8735E">
        <w:rPr>
          <w:bCs/>
        </w:rPr>
        <w:t xml:space="preserve">higher </w:t>
      </w:r>
      <w:ins w:id="1172"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173" w:author="Warwick Wainwright" w:date="2018-07-25T17:07:00Z">
        <w:r w:rsidR="00F8735E" w:rsidRPr="00F8735E" w:rsidDel="006B5418">
          <w:rPr>
            <w:bCs/>
          </w:rPr>
          <w:delText xml:space="preserve"> </w:delText>
        </w:r>
      </w:del>
    </w:p>
    <w:p w14:paraId="49163519" w14:textId="77777777" w:rsidR="00791711" w:rsidDel="006B5418" w:rsidRDefault="00791711" w:rsidP="00F8735E">
      <w:pPr>
        <w:rPr>
          <w:del w:id="1174" w:author="Warwick Wainwright" w:date="2018-07-25T17:07:00Z"/>
          <w:bCs/>
        </w:rPr>
      </w:pPr>
    </w:p>
    <w:p w14:paraId="73FFDC51" w14:textId="0DF8DBDF" w:rsidR="00F8735E" w:rsidRDefault="00F8735E" w:rsidP="00F8735E">
      <w:pPr>
        <w:rPr>
          <w:bCs/>
        </w:rPr>
      </w:pPr>
      <w:del w:id="1175" w:author="Warwick Wainwright" w:date="2018-07-25T16:52:00Z">
        <w:r w:rsidRPr="00F8735E" w:rsidDel="000E7EB3">
          <w:rPr>
            <w:bCs/>
          </w:rPr>
          <w:delText xml:space="preserve">For </w:delText>
        </w:r>
      </w:del>
      <w:ins w:id="1176" w:author="Warwick Wainwright" w:date="2018-07-25T17:06:00Z">
        <w:r w:rsidR="006B5418">
          <w:rPr>
            <w:bCs/>
          </w:rPr>
          <w:t xml:space="preserve">For </w:t>
        </w:r>
      </w:ins>
      <w:ins w:id="1177" w:author="Warwick Wainwright" w:date="2018-07-25T16:53:00Z">
        <w:r w:rsidR="000E7EB3">
          <w:rPr>
            <w:bCs/>
          </w:rPr>
          <w:t>ovine farmers</w:t>
        </w:r>
      </w:ins>
      <w:ins w:id="1178" w:author="Warwick Wainwright" w:date="2018-07-25T17:06:00Z">
        <w:r w:rsidR="006B5418">
          <w:rPr>
            <w:bCs/>
          </w:rPr>
          <w:t>, interacting BEN</w:t>
        </w:r>
      </w:ins>
      <w:ins w:id="1179" w:author="Warwick Wainwright" w:date="2018-07-25T16:53:00Z">
        <w:r w:rsidR="000E7EB3">
          <w:rPr>
            <w:bCs/>
          </w:rPr>
          <w:t xml:space="preserve"> </w:t>
        </w:r>
      </w:ins>
      <w:del w:id="1180" w:author="Warwick Wainwright" w:date="2018-07-25T16:52:00Z">
        <w:r w:rsidRPr="00F8735E" w:rsidDel="000E7EB3">
          <w:rPr>
            <w:bCs/>
          </w:rPr>
          <w:delText>ovines</w:delText>
        </w:r>
      </w:del>
      <w:del w:id="1181" w:author="Warwick Wainwright" w:date="2018-07-25T17:06:00Z">
        <w:r w:rsidRPr="00F8735E" w:rsidDel="006B5418">
          <w:rPr>
            <w:bCs/>
          </w:rPr>
          <w:delText xml:space="preserve">, </w:delText>
        </w:r>
      </w:del>
      <w:ins w:id="1182" w:author="Warwick Wainwright" w:date="2018-07-25T16:53:00Z">
        <w:r w:rsidR="000E7EB3">
          <w:rPr>
            <w:bCs/>
          </w:rPr>
          <w:t xml:space="preserve">with </w:t>
        </w:r>
      </w:ins>
      <w:ins w:id="1183" w:author="Warwick Wainwright" w:date="2018-07-25T16:52:00Z">
        <w:r w:rsidR="000E7EB3">
          <w:rPr>
            <w:bCs/>
          </w:rPr>
          <w:t>structure of scheme (</w:t>
        </w:r>
      </w:ins>
      <w:r w:rsidRPr="00F8735E">
        <w:rPr>
          <w:bCs/>
        </w:rPr>
        <w:t>SOS</w:t>
      </w:r>
      <w:ins w:id="1184" w:author="Warwick Wainwright" w:date="2018-07-25T16:52:00Z">
        <w:r w:rsidR="000E7EB3">
          <w:rPr>
            <w:bCs/>
          </w:rPr>
          <w:t>)</w:t>
        </w:r>
      </w:ins>
      <w:r w:rsidRPr="00F8735E">
        <w:rPr>
          <w:bCs/>
        </w:rPr>
        <w:t xml:space="preserve"> </w:t>
      </w:r>
      <w:del w:id="1185"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186" w:author="Warwick Wainwright" w:date="2018-07-25T16:59:00Z">
        <w:r w:rsidR="00864EE0" w:rsidDel="000E7EB3">
          <w:rPr>
            <w:bCs/>
          </w:rPr>
          <w:delText>, suggesting consistency in our results</w:delText>
        </w:r>
      </w:del>
      <w:r w:rsidR="00864EE0">
        <w:rPr>
          <w:bCs/>
        </w:rPr>
        <w:t>.</w:t>
      </w:r>
      <w:r w:rsidR="00063D84">
        <w:rPr>
          <w:bCs/>
        </w:rPr>
        <w:t xml:space="preserve"> </w:t>
      </w:r>
      <w:ins w:id="1187" w:author="Warwick Wainwright" w:date="2018-07-25T17:07:00Z">
        <w:r w:rsidR="006B5418">
          <w:rPr>
            <w:bCs/>
          </w:rPr>
          <w:t xml:space="preserve">Interacting BEN with </w:t>
        </w:r>
      </w:ins>
      <w:r w:rsidR="00063D84">
        <w:rPr>
          <w:bCs/>
        </w:rPr>
        <w:t xml:space="preserve">COS </w:t>
      </w:r>
      <w:del w:id="1188" w:author="Warwick Wainwright" w:date="2018-07-25T17:08:00Z">
        <w:r w:rsidR="00063D84" w:rsidDel="006B5418">
          <w:rPr>
            <w:bCs/>
          </w:rPr>
          <w:delText xml:space="preserve">interacted </w:delText>
        </w:r>
      </w:del>
      <w:del w:id="1189" w:author="Warwick Wainwright" w:date="2018-07-25T17:07:00Z">
        <w:r w:rsidR="00063D84" w:rsidDel="006B5418">
          <w:rPr>
            <w:bCs/>
          </w:rPr>
          <w:delText xml:space="preserve">with BEN </w:delText>
        </w:r>
      </w:del>
      <w:r w:rsidR="00063D84">
        <w:rPr>
          <w:bCs/>
        </w:rPr>
        <w:t xml:space="preserve">was </w:t>
      </w:r>
      <w:ins w:id="1190"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191" w:author="Warwick Wainwright" w:date="2018-07-25T17:08:00Z">
        <w:r w:rsidR="00D902AC" w:rsidDel="006B5418">
          <w:rPr>
            <w:bCs/>
          </w:rPr>
          <w:delText>remuneration</w:delText>
        </w:r>
        <w:r w:rsidR="00153E53" w:rsidDel="006B5418">
          <w:rPr>
            <w:bCs/>
          </w:rPr>
          <w:delText xml:space="preserve"> </w:delText>
        </w:r>
      </w:del>
      <w:ins w:id="1192" w:author="Warwick Wainwright" w:date="2018-07-25T17:08:00Z">
        <w:r w:rsidR="006B5418">
          <w:rPr>
            <w:bCs/>
          </w:rPr>
          <w:t xml:space="preserve">payment </w:t>
        </w:r>
      </w:ins>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7DA03D4" w:rsidR="00DC3485" w:rsidRDefault="00D5743C" w:rsidP="00D5743C">
      <w:r>
        <w:t xml:space="preserve">For </w:t>
      </w:r>
      <w:r w:rsidR="00035DFA">
        <w:t>WTA estimates</w:t>
      </w:r>
      <w:r w:rsidR="00DD5500">
        <w:t xml:space="preserve"> (Table 5</w:t>
      </w:r>
      <w:r w:rsidR="00EB2B6C">
        <w:t>)</w:t>
      </w:r>
      <w:del w:id="1193" w:author="Warwick Wainwright" w:date="2018-07-25T17:19:00Z">
        <w:r w:rsidDel="006130C9">
          <w:delText>,</w:delText>
        </w:r>
      </w:del>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del w:id="1194" w:author="Warwick Wainwright" w:date="2018-07-25T17:19:00Z">
        <w:r w:rsidDel="006130C9">
          <w:delText xml:space="preserve">entrance </w:delText>
        </w:r>
      </w:del>
      <w:ins w:id="1195" w:author="Warwick Wainwright" w:date="2018-07-25T17:19:00Z">
        <w:r w:rsidR="006130C9">
          <w:t xml:space="preserve">starting </w:t>
        </w:r>
      </w:ins>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196"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ins w:id="1197" w:author="Warwick Wainwright" w:date="2018-07-25T17:20:00Z">
        <w:r w:rsidR="006130C9">
          <w:t xml:space="preserve">conversely </w:t>
        </w:r>
      </w:ins>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Ovines</w:t>
            </w:r>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473FA19" w:rsidR="00921E35" w:rsidDel="006119FB" w:rsidRDefault="00825106" w:rsidP="006A0EB7">
      <w:pPr>
        <w:rPr>
          <w:del w:id="1198" w:author="Warwick Wainwright" w:date="2018-07-25T17:57:00Z"/>
        </w:rPr>
      </w:pPr>
      <w:del w:id="1199" w:author="Warwick Wainwright" w:date="2018-07-25T17:25:00Z">
        <w:r w:rsidRPr="00070992" w:rsidDel="006130C9">
          <w:tab/>
        </w:r>
      </w:del>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w:t>
      </w:r>
      <w:del w:id="1200" w:author="Warwick Wainwright" w:date="2018-07-25T17:25:00Z">
        <w:r w:rsidR="00E70D18" w:rsidDel="006130C9">
          <w:delText xml:space="preserve">attribute </w:delText>
        </w:r>
      </w:del>
      <w:ins w:id="1201" w:author="Warwick Wainwright" w:date="2018-07-25T17:25:00Z">
        <w:r w:rsidR="006130C9">
          <w:t xml:space="preserve">contract </w:t>
        </w:r>
      </w:ins>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 xml:space="preserve">varied according to contract </w:t>
      </w:r>
      <w:del w:id="1202" w:author="Warwick Wainwright" w:date="2018-07-25T17:25:00Z">
        <w:r w:rsidRPr="00070992" w:rsidDel="006130C9">
          <w:delText>terms</w:delText>
        </w:r>
      </w:del>
      <w:ins w:id="1203" w:author="Warwick Wainwright" w:date="2018-07-25T17:25:00Z">
        <w:r w:rsidR="006130C9">
          <w:t>attributes</w:t>
        </w:r>
      </w:ins>
      <w:r w:rsidR="00195A00">
        <w:t xml:space="preserve">. </w:t>
      </w:r>
      <w:del w:id="1204" w:author="MORAN Dominic" w:date="2018-07-14T19:05:00Z">
        <w:r w:rsidR="00112B99" w:rsidDel="00A96B9C">
          <w:delText>Mean parameter</w:delText>
        </w:r>
      </w:del>
      <w:r w:rsidR="00112B99">
        <w:t xml:space="preserve"> </w:t>
      </w:r>
      <w:ins w:id="1205" w:author="MORAN Dominic" w:date="2018-07-14T19:05:00Z">
        <w:r w:rsidR="00A96B9C">
          <w:t>C</w:t>
        </w:r>
      </w:ins>
      <w:del w:id="1206" w:author="MORAN Dominic" w:date="2018-07-14T19:05:00Z">
        <w:r w:rsidR="00112B99" w:rsidDel="00A96B9C">
          <w:delText>c</w:delText>
        </w:r>
      </w:del>
      <w:r w:rsidR="00112B99">
        <w:t>oefficient</w:t>
      </w:r>
      <w:ins w:id="1207" w:author="MORAN Dominic" w:date="2018-07-14T19:05:00Z">
        <w:r w:rsidR="00A96B9C">
          <w:t xml:space="preserve"> means</w:t>
        </w:r>
      </w:ins>
      <w:del w:id="120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209" w:author="MORAN Dominic" w:date="2018-07-14T19:06:00Z">
        <w:r w:rsidR="00A96B9C">
          <w:t>, where</w:t>
        </w:r>
      </w:ins>
      <w:del w:id="1210" w:author="MORAN Dominic" w:date="2018-07-14T19:06:00Z">
        <w:r w:rsidR="00245854" w:rsidDel="00A96B9C">
          <w:delText xml:space="preserve">. </w:delText>
        </w:r>
        <w:r w:rsidR="00921E35" w:rsidDel="00A96B9C">
          <w:delText>‘Optimal’</w:delText>
        </w:r>
      </w:del>
      <w:r w:rsidR="00921E35">
        <w:t xml:space="preserve"> </w:t>
      </w:r>
      <w:ins w:id="1211" w:author="MORAN Dominic" w:date="2018-07-14T19:06:00Z">
        <w:r w:rsidR="00A96B9C">
          <w:t xml:space="preserve">optimal </w:t>
        </w:r>
      </w:ins>
      <w:r w:rsidR="00921E35">
        <w:t xml:space="preserve">refers to contract attributes that meet </w:t>
      </w:r>
      <w:del w:id="1212" w:author="Warwick Wainwright" w:date="2018-07-25T17:33:00Z">
        <w:r w:rsidR="00921E35" w:rsidDel="00F0459A">
          <w:delText>the preferences of agents</w:delText>
        </w:r>
      </w:del>
      <w:ins w:id="1213" w:author="Warwick Wainwright" w:date="2018-07-25T17:33:00Z">
        <w:r w:rsidR="00F0459A">
          <w:t>farmer preferences elicited in the CE</w:t>
        </w:r>
      </w:ins>
      <w:r w:rsidR="00921E35">
        <w:t xml:space="preserve"> while ‘non-optimal’ contracts do not</w:t>
      </w:r>
      <w:ins w:id="1214" w:author="Warwick Wainwright" w:date="2018-07-26T10:15:00Z">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w:t>
        </w:r>
      </w:ins>
      <w:ins w:id="1215" w:author="Warwick Wainwright" w:date="2018-07-26T10:17:00Z">
        <w:r w:rsidR="00013384">
          <w:t xml:space="preserve"> </w:t>
        </w:r>
      </w:ins>
      <w:ins w:id="1216" w:author="Warwick Wainwright" w:date="2018-07-26T09:54:00Z">
        <w:r w:rsidR="00DE0465">
          <w:t>The</w:t>
        </w:r>
      </w:ins>
      <w:ins w:id="1217" w:author="Warwick Wainwright" w:date="2018-07-25T17:52:00Z">
        <w:r w:rsidR="006119FB">
          <w:t xml:space="preserve"> subsidy premium </w:t>
        </w:r>
      </w:ins>
      <w:ins w:id="1218" w:author="Warwick Wainwright" w:date="2018-07-26T10:05:00Z">
        <w:r w:rsidR="00425C0C">
          <w:t xml:space="preserve">took </w:t>
        </w:r>
      </w:ins>
      <w:ins w:id="1219" w:author="Warwick Wainwright" w:date="2018-07-26T10:06:00Z">
        <w:r w:rsidR="00425C0C">
          <w:t>consistent</w:t>
        </w:r>
      </w:ins>
      <w:ins w:id="1220" w:author="Warwick Wainwright" w:date="2018-07-26T10:05:00Z">
        <w:r w:rsidR="00425C0C">
          <w:t xml:space="preserve"> values</w:t>
        </w:r>
      </w:ins>
      <w:ins w:id="1221" w:author="Warwick Wainwright" w:date="2018-07-25T17:53:00Z">
        <w:r w:rsidR="006119FB">
          <w:t xml:space="preserve"> across</w:t>
        </w:r>
      </w:ins>
      <w:ins w:id="1222" w:author="Warwick Wainwright" w:date="2018-07-25T17:52:00Z">
        <w:r w:rsidR="006119FB">
          <w:t xml:space="preserve"> both scenarios</w:t>
        </w:r>
      </w:ins>
      <w:ins w:id="1223" w:author="Warwick Wainwright" w:date="2018-07-26T10:07:00Z">
        <w:r w:rsidR="00C20C96">
          <w:t xml:space="preserve">, </w:t>
        </w:r>
      </w:ins>
      <w:ins w:id="1224" w:author="Warwick Wainwright" w:date="2018-07-26T10:08:00Z">
        <w:r w:rsidR="00C20C96">
          <w:t xml:space="preserve">ranging from 10% to 100% of remuneration offered in the RDP scheme option. </w:t>
        </w:r>
      </w:ins>
      <w:ins w:id="1225" w:author="Warwick Wainwright" w:date="2018-07-25T17:37:00Z">
        <w:r w:rsidR="00F0459A">
          <w:t xml:space="preserve">This allowed </w:t>
        </w:r>
      </w:ins>
      <w:ins w:id="1226" w:author="Warwick Wainwright" w:date="2018-07-25T17:38:00Z">
        <w:r w:rsidR="00F0459A">
          <w:t xml:space="preserve">exploration of </w:t>
        </w:r>
      </w:ins>
      <w:ins w:id="1227" w:author="Warwick Wainwright" w:date="2018-07-25T17:48:00Z">
        <w:r w:rsidR="00346B58">
          <w:t xml:space="preserve">how </w:t>
        </w:r>
      </w:ins>
      <w:ins w:id="1228" w:author="Warwick Wainwright" w:date="2018-07-25T17:55:00Z">
        <w:r w:rsidR="006119FB">
          <w:t>scheme uptake might vary with</w:t>
        </w:r>
      </w:ins>
      <w:ins w:id="1229" w:author="Warwick Wainwright" w:date="2018-07-25T17:48:00Z">
        <w:r w:rsidR="00346B58">
          <w:t xml:space="preserve"> </w:t>
        </w:r>
      </w:ins>
      <w:ins w:id="1230" w:author="Warwick Wainwright" w:date="2018-07-26T10:20:00Z">
        <w:r w:rsidR="009D094E">
          <w:t xml:space="preserve">contract options to </w:t>
        </w:r>
      </w:ins>
      <w:ins w:id="1231" w:author="Warwick Wainwright" w:date="2018-07-26T10:21:00Z">
        <w:r w:rsidR="009D094E">
          <w:t>gauge</w:t>
        </w:r>
      </w:ins>
      <w:ins w:id="1232" w:author="Warwick Wainwright" w:date="2018-07-26T10:20:00Z">
        <w:r w:rsidR="009D094E">
          <w:t xml:space="preserve"> the importance of monetary and non-monetary attributes in farmer decision making.</w:t>
        </w:r>
      </w:ins>
      <w:del w:id="1233" w:author="Warwick Wainwright" w:date="2018-07-25T17:34:00Z">
        <w:r w:rsidR="00921E35" w:rsidDel="00F0459A">
          <w:delText xml:space="preserve">. </w:delText>
        </w:r>
      </w:del>
      <w:del w:id="1234" w:author="Warwick Wainwright" w:date="2018-07-25T17:57:00Z">
        <w:r w:rsidR="00451BE7" w:rsidDel="006119FB">
          <w:delText>T</w:delText>
        </w:r>
        <w:r w:rsidR="00921E35" w:rsidDel="006119FB">
          <w:delText xml:space="preserve">he subsidy </w:delText>
        </w:r>
        <w:r w:rsidR="00451BE7" w:rsidDel="006119FB">
          <w:delText>was</w:delText>
        </w:r>
        <w:r w:rsidR="00921E35" w:rsidDel="006119FB">
          <w:delText xml:space="preserve"> fixed across both alternatives at different rates</w:delText>
        </w:r>
        <w:r w:rsidR="00451BE7" w:rsidDel="006119FB">
          <w:delText xml:space="preserve"> to explore</w:delText>
        </w:r>
        <w:r w:rsidR="00921E35" w:rsidDel="006119FB">
          <w:delText xml:space="preserve"> </w:delText>
        </w:r>
        <w:r w:rsidR="00451BE7" w:rsidDel="006119FB">
          <w:delText>the</w:delText>
        </w:r>
        <w:r w:rsidR="00921E35" w:rsidDel="006119FB">
          <w:delText xml:space="preserve"> trade-off between </w:delText>
        </w:r>
      </w:del>
      <w:del w:id="1235" w:author="Warwick Wainwright" w:date="2018-07-25T17:34:00Z">
        <w:r w:rsidR="00921E35" w:rsidDel="00F0459A">
          <w:delText xml:space="preserve">preference satisfaction and </w:delText>
        </w:r>
      </w:del>
      <w:del w:id="1236" w:author="Warwick Wainwright" w:date="2018-07-25T17:57:00Z">
        <w:r w:rsidR="00921E35" w:rsidDel="006119FB">
          <w:delText xml:space="preserve">incentive reward. </w:delText>
        </w:r>
      </w:del>
    </w:p>
    <w:p w14:paraId="00C04CE1" w14:textId="77777777" w:rsidR="005A0F36" w:rsidRDefault="005A0F36" w:rsidP="00666D35">
      <w:pPr>
        <w:rPr>
          <w:color w:val="000000"/>
          <w:sz w:val="20"/>
          <w:szCs w:val="20"/>
        </w:rPr>
      </w:pPr>
    </w:p>
    <w:p w14:paraId="4A442F12" w14:textId="482DADC9" w:rsidR="00245854" w:rsidDel="00DA127D" w:rsidRDefault="00E12324" w:rsidP="0001614F">
      <w:pPr>
        <w:rPr>
          <w:del w:id="1237" w:author="Warwick Wainwright" w:date="2018-07-26T10:37:00Z"/>
        </w:rPr>
      </w:pPr>
      <w:r>
        <w:t>As expected, n</w:t>
      </w:r>
      <w:r w:rsidR="00825106" w:rsidRPr="00070992">
        <w:t xml:space="preserve">on-optimal contracts </w:t>
      </w:r>
      <w:del w:id="1238" w:author="Warwick Wainwright" w:date="2018-07-26T09:32:00Z">
        <w:r w:rsidR="00921E35" w:rsidDel="00990BFB">
          <w:delText>required</w:delText>
        </w:r>
        <w:r w:rsidR="00825106" w:rsidRPr="00070992" w:rsidDel="00990BFB">
          <w:delText xml:space="preserve"> greater </w:delText>
        </w:r>
        <w:r w:rsidR="008A15E2" w:rsidDel="00990BFB">
          <w:delText xml:space="preserve">remuneration to counter </w:delText>
        </w:r>
        <w:r w:rsidR="00825106" w:rsidRPr="00070992" w:rsidDel="00990BFB">
          <w:delText>higher levels of non-enrolment</w:delText>
        </w:r>
      </w:del>
      <w:ins w:id="1239" w:author="Warwick Wainwright" w:date="2018-07-26T09:33:00Z">
        <w:r w:rsidR="00990BFB">
          <w:t>were estimated to receive lower participation relative to optimal contracts.</w:t>
        </w:r>
      </w:ins>
      <w:ins w:id="1240" w:author="Warwick Wainwright" w:date="2018-07-26T09:32:00Z">
        <w:r w:rsidR="00990BFB">
          <w:t xml:space="preserve"> </w:t>
        </w:r>
      </w:ins>
      <w:del w:id="1241" w:author="Warwick Wainwright" w:date="2018-07-26T09:32:00Z">
        <w:r w:rsidR="00112B99" w:rsidDel="00990BFB">
          <w:delText xml:space="preserve"> </w:delText>
        </w:r>
      </w:del>
      <w:proofErr w:type="gramStart"/>
      <w:r w:rsidR="00112B99">
        <w:t xml:space="preserve">(Figure </w:t>
      </w:r>
      <w:r w:rsidR="003D5235">
        <w:t>5</w:t>
      </w:r>
      <w:r w:rsidR="007B26B2">
        <w:t>)</w:t>
      </w:r>
      <w:r w:rsidR="00245854">
        <w:t>.</w:t>
      </w:r>
      <w:proofErr w:type="gramEnd"/>
      <w:ins w:id="1242" w:author="Warwick Wainwright" w:date="2018-07-26T09:33:00Z">
        <w:r w:rsidR="00990BFB">
          <w:t xml:space="preserve"> </w:t>
        </w:r>
      </w:ins>
      <w:ins w:id="1243" w:author="Warwick Wainwright" w:date="2018-07-26T09:34:00Z">
        <w:r w:rsidR="00990BFB">
          <w:t>P</w:t>
        </w:r>
      </w:ins>
      <w:ins w:id="1244" w:author="Warwick Wainwright" w:date="2018-07-26T09:33:00Z">
        <w:r w:rsidR="00990BFB">
          <w:t xml:space="preserve">articipation </w:t>
        </w:r>
      </w:ins>
      <w:ins w:id="1245" w:author="Warwick Wainwright" w:date="2018-07-26T09:34:00Z">
        <w:r w:rsidR="00990BFB">
          <w:t xml:space="preserve">estimates </w:t>
        </w:r>
      </w:ins>
      <w:ins w:id="1246" w:author="Warwick Wainwright" w:date="2018-07-26T09:33:00Z">
        <w:r w:rsidR="00990BFB">
          <w:t>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ins>
      <w:ins w:id="1247" w:author="Warwick Wainwright" w:date="2018-07-26T09:41:00Z">
        <w:r w:rsidR="0028563B">
          <w:t xml:space="preserve"> under the non-optimal scenario</w:t>
        </w:r>
      </w:ins>
      <w:ins w:id="1248" w:author="Warwick Wainwright" w:date="2018-07-26T09:33:00Z">
        <w:r w:rsidR="00990BFB">
          <w:t>.</w:t>
        </w:r>
      </w:ins>
      <w:ins w:id="1249" w:author="Warwick Wainwright" w:date="2018-07-26T09:41:00Z">
        <w:r w:rsidR="0028563B">
          <w:t xml:space="preserve"> Conversely, in </w:t>
        </w:r>
      </w:ins>
      <w:ins w:id="1250" w:author="Warwick Wainwright" w:date="2018-07-26T09:42:00Z">
        <w:r w:rsidR="0028563B">
          <w:t xml:space="preserve">the </w:t>
        </w:r>
      </w:ins>
      <w:ins w:id="1251" w:author="Warwick Wainwright" w:date="2018-07-26T09:41:00Z">
        <w:r w:rsidR="0028563B">
          <w:t>optimal</w:t>
        </w:r>
      </w:ins>
      <w:ins w:id="1252" w:author="Warwick Wainwright" w:date="2018-07-26T09:42:00Z">
        <w:r w:rsidR="0028563B">
          <w:t xml:space="preserve"> scenario </w:t>
        </w:r>
      </w:ins>
      <w:del w:id="1253" w:author="Warwick Wainwright" w:date="2018-07-26T09:42:00Z">
        <w:r w:rsidR="00245854" w:rsidDel="0028563B">
          <w:delText xml:space="preserve"> </w:delText>
        </w:r>
        <w:r w:rsidR="00C54C6C" w:rsidDel="0028563B">
          <w:delText>P</w:delText>
        </w:r>
      </w:del>
      <w:ins w:id="1254" w:author="Warwick Wainwright" w:date="2018-07-26T09:42:00Z">
        <w:r w:rsidR="0028563B">
          <w:t>p</w:t>
        </w:r>
      </w:ins>
      <w:r w:rsidR="00C54C6C">
        <w:t xml:space="preserve">articipation estimates </w:t>
      </w:r>
      <w:del w:id="1255" w:author="Warwick Wainwright" w:date="2018-07-26T09:43:00Z">
        <w:r w:rsidR="00C54C6C" w:rsidDel="0028563B">
          <w:delText xml:space="preserve">for the scheme </w:delText>
        </w:r>
      </w:del>
      <w:r w:rsidR="00C54C6C">
        <w:t>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ins w:id="1256" w:author="Warwick Wainwright" w:date="2018-07-26T09:46:00Z">
        <w:r w:rsidR="0028563B">
          <w:t xml:space="preserve">Recalling that </w:t>
        </w:r>
      </w:ins>
      <w:ins w:id="1257" w:author="Warwick Wainwright" w:date="2018-07-26T09:47:00Z">
        <w:r w:rsidR="00DE0465">
          <w:t>subsidy</w:t>
        </w:r>
      </w:ins>
      <w:ins w:id="1258" w:author="Warwick Wainwright" w:date="2018-07-26T09:46:00Z">
        <w:r w:rsidR="0028563B">
          <w:t xml:space="preserve"> premiums </w:t>
        </w:r>
      </w:ins>
      <w:ins w:id="1259" w:author="Warwick Wainwright" w:date="2018-07-26T09:48:00Z">
        <w:r w:rsidR="00DE0465">
          <w:t>are</w:t>
        </w:r>
      </w:ins>
      <w:ins w:id="1260" w:author="Warwick Wainwright" w:date="2018-07-26T09:47:00Z">
        <w:r w:rsidR="00DE0465">
          <w:t xml:space="preserve"> comparable across both contract scenarios, </w:t>
        </w:r>
      </w:ins>
      <w:ins w:id="1261" w:author="Warwick Wainwright" w:date="2018-07-26T10:30:00Z">
        <w:r w:rsidR="00DA127D">
          <w:t>our estimates show</w:t>
        </w:r>
      </w:ins>
      <w:ins w:id="1262" w:author="Warwick Wainwright" w:date="2018-07-26T09:52:00Z">
        <w:r w:rsidR="00DE0465" w:rsidRPr="00070992">
          <w:t xml:space="preserve"> </w:t>
        </w:r>
      </w:ins>
      <w:ins w:id="1263" w:author="Warwick Wainwright" w:date="2018-07-26T10:31:00Z">
        <w:r w:rsidR="00DA127D">
          <w:t>the difference in participation</w:t>
        </w:r>
      </w:ins>
      <w:ins w:id="1264" w:author="Warwick Wainwright" w:date="2018-07-26T09:52:00Z">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ins>
      <w:del w:id="1265" w:author="Warwick Wainwright" w:date="2018-07-26T09:43:00Z">
        <w:r w:rsidR="003D5235" w:rsidDel="0028563B">
          <w:delText>In the non-optimal contract scenario participation ranged from 4% (</w:delText>
        </w:r>
        <w:r w:rsidR="003D5235" w:rsidRPr="00070992" w:rsidDel="0028563B">
          <w:delText>€20</w:delText>
        </w:r>
        <w:r w:rsidR="003D5235" w:rsidDel="0028563B">
          <w:delText xml:space="preserve"> </w:delText>
        </w:r>
        <w:r w:rsidR="003D5235" w:rsidRPr="00070992" w:rsidDel="0028563B">
          <w:rPr>
            <w:vertAlign w:val="superscript"/>
          </w:rPr>
          <w:delText>year-1</w:delText>
        </w:r>
        <w:r w:rsidR="003D5235" w:rsidDel="0028563B">
          <w:delText>) to 70% (</w:delText>
        </w:r>
        <w:r w:rsidR="003D5235" w:rsidRPr="00070992" w:rsidDel="0028563B">
          <w:delText>€200</w:delText>
        </w:r>
        <w:r w:rsidR="003D5235" w:rsidRPr="00DC3485" w:rsidDel="0028563B">
          <w:rPr>
            <w:vertAlign w:val="superscript"/>
          </w:rPr>
          <w:delText xml:space="preserve"> </w:delText>
        </w:r>
        <w:r w:rsidR="003D5235" w:rsidRPr="00070992" w:rsidDel="0028563B">
          <w:rPr>
            <w:vertAlign w:val="superscript"/>
          </w:rPr>
          <w:delText>year-1</w:delText>
        </w:r>
        <w:r w:rsidR="003D5235" w:rsidDel="0028563B">
          <w:delText>) for bovines and 2% (</w:delText>
        </w:r>
        <w:r w:rsidR="003D5235" w:rsidRPr="00070992" w:rsidDel="0028563B">
          <w:delText>€</w:delText>
        </w:r>
        <w:r w:rsidR="003D5235" w:rsidDel="0028563B">
          <w:delText xml:space="preserve">1 </w:delText>
        </w:r>
        <w:r w:rsidR="003D5235" w:rsidRPr="00070992" w:rsidDel="0028563B">
          <w:rPr>
            <w:vertAlign w:val="superscript"/>
          </w:rPr>
          <w:delText>year-1</w:delText>
        </w:r>
        <w:r w:rsidR="003D5235" w:rsidDel="0028563B">
          <w:delText>) to 78% (</w:delText>
        </w:r>
        <w:r w:rsidR="003D5235" w:rsidRPr="00070992" w:rsidDel="0028563B">
          <w:delText>€</w:delText>
        </w:r>
        <w:r w:rsidR="003D5235" w:rsidDel="0028563B">
          <w:delText xml:space="preserve">10 </w:delText>
        </w:r>
        <w:r w:rsidR="003D5235" w:rsidRPr="00070992" w:rsidDel="0028563B">
          <w:rPr>
            <w:vertAlign w:val="superscript"/>
          </w:rPr>
          <w:delText>year-1</w:delText>
        </w:r>
        <w:r w:rsidR="003D5235" w:rsidDel="0028563B">
          <w:delText xml:space="preserve">) for ovine farmers. </w:delText>
        </w:r>
      </w:del>
      <w:del w:id="1266" w:author="Warwick Wainwright" w:date="2018-07-26T10:37:00Z">
        <w:r w:rsidR="00921E35" w:rsidDel="00DA127D">
          <w:delText xml:space="preserve">Holding subsidy premiums </w:delText>
        </w:r>
        <w:r w:rsidR="00825106" w:rsidRPr="00070992" w:rsidDel="00DA127D">
          <w:delText xml:space="preserve">constant, the participation difference between </w:delText>
        </w:r>
        <w:r w:rsidR="00245854" w:rsidDel="00DA127D">
          <w:delText>the contract scenarios</w:delText>
        </w:r>
        <w:r w:rsidR="00A26B16" w:rsidDel="00DA127D">
          <w:delText xml:space="preserve"> ranges from 27% to 5</w:delText>
        </w:r>
        <w:r w:rsidR="003D5235" w:rsidDel="00DA127D">
          <w:delText>8</w:delText>
        </w:r>
        <w:r w:rsidR="00825106" w:rsidRPr="00070992" w:rsidDel="00DA127D">
          <w:delText>%</w:delText>
        </w:r>
        <w:r w:rsidR="003D5235" w:rsidDel="00DA127D">
          <w:delText xml:space="preserve"> for bovine farmers and 22% to 84</w:delText>
        </w:r>
        <w:r w:rsidR="003D5235" w:rsidRPr="00070992" w:rsidDel="00DA127D">
          <w:delText>%</w:delText>
        </w:r>
        <w:r w:rsidR="003D5235" w:rsidDel="00DA127D">
          <w:delText xml:space="preserve"> for ovine farmers</w:delText>
        </w:r>
        <w:r w:rsidR="00825106" w:rsidRPr="00070992" w:rsidDel="00DA127D">
          <w:delText>.</w:delText>
        </w:r>
        <w:r w:rsidR="00C54C6C" w:rsidDel="00DA127D">
          <w:delText xml:space="preserve"> </w:delText>
        </w:r>
      </w:del>
    </w:p>
    <w:p w14:paraId="04CCCF19" w14:textId="77777777" w:rsidR="00245854" w:rsidRDefault="00245854" w:rsidP="0001614F"/>
    <w:p w14:paraId="23F6C31E" w14:textId="03DC50B0" w:rsidR="004E4A8C" w:rsidRDefault="00561947" w:rsidP="0001614F">
      <w:ins w:id="1267" w:author="Warwick Wainwright" w:date="2018-07-27T12:34:00Z">
        <w:r>
          <w:t>We</w:t>
        </w:r>
      </w:ins>
      <w:commentRangeStart w:id="1268"/>
      <w:commentRangeStart w:id="1269"/>
      <w:del w:id="1270" w:author="Warwick Wainwright" w:date="2018-07-26T11:41:00Z">
        <w:r w:rsidR="00580300" w:rsidDel="00FA3056">
          <w:delText>W</w:delText>
        </w:r>
      </w:del>
      <w:del w:id="1271" w:author="Warwick Wainwright" w:date="2018-07-27T12:34:00Z">
        <w:r w:rsidR="00580300" w:rsidDel="00561947">
          <w:delText>e</w:delText>
        </w:r>
      </w:del>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1268"/>
      <w:r w:rsidR="00DB513E">
        <w:rPr>
          <w:rStyle w:val="CommentReference"/>
        </w:rPr>
        <w:commentReference w:id="1268"/>
      </w:r>
      <w:commentRangeEnd w:id="1269"/>
      <w:r>
        <w:rPr>
          <w:rStyle w:val="CommentReference"/>
        </w:rPr>
        <w:commentReference w:id="1269"/>
      </w:r>
      <w:ins w:id="1272" w:author="Warwick Wainwright" w:date="2018-07-26T11:42:00Z">
        <w:r w:rsidR="00FA3056">
          <w:t xml:space="preserve"> (i.e. there are other factors exogenous to our model influencing farmers willingness to participate)</w:t>
        </w:r>
      </w:ins>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8443A6C"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273" w:author="MORAN Dominic" w:date="2018-07-15T14:28:00Z">
        <w:r w:rsidRPr="00825106" w:rsidDel="00AA6C54">
          <w:delText>Contract</w:delText>
        </w:r>
      </w:del>
      <w:r w:rsidRPr="00825106">
        <w:t xml:space="preserve"> </w:t>
      </w:r>
      <w:ins w:id="1274" w:author="MORAN Dominic" w:date="2018-07-15T14:28:00Z">
        <w:r w:rsidR="00AA6C54">
          <w:t>P</w:t>
        </w:r>
      </w:ins>
      <w:del w:id="1275" w:author="MORAN Dominic" w:date="2018-07-15T14:28:00Z">
        <w:r w:rsidRPr="00825106" w:rsidDel="00AA6C54">
          <w:delText>p</w:delText>
        </w:r>
      </w:del>
      <w:r w:rsidRPr="00825106">
        <w:t xml:space="preserve">robability of </w:t>
      </w:r>
      <w:ins w:id="1276" w:author="MORAN Dominic" w:date="2018-07-15T14:28:00Z">
        <w:r w:rsidR="00AA6C54">
          <w:t xml:space="preserve">contract </w:t>
        </w:r>
      </w:ins>
      <w:r w:rsidRPr="00825106">
        <w:t>participation according to ‘non-optimal’ and ‘optimal</w:t>
      </w:r>
      <w:ins w:id="1277" w:author="Warwick Wainwright" w:date="2018-07-26T09:30:00Z">
        <w:r w:rsidR="00990BFB">
          <w:t>’</w:t>
        </w:r>
      </w:ins>
      <w:r w:rsidRPr="00825106">
        <w:t xml:space="preserve"> </w:t>
      </w:r>
      <w:del w:id="1278" w:author="Warwick Wainwright" w:date="2018-07-26T09:30:00Z">
        <w:r w:rsidRPr="00825106" w:rsidDel="00990BFB">
          <w:delText>‘</w:delText>
        </w:r>
      </w:del>
      <w:r w:rsidRPr="00825106">
        <w:t xml:space="preserve">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279" w:author="MORAN Dominic" w:date="2018-07-15T14:29:00Z">
        <w:r w:rsidR="00AA6C54">
          <w:t>.</w:t>
        </w:r>
      </w:ins>
      <w:del w:id="1280"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720DD464" w:rsidR="00280B46" w:rsidRPr="00D474A9" w:rsidRDefault="00DB513E" w:rsidP="00A80102">
      <w:pPr>
        <w:rPr>
          <w:szCs w:val="22"/>
        </w:rPr>
      </w:pPr>
      <w:ins w:id="1281" w:author="MORAN Dominic" w:date="2018-07-15T14:31:00Z">
        <w:r>
          <w:t>R</w:t>
        </w:r>
      </w:ins>
      <w:del w:id="1282" w:author="MORAN Dominic" w:date="2018-07-15T14:31:00Z">
        <w:r w:rsidR="00E55FAB" w:rsidRPr="00E55FAB" w:rsidDel="00DB513E">
          <w:delText>O</w:delText>
        </w:r>
      </w:del>
      <w:del w:id="1283" w:author="MORAN Dominic" w:date="2018-07-15T14:30:00Z">
        <w:r w:rsidR="00E55FAB" w:rsidRPr="00E55FAB" w:rsidDel="00DB513E">
          <w:delText>ur r</w:delText>
        </w:r>
      </w:del>
      <w:r w:rsidR="00E55FAB" w:rsidRPr="00E55FAB">
        <w:t xml:space="preserve">esults suggest farmers </w:t>
      </w:r>
      <w:del w:id="1284" w:author="MORAN Dominic" w:date="2018-07-14T19:07:00Z">
        <w:r w:rsidR="00E55FAB" w:rsidRPr="00E55FAB" w:rsidDel="00D03B11">
          <w:delText>in Transylvania</w:delText>
        </w:r>
      </w:del>
      <w:r w:rsidR="00E55FAB" w:rsidRPr="00E55FAB">
        <w:t xml:space="preserve"> demonstrate a clear willingness to participate in conservation programmes for rare breeds</w:t>
      </w:r>
      <w:r w:rsidR="001D281B">
        <w:t>.</w:t>
      </w:r>
      <w:r w:rsidR="002F594F">
        <w:t xml:space="preserve"> </w:t>
      </w:r>
      <w:ins w:id="1285" w:author="MORAN Dominic" w:date="2018-07-15T14:31:00Z">
        <w:r>
          <w:t>P</w:t>
        </w:r>
      </w:ins>
      <w:del w:id="1286"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287"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288" w:author="MORAN Dominic" w:date="2018-07-15T14:31:00Z">
        <w:r>
          <w:rPr>
            <w:szCs w:val="22"/>
          </w:rPr>
          <w:t>the</w:t>
        </w:r>
      </w:ins>
      <w:del w:id="1289"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290"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ins w:id="1291" w:author="Warwick Wainwright" w:date="2018-07-26T11:50:00Z">
        <w:r w:rsidR="003E6FBF">
          <w:rPr>
            <w:szCs w:val="22"/>
          </w:rPr>
          <w:t>It may also reflect a general</w:t>
        </w:r>
      </w:ins>
      <w:ins w:id="1292" w:author="Warwick Wainwright" w:date="2018-07-26T11:52:00Z">
        <w:r w:rsidR="00F25DA5">
          <w:rPr>
            <w:szCs w:val="22"/>
          </w:rPr>
          <w:t xml:space="preserve"> reluctance to join </w:t>
        </w:r>
      </w:ins>
      <w:ins w:id="1293" w:author="Warwick Wainwright" w:date="2018-07-26T11:55:00Z">
        <w:r w:rsidR="00F25DA5">
          <w:rPr>
            <w:szCs w:val="22"/>
          </w:rPr>
          <w:t>a voluntary incentive</w:t>
        </w:r>
      </w:ins>
      <w:ins w:id="1294" w:author="Warwick Wainwright" w:date="2018-07-26T11:52:00Z">
        <w:r w:rsidR="00F25DA5">
          <w:rPr>
            <w:szCs w:val="22"/>
          </w:rPr>
          <w:t xml:space="preserve"> scheme </w:t>
        </w:r>
      </w:ins>
      <w:ins w:id="1295" w:author="Warwick Wainwright" w:date="2018-07-26T11:54:00Z">
        <w:r w:rsidR="00F25DA5">
          <w:rPr>
            <w:szCs w:val="22"/>
          </w:rPr>
          <w:fldChar w:fldCharType="begin" w:fldLock="1"/>
        </w:r>
      </w:ins>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ins w:id="1296" w:author="Warwick Wainwright" w:date="2018-07-26T11:54:00Z">
        <w:r w:rsidR="00F25DA5">
          <w:rPr>
            <w:szCs w:val="22"/>
          </w:rPr>
          <w:fldChar w:fldCharType="end"/>
        </w:r>
        <w:r w:rsidR="00F25DA5">
          <w:rPr>
            <w:szCs w:val="22"/>
          </w:rPr>
          <w:t>.</w:t>
        </w:r>
      </w:ins>
      <w:ins w:id="1297" w:author="Warwick Wainwright" w:date="2018-07-26T11:50:00Z">
        <w:r w:rsidR="003E6FBF">
          <w:rPr>
            <w:szCs w:val="22"/>
          </w:rPr>
          <w:t xml:space="preserve"> </w:t>
        </w:r>
      </w:ins>
      <w:del w:id="1298" w:author="Warwick Wainwright" w:date="2018-07-26T11:49:00Z">
        <w:r w:rsidR="00D474A9" w:rsidDel="00FA3056">
          <w:rPr>
            <w:szCs w:val="22"/>
          </w:rPr>
          <w:delText xml:space="preserve">Thus, </w:delText>
        </w:r>
        <w:r w:rsidR="00E55FAB" w:rsidRPr="00E6646E" w:rsidDel="00FA3056">
          <w:rPr>
            <w:szCs w:val="22"/>
          </w:rPr>
          <w:delText xml:space="preserve">the N0 </w:delText>
        </w:r>
        <w:r w:rsidR="00D474A9" w:rsidDel="00FA3056">
          <w:rPr>
            <w:szCs w:val="22"/>
          </w:rPr>
          <w:delText>may represent</w:delText>
        </w:r>
        <w:r w:rsidR="00E55FAB" w:rsidRPr="00E6646E" w:rsidDel="00FA3056">
          <w:rPr>
            <w:szCs w:val="22"/>
          </w:rPr>
          <w:delText xml:space="preserve"> the entrance value </w:delText>
        </w:r>
        <w:r w:rsidR="00D474A9" w:rsidDel="00FA3056">
          <w:rPr>
            <w:szCs w:val="22"/>
          </w:rPr>
          <w:delText>needed</w:delText>
        </w:r>
        <w:r w:rsidR="00E55FAB" w:rsidRPr="00E6646E" w:rsidDel="00FA3056">
          <w:rPr>
            <w:szCs w:val="22"/>
          </w:rPr>
          <w:delText xml:space="preserve"> to meet farmer expectations for entering into agreements</w:delText>
        </w:r>
        <w:r w:rsidR="000C37CA" w:rsidDel="00FA3056">
          <w:rPr>
            <w:szCs w:val="22"/>
          </w:rPr>
          <w:delText xml:space="preserve"> </w:delText>
        </w:r>
        <w:r w:rsidR="000C37CA" w:rsidDel="00FA3056">
          <w:rPr>
            <w:szCs w:val="22"/>
          </w:rPr>
          <w:fldChar w:fldCharType="begin" w:fldLock="1"/>
        </w:r>
        <w:r w:rsidR="003E6BFB" w:rsidDel="00FA3056">
          <w:rPr>
            <w:szCs w:val="22"/>
          </w:rPr>
          <w:del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delInstrText>
        </w:r>
        <w:r w:rsidR="000C37CA" w:rsidDel="00FA3056">
          <w:rPr>
            <w:szCs w:val="22"/>
          </w:rPr>
          <w:fldChar w:fldCharType="separate"/>
        </w:r>
        <w:r w:rsidR="008B0780" w:rsidRPr="008B0780" w:rsidDel="00FA3056">
          <w:rPr>
            <w:noProof/>
            <w:szCs w:val="22"/>
          </w:rPr>
          <w:delText>[33]</w:delText>
        </w:r>
        <w:r w:rsidR="000C37CA" w:rsidDel="00FA3056">
          <w:rPr>
            <w:szCs w:val="22"/>
          </w:rPr>
          <w:fldChar w:fldCharType="end"/>
        </w:r>
        <w:r w:rsidR="00E55FAB" w:rsidRPr="00E6646E" w:rsidDel="00FA3056">
          <w:rPr>
            <w:szCs w:val="22"/>
          </w:rPr>
          <w:delText>.</w:delText>
        </w:r>
        <w:r w:rsidR="00280B46" w:rsidDel="00FA3056">
          <w:rPr>
            <w:szCs w:val="22"/>
          </w:rPr>
          <w:delText xml:space="preserve"> </w:delText>
        </w:r>
      </w:del>
      <w:r w:rsidR="00D474A9">
        <w:rPr>
          <w:szCs w:val="22"/>
        </w:rPr>
        <w:t>However,</w:t>
      </w:r>
      <w:r w:rsidR="00280B46">
        <w:rPr>
          <w:szCs w:val="22"/>
        </w:rPr>
        <w:t xml:space="preserve"> </w:t>
      </w:r>
      <w:del w:id="1299"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401CC8DD" w:rsidR="00A44F19" w:rsidDel="00A56110" w:rsidRDefault="00A80102" w:rsidP="00A80102">
      <w:pPr>
        <w:rPr>
          <w:del w:id="1300" w:author="Warwick Wainwright" w:date="2018-07-26T12:58:00Z"/>
        </w:rPr>
      </w:pPr>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301" w:author="MORAN Dominic" w:date="2018-07-15T14:33:00Z">
        <w:r w:rsidR="00DB513E">
          <w:rPr>
            <w:bCs/>
          </w:rPr>
          <w:t>in post-communist</w:t>
        </w:r>
      </w:ins>
      <w:del w:id="1302"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303" w:author="MORAN Dominic" w:date="2018-07-15T14:33:00Z">
        <w:r w:rsidR="00DB513E">
          <w:rPr>
            <w:bCs/>
          </w:rPr>
          <w:t xml:space="preserve">, which has seen </w:t>
        </w:r>
      </w:ins>
      <w:del w:id="1304"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305" w:author="MORAN Dominic" w:date="2018-07-15T14:34:00Z">
        <w:r w:rsidR="00DB513E">
          <w:rPr>
            <w:bCs/>
          </w:rPr>
          <w:t>.  On the other hand</w:t>
        </w:r>
      </w:ins>
      <w:ins w:id="1306" w:author="Warwick Wainwright" w:date="2018-07-26T11:56:00Z">
        <w:r w:rsidR="00CE4D73">
          <w:rPr>
            <w:bCs/>
          </w:rPr>
          <w:t xml:space="preserve"> </w:t>
        </w:r>
      </w:ins>
      <w:del w:id="1307" w:author="MORAN Dominic" w:date="2018-07-15T14:35:00Z">
        <w:r w:rsidR="006A253A" w:rsidDel="00DB513E">
          <w:rPr>
            <w:bCs/>
          </w:rPr>
          <w:delText xml:space="preserve"> but </w:delText>
        </w:r>
      </w:del>
      <w:ins w:id="1308" w:author="MORAN Dominic" w:date="2018-07-15T14:35:00Z">
        <w:r w:rsidR="00DB513E">
          <w:rPr>
            <w:bCs/>
          </w:rPr>
          <w:t xml:space="preserve">an </w:t>
        </w:r>
      </w:ins>
      <w:del w:id="1309" w:author="MORAN Dominic" w:date="2018-07-15T14:35:00Z">
        <w:r w:rsidR="006A253A" w:rsidDel="00DB513E">
          <w:rPr>
            <w:bCs/>
          </w:rPr>
          <w:delText>the</w:delText>
        </w:r>
      </w:del>
      <w:r w:rsidR="006A253A">
        <w:rPr>
          <w:bCs/>
        </w:rPr>
        <w:t xml:space="preserve"> </w:t>
      </w:r>
      <w:ins w:id="1310" w:author="MORAN Dominic" w:date="2018-07-15T14:35:00Z">
        <w:r w:rsidR="00DB513E">
          <w:rPr>
            <w:bCs/>
          </w:rPr>
          <w:t xml:space="preserve">enduring </w:t>
        </w:r>
      </w:ins>
      <w:del w:id="1311" w:author="MORAN Dominic" w:date="2018-07-15T14:35:00Z">
        <w:r w:rsidR="006A253A" w:rsidDel="00DB513E">
          <w:rPr>
            <w:bCs/>
          </w:rPr>
          <w:delText xml:space="preserve">communal nature of sheep farming (e.g. </w:delText>
        </w:r>
      </w:del>
      <w:r w:rsidR="006A253A">
        <w:rPr>
          <w:bCs/>
        </w:rPr>
        <w:t xml:space="preserve">communal </w:t>
      </w:r>
      <w:ins w:id="1312" w:author="MORAN Dominic" w:date="2018-07-15T14:35:00Z">
        <w:r w:rsidR="00DB513E">
          <w:rPr>
            <w:bCs/>
          </w:rPr>
          <w:t xml:space="preserve">herd </w:t>
        </w:r>
      </w:ins>
      <w:r w:rsidR="006A253A">
        <w:rPr>
          <w:bCs/>
        </w:rPr>
        <w:t xml:space="preserve">grazing </w:t>
      </w:r>
      <w:ins w:id="1313" w:author="MORAN Dominic" w:date="2018-07-15T14:35:00Z">
        <w:r w:rsidR="00DB513E">
          <w:rPr>
            <w:bCs/>
          </w:rPr>
          <w:t>among sheep farmers may explain</w:t>
        </w:r>
      </w:ins>
      <w:del w:id="1314" w:author="MORAN Dominic" w:date="2018-07-15T14:35:00Z">
        <w:r w:rsidR="006A253A" w:rsidDel="00DB513E">
          <w:rPr>
            <w:bCs/>
          </w:rPr>
          <w:delText>herds) is perhaps driving this</w:delText>
        </w:r>
      </w:del>
      <w:r w:rsidR="006A253A">
        <w:rPr>
          <w:bCs/>
        </w:rPr>
        <w:t xml:space="preserve"> </w:t>
      </w:r>
      <w:ins w:id="1315"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ins w:id="1316" w:author="Warwick Wainwright" w:date="2018-07-26T12:28:00Z">
        <w:r w:rsidR="000D4B78">
          <w:t xml:space="preserve"> </w:t>
        </w:r>
      </w:ins>
      <w:ins w:id="1317" w:author="Warwick Wainwright" w:date="2018-07-26T12:29:00Z">
        <w:r w:rsidR="000D4B78">
          <w:t xml:space="preserve">the use of </w:t>
        </w:r>
      </w:ins>
      <w:ins w:id="1318" w:author="Warwick Wainwright" w:date="2018-07-26T12:28:00Z">
        <w:r w:rsidR="000D4B78">
          <w:t>farm advisors</w:t>
        </w:r>
      </w:ins>
      <w:ins w:id="1319" w:author="Warwick Wainwright" w:date="2018-07-26T12:29:00Z">
        <w:r w:rsidR="000D4B78">
          <w:t xml:space="preserve"> for schemes</w:t>
        </w:r>
      </w:ins>
      <w:r w:rsidR="008814D5">
        <w:t xml:space="preserve"> </w:t>
      </w:r>
      <w:del w:id="1320" w:author="Warwick Wainwright" w:date="2018-07-26T12:29:00Z">
        <w:r w:rsidR="008814D5" w:rsidRPr="00274310" w:rsidDel="000D4B78">
          <w:delText xml:space="preserve">free-of-charge assistance </w:delText>
        </w:r>
      </w:del>
      <w:r w:rsidR="008814D5" w:rsidRPr="00274310">
        <w:t>might make farmers willing to accept a lower payment for enrolling in a scheme.</w:t>
      </w:r>
      <w:r w:rsidR="008814D5">
        <w:t xml:space="preserve"> In developing countries</w:t>
      </w:r>
      <w:ins w:id="1321" w:author="Warwick Wainwright" w:date="2018-07-26T12:30:00Z">
        <w:r w:rsidR="000D4B78">
          <w:t xml:space="preserve"> like Romania</w:t>
        </w:r>
      </w:ins>
      <w:r w:rsidR="008814D5">
        <w:t xml:space="preserve">, </w:t>
      </w:r>
      <w:ins w:id="1322" w:author="Warwick Wainwright" w:date="2018-07-26T12:29:00Z">
        <w:r w:rsidR="000D4B78">
          <w:t>where farmers are generally less educated</w:t>
        </w:r>
      </w:ins>
      <w:ins w:id="1323" w:author="Warwick Wainwright" w:date="2018-07-26T12:30:00Z">
        <w:r w:rsidR="00D946C6">
          <w:t xml:space="preserve"> than the wider population </w:t>
        </w:r>
      </w:ins>
      <w:ins w:id="1324" w:author="Warwick Wainwright" w:date="2018-07-26T12:58:00Z">
        <w:r w:rsidR="00A56110">
          <w:fldChar w:fldCharType="begin" w:fldLock="1"/>
        </w:r>
      </w:ins>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ins w:id="1325" w:author="Warwick Wainwright" w:date="2018-07-26T12:58:00Z">
        <w:r w:rsidR="00A56110">
          <w:fldChar w:fldCharType="end"/>
        </w:r>
      </w:ins>
      <w:ins w:id="1326" w:author="Warwick Wainwright" w:date="2018-07-26T12:30:00Z">
        <w:r w:rsidR="00D946C6">
          <w:t xml:space="preserve"> application support for schemes may in-fact be paramount to securing farmer participation</w:t>
        </w:r>
      </w:ins>
      <w:ins w:id="1327" w:author="Warwick Wainwright" w:date="2018-07-26T12:58:00Z">
        <w:r w:rsidR="00A56110">
          <w:t xml:space="preserve">. </w:t>
        </w:r>
      </w:ins>
      <w:del w:id="1328" w:author="Warwick Wainwright" w:date="2018-07-26T12:58:00Z">
        <w:r w:rsidR="008814D5" w:rsidDel="00A56110">
          <w:delText xml:space="preserve">where </w:delText>
        </w:r>
        <w:r w:rsidR="005C4916" w:rsidDel="00A56110">
          <w:delText>extensive</w:delText>
        </w:r>
        <w:r w:rsidR="008814D5" w:rsidDel="00A56110">
          <w:delText xml:space="preserve"> and small-scale </w:delText>
        </w:r>
        <w:r w:rsidR="00245854" w:rsidDel="00A56110">
          <w:delText xml:space="preserve">farm </w:delText>
        </w:r>
        <w:r w:rsidR="008814D5" w:rsidDel="00A56110">
          <w:delText>systems are more prevalent, such support may in-fact be vital to securing farmer participation</w:delText>
        </w:r>
        <w:r w:rsidR="00D776AB" w:rsidDel="00A56110">
          <w:delText xml:space="preserve"> </w:delText>
        </w:r>
        <w:r w:rsidR="00D776AB" w:rsidDel="00A56110">
          <w:fldChar w:fldCharType="begin" w:fldLock="1"/>
        </w:r>
        <w:r w:rsidR="00A56110" w:rsidDel="00A56110">
          <w:del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"[50]", "plainTextFormattedCitation" : "[50]", "previouslyFormattedCitation" : "[49]" }, "properties" : { "noteIndex" : 0 }, "schema" : "https://github.com/citation-style-language/schema/raw/master/csl-citation.json" }</w:delInstrText>
        </w:r>
        <w:r w:rsidR="00D776AB" w:rsidDel="00A56110">
          <w:fldChar w:fldCharType="separate"/>
        </w:r>
        <w:r w:rsidR="00A56110" w:rsidRPr="00A56110" w:rsidDel="00A56110">
          <w:rPr>
            <w:noProof/>
          </w:rPr>
          <w:delText>[50]</w:delText>
        </w:r>
        <w:r w:rsidR="00D776AB" w:rsidDel="00A56110">
          <w:fldChar w:fldCharType="end"/>
        </w:r>
        <w:r w:rsidR="008814D5" w:rsidDel="00A56110">
          <w:delText>.</w:delText>
        </w:r>
        <w:r w:rsidR="003F28D8" w:rsidDel="00A56110">
          <w:delText xml:space="preserve"> </w:delText>
        </w:r>
      </w:del>
    </w:p>
    <w:p w14:paraId="63C2E736" w14:textId="77777777" w:rsidR="005C4916" w:rsidRDefault="005C4916" w:rsidP="00A80102"/>
    <w:p w14:paraId="472CF961" w14:textId="27591C11"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del w:id="1329" w:author="Warwick Wainwright" w:date="2018-07-26T13:26:00Z">
        <w:r w:rsidR="00B60D84" w:rsidDel="00AE284B">
          <w:delText>Surprisingly, w</w:delText>
        </w:r>
      </w:del>
      <w:ins w:id="1330" w:author="Warwick Wainwright" w:date="2018-07-26T13:26:00Z">
        <w:r w:rsidR="00AE284B">
          <w:t>W</w:t>
        </w:r>
      </w:ins>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ins w:id="1331" w:author="Warwick Wainwright" w:date="2018-07-26T12:59:00Z">
        <w:r w:rsidR="00A56110">
          <w:t xml:space="preserve">However, </w:t>
        </w:r>
      </w:ins>
      <w:ins w:id="1332" w:author="Warwick Wainwright" w:date="2018-07-26T13:01:00Z">
        <w:r w:rsidR="00971E86">
          <w:t>farmers enrolled in AES schemes</w:t>
        </w:r>
      </w:ins>
      <w:ins w:id="1333" w:author="Warwick Wainwright" w:date="2018-07-26T12:59:00Z">
        <w:r w:rsidR="00A56110">
          <w:t xml:space="preserve"> were also more likely </w:t>
        </w:r>
      </w:ins>
      <w:ins w:id="1334" w:author="Warwick Wainwright" w:date="2018-07-26T13:03:00Z">
        <w:r w:rsidR="00971E86">
          <w:t>not to</w:t>
        </w:r>
      </w:ins>
      <w:ins w:id="1335" w:author="Warwick Wainwright" w:date="2018-07-26T13:01:00Z">
        <w:r w:rsidR="00971E86">
          <w:t xml:space="preserve"> select a contract option, suggesting</w:t>
        </w:r>
      </w:ins>
      <w:ins w:id="1336" w:author="Warwick Wainwright" w:date="2018-07-26T13:03:00Z">
        <w:r w:rsidR="00971E86">
          <w:t xml:space="preserve"> </w:t>
        </w:r>
      </w:ins>
      <w:ins w:id="1337" w:author="Warwick Wainwright" w:date="2018-07-26T13:05:00Z">
        <w:r w:rsidR="00971E86">
          <w:t xml:space="preserve">overlap with existing contractual schemes </w:t>
        </w:r>
      </w:ins>
      <w:ins w:id="1338" w:author="Warwick Wainwright" w:date="2018-07-26T13:10:00Z">
        <w:r w:rsidR="00971E86">
          <w:t xml:space="preserve">may deter farmers from participating. </w:t>
        </w:r>
      </w:ins>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del w:id="1339" w:author="Warwick Wainwright" w:date="2018-07-26T12:17:00Z">
        <w:r w:rsidR="00B0169F" w:rsidDel="00993854">
          <w:delText>include</w:delText>
        </w:r>
        <w:r w:rsidR="00D9040D" w:rsidDel="00993854">
          <w:delText xml:space="preserve"> appreciation for rare breeds</w:delText>
        </w:r>
      </w:del>
      <w:ins w:id="1340" w:author="Warwick Wainwright" w:date="2018-07-26T12:17:00Z">
        <w:r w:rsidR="00993854">
          <w:t>improve compliance with contractual schemes</w:t>
        </w:r>
      </w:ins>
      <w:r w:rsidR="00D9040D">
        <w:t>.</w:t>
      </w:r>
      <w:ins w:id="1341" w:author="Warwick Wainwright" w:date="2018-07-26T13:11:00Z">
        <w:r w:rsidR="004F1DB7">
          <w:t xml:space="preserve"> </w:t>
        </w:r>
      </w:ins>
      <w:del w:id="1342" w:author="Warwick Wainwright" w:date="2018-07-26T12:18:00Z">
        <w:r w:rsidR="00D9040D" w:rsidDel="00993854">
          <w:delText xml:space="preserve"> Including such farmers in new contractual schemes may therefore</w:delText>
        </w:r>
        <w:r w:rsidR="00494E15" w:rsidDel="00993854">
          <w:delText xml:space="preserve"> improve scheme effectiveness</w:delText>
        </w:r>
        <w:r w:rsidR="00223027" w:rsidDel="00993854">
          <w:delText xml:space="preserve"> through greater “buy-in” on the part of the farmer </w:delText>
        </w:r>
        <w:r w:rsidR="00223027" w:rsidDel="00993854">
          <w:fldChar w:fldCharType="begin" w:fldLock="1"/>
        </w:r>
        <w:r w:rsidR="00B96F9A" w:rsidDel="00993854">
          <w:del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delInstrText>
        </w:r>
        <w:r w:rsidR="00223027" w:rsidDel="00993854">
          <w:fldChar w:fldCharType="separate"/>
        </w:r>
        <w:r w:rsidR="001B1F38" w:rsidRPr="001B1F38" w:rsidDel="00993854">
          <w:rPr>
            <w:noProof/>
          </w:rPr>
          <w:delText>[51]</w:delText>
        </w:r>
        <w:r w:rsidR="00223027" w:rsidDel="00993854">
          <w:fldChar w:fldCharType="end"/>
        </w:r>
        <w:r w:rsidR="000B41D2" w:rsidDel="00993854">
          <w:delText>.</w:delText>
        </w:r>
        <w:r w:rsidR="00D9040D" w:rsidDel="00993854">
          <w:delText xml:space="preserve"> </w:delText>
        </w:r>
      </w:del>
    </w:p>
    <w:p w14:paraId="2367D442" w14:textId="77777777" w:rsidR="00B0169F" w:rsidRDefault="00B0169F" w:rsidP="0090749B"/>
    <w:p w14:paraId="6146AF88" w14:textId="0CD82D7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del w:id="1343" w:author="Warwick Wainwright" w:date="2018-07-26T13:13:00Z">
        <w:r w:rsidR="006F4E76" w:rsidDel="004F1DB7">
          <w:delText>collective action</w:delText>
        </w:r>
      </w:del>
      <w:ins w:id="1344" w:author="Warwick Wainwright" w:date="2018-07-26T13:13:00Z">
        <w:r w:rsidR="004F1DB7">
          <w:t>community schemes</w:t>
        </w:r>
      </w:ins>
      <w:r w:rsidR="006F4E76">
        <w:t xml:space="preserve"> </w:t>
      </w:r>
      <w:r w:rsidR="000B41D2">
        <w:t>must therefore be weighed against</w:t>
      </w:r>
      <w:r w:rsidR="006F4E76">
        <w:t xml:space="preserve"> (potentially)</w:t>
      </w:r>
      <w:r w:rsidR="000B41D2">
        <w:t xml:space="preserve"> </w:t>
      </w:r>
      <w:r w:rsidR="006F4E76">
        <w:t xml:space="preserve">improved social and </w:t>
      </w:r>
      <w:del w:id="1345" w:author="Warwick Wainwright" w:date="2018-07-26T13:14:00Z">
        <w:r w:rsidR="006F4E76" w:rsidDel="004F1DB7">
          <w:delText xml:space="preserve">diversity </w:delText>
        </w:r>
      </w:del>
      <w:ins w:id="1346" w:author="Warwick Wainwright" w:date="2018-07-26T13:16:00Z">
        <w:r w:rsidR="004F1DB7">
          <w:t>farm animal diversity</w:t>
        </w:r>
      </w:ins>
      <w:ins w:id="1347" w:author="Warwick Wainwright" w:date="2018-07-26T13:14:00Z">
        <w:r w:rsidR="004F1DB7">
          <w:t xml:space="preserve"> </w:t>
        </w:r>
      </w:ins>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7036338F"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del w:id="1348" w:author="Warwick Wainwright" w:date="2018-07-26T13:22:00Z">
        <w:r w:rsidDel="00DD6325">
          <w:rPr>
            <w:bCs/>
          </w:rPr>
          <w:delText>of UAA</w:delText>
        </w:r>
      </w:del>
      <w:ins w:id="1349" w:author="Warwick Wainwright" w:date="2018-07-26T13:22:00Z">
        <w:r w:rsidR="00DD6325">
          <w:rPr>
            <w:bCs/>
          </w:rPr>
          <w:t>for a</w:t>
        </w:r>
      </w:ins>
      <w:ins w:id="1350" w:author="Warwick Wainwright" w:date="2018-07-26T13:23:00Z">
        <w:r w:rsidR="00DD6325">
          <w:rPr>
            <w:bCs/>
          </w:rPr>
          <w:t>n AES</w:t>
        </w:r>
      </w:ins>
      <w:ins w:id="1351" w:author="Warwick Wainwright" w:date="2018-07-26T13:22:00Z">
        <w:r w:rsidR="00DD6325">
          <w:rPr>
            <w:bCs/>
          </w:rPr>
          <w:t xml:space="preserve"> scheme</w:t>
        </w:r>
      </w:ins>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ins w:id="1352" w:author="Warwick Wainwright" w:date="2018-07-26T13:25:00Z">
        <w:r w:rsidR="00AE284B">
          <w:rPr>
            <w:bCs/>
          </w:rPr>
          <w:t xml:space="preserve">community </w:t>
        </w:r>
      </w:ins>
      <w:r>
        <w:rPr>
          <w:bCs/>
        </w:rPr>
        <w:t>conservation</w:t>
      </w:r>
      <w:ins w:id="1353" w:author="Warwick Wainwright" w:date="2018-07-26T13:25:00Z">
        <w:r w:rsidR="00AE284B">
          <w:rPr>
            <w:bCs/>
          </w:rPr>
          <w:t xml:space="preserve"> breeding</w:t>
        </w:r>
      </w:ins>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53B16C9E" w:rsidR="002B31F1" w:rsidDel="00F9687A" w:rsidRDefault="00CA3214" w:rsidP="00E1675D">
      <w:pPr>
        <w:rPr>
          <w:del w:id="1354" w:author="Warwick Wainwright" w:date="2018-07-26T18:42:00Z"/>
        </w:rPr>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del w:id="1355" w:author="Warwick Wainwright" w:date="2018-07-26T18:29:00Z">
        <w:r w:rsidR="00344886" w:rsidRPr="00344886" w:rsidDel="007C6B31">
          <w:delText xml:space="preserve"> </w:delText>
        </w:r>
      </w:del>
      <w:r w:rsidR="00344886" w:rsidRPr="00344886">
        <w:t>suggests</w:t>
      </w:r>
      <w:ins w:id="1356" w:author="Warwick Wainwright" w:date="2018-07-26T18:35:00Z">
        <w:r w:rsidR="007C6B31" w:rsidRPr="007C6B31">
          <w:t xml:space="preserve"> </w:t>
        </w:r>
        <w:r w:rsidR="007C6B31">
          <w:t xml:space="preserve">there are clear barriers to entry for smallholder farmers wishing to participate in </w:t>
        </w:r>
      </w:ins>
      <w:ins w:id="1357" w:author="Warwick Wainwright" w:date="2018-07-26T18:36:00Z">
        <w:r w:rsidR="007C6B31">
          <w:t>some RDP options.</w:t>
        </w:r>
      </w:ins>
      <w:del w:id="1358" w:author="Warwick Wainwright" w:date="2018-07-26T18:35:00Z">
        <w:r w:rsidR="00344886" w:rsidRPr="00344886" w:rsidDel="007C6B31">
          <w:delText xml:space="preserve"> a disconnect between broad based policy goals and grass-roots level implementation of the RDP</w:delText>
        </w:r>
      </w:del>
      <w:del w:id="1359" w:author="Warwick Wainwright" w:date="2018-07-26T18:36:00Z">
        <w:r w:rsidR="001B47FB" w:rsidDel="007C6B31">
          <w:delText xml:space="preserve">, </w:delText>
        </w:r>
        <w:r w:rsidR="00344886" w:rsidRPr="00344886" w:rsidDel="007C6B31">
          <w:delText xml:space="preserve">which </w:delText>
        </w:r>
      </w:del>
      <w:ins w:id="1360" w:author="Warwick Wainwright" w:date="2018-07-26T18:36:00Z">
        <w:r w:rsidR="007C6B31">
          <w:t xml:space="preserve"> </w:t>
        </w:r>
      </w:ins>
      <w:del w:id="1361" w:author="Warwick Wainwright" w:date="2018-07-26T18:38:00Z">
        <w:r w:rsidR="00344886" w:rsidRPr="00344886" w:rsidDel="007C6B31">
          <w:delText xml:space="preserve">is </w:delText>
        </w:r>
        <w:r w:rsidR="007003B1" w:rsidDel="007C6B31">
          <w:delText>clear in cases</w:delText>
        </w:r>
        <w:r w:rsidR="004F2984" w:rsidDel="007C6B31">
          <w:delText xml:space="preserve"> where small-</w:delText>
        </w:r>
        <w:r w:rsidR="00344886" w:rsidRPr="00344886" w:rsidDel="007C6B31">
          <w:delText xml:space="preserve">holders are illegible to apply for incentive based funds targeting biodiversity improvements and socioeconomic development </w:delText>
        </w:r>
        <w:r w:rsidR="00C66910" w:rsidDel="007C6B31">
          <w:fldChar w:fldCharType="begin" w:fldLock="1"/>
        </w:r>
        <w:r w:rsidR="00B96F9A" w:rsidDel="007C6B31">
          <w:del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delInstrText>
        </w:r>
        <w:r w:rsidR="00C66910" w:rsidDel="007C6B31">
          <w:fldChar w:fldCharType="separate"/>
        </w:r>
        <w:r w:rsidR="001B1F38" w:rsidRPr="001B1F38" w:rsidDel="007C6B31">
          <w:rPr>
            <w:noProof/>
          </w:rPr>
          <w:delText>[61]</w:delText>
        </w:r>
        <w:r w:rsidR="00C66910" w:rsidDel="007C6B31">
          <w:fldChar w:fldCharType="end"/>
        </w:r>
        <w:r w:rsidR="004845FA" w:rsidDel="007C6B31">
          <w:delText xml:space="preserve">. </w:delText>
        </w:r>
      </w:del>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ins w:id="1362" w:author="Warwick Wainwright" w:date="2018-07-26T18:25:00Z">
        <w:r w:rsidR="00C85FE6">
          <w:t xml:space="preserve">wishing </w:t>
        </w:r>
      </w:ins>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p>
    <w:p w14:paraId="558496EA" w14:textId="77777777" w:rsidR="009B4FB7" w:rsidDel="00F9687A" w:rsidRDefault="009B4FB7" w:rsidP="00F9687A">
      <w:pPr>
        <w:rPr>
          <w:del w:id="1363" w:author="Warwick Wainwright" w:date="2018-07-26T18:42:00Z"/>
        </w:rPr>
      </w:pPr>
    </w:p>
    <w:p w14:paraId="5A9E5FEE" w14:textId="027D3685" w:rsidR="004E318F" w:rsidRDefault="00344886">
      <w:pPr>
        <w:ind w:firstLine="0"/>
        <w:pPrChange w:id="1364" w:author="Warwick Wainwright" w:date="2018-07-26T18:42:00Z">
          <w:pPr/>
        </w:pPrChange>
      </w:pPr>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sidR="00CA3214">
        <w:fldChar w:fldCharType="separate"/>
      </w:r>
      <w:r w:rsidR="00152DEC" w:rsidRPr="00152DEC">
        <w:rPr>
          <w:noProof/>
        </w:rPr>
        <w:t>[57]</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63612435" w:rsidR="004F2984" w:rsidRDefault="004F2984" w:rsidP="00E1675D">
      <w:pPr>
        <w:rPr>
          <w:bCs/>
        </w:rPr>
      </w:pPr>
      <w:r w:rsidRPr="004F2984">
        <w:rPr>
          <w:bCs/>
        </w:rPr>
        <w:t>E</w:t>
      </w:r>
      <w:r>
        <w:rPr>
          <w:bCs/>
        </w:rPr>
        <w:t xml:space="preserve">U rural development policy </w:t>
      </w:r>
      <w:r w:rsidRPr="004F2984">
        <w:rPr>
          <w:bCs/>
        </w:rPr>
        <w:t xml:space="preserve">needs be more clearly communicated. </w:t>
      </w:r>
      <w:del w:id="1365" w:author="Warwick Wainwright" w:date="2018-07-26T18:42:00Z">
        <w:r w:rsidRPr="004F2984" w:rsidDel="00F9687A">
          <w:rPr>
            <w:bCs/>
          </w:rPr>
          <w:delText xml:space="preserve"> </w:delText>
        </w:r>
      </w:del>
      <w:r w:rsidRPr="004F2984">
        <w:rPr>
          <w:bCs/>
        </w:rPr>
        <w:t xml:space="preserve">In our sample, only 21% of farmers were aware of RDP funding support for farmers rearing endangered breeds. </w:t>
      </w:r>
      <w:del w:id="1366" w:author="Warwick Wainwright" w:date="2018-07-26T18:42:00Z">
        <w:r w:rsidRPr="004F2984" w:rsidDel="00F9687A">
          <w:rPr>
            <w:bCs/>
          </w:rPr>
          <w:delText xml:space="preserve"> </w:delText>
        </w:r>
      </w:del>
      <w:r w:rsidRPr="004F2984">
        <w:rPr>
          <w:bCs/>
        </w:rPr>
        <w:t>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6B9087B5" w14:textId="77777777" w:rsidR="00BB69CC" w:rsidDel="00F9687A" w:rsidRDefault="00BB69CC" w:rsidP="00E1675D">
      <w:pPr>
        <w:rPr>
          <w:del w:id="1367" w:author="Warwick Wainwright" w:date="2018-07-26T18:44:00Z"/>
          <w:bCs/>
        </w:rPr>
      </w:pPr>
    </w:p>
    <w:p w14:paraId="22B319F3" w14:textId="4059BD5F" w:rsidR="00BB69CC" w:rsidDel="00F9687A" w:rsidRDefault="001F72FF">
      <w:pPr>
        <w:pStyle w:val="Heading2"/>
        <w:numPr>
          <w:ilvl w:val="0"/>
          <w:numId w:val="0"/>
        </w:numPr>
        <w:rPr>
          <w:del w:id="1368" w:author="Warwick Wainwright" w:date="2018-07-26T18:44:00Z"/>
        </w:rPr>
        <w:pPrChange w:id="1369" w:author="Warwick Wainwright" w:date="2018-07-26T18:44:00Z">
          <w:pPr>
            <w:pStyle w:val="Heading2"/>
          </w:pPr>
        </w:pPrChange>
      </w:pPr>
      <w:del w:id="1370" w:author="Warwick Wainwright" w:date="2018-07-26T18:44:00Z">
        <w:r w:rsidDel="00F9687A">
          <w:delText>T</w:delText>
        </w:r>
        <w:r w:rsidR="003B1F1C" w:rsidDel="00F9687A">
          <w:delText>argeted</w:delText>
        </w:r>
        <w:r w:rsidR="00114FD0" w:rsidDel="00F9687A">
          <w:delText xml:space="preserve"> </w:delText>
        </w:r>
        <w:r w:rsidDel="00F9687A">
          <w:delText xml:space="preserve">conservation </w:delText>
        </w:r>
        <w:r w:rsidR="00E72615" w:rsidDel="00F9687A">
          <w:delText>for</w:delText>
        </w:r>
        <w:r w:rsidR="00114FD0" w:rsidDel="00F9687A">
          <w:delText xml:space="preserve"> </w:delText>
        </w:r>
        <w:r w:rsidR="009D77BA" w:rsidDel="00F9687A">
          <w:delText>better</w:delText>
        </w:r>
        <w:r w:rsidR="00114FD0" w:rsidDel="00F9687A">
          <w:delText xml:space="preserve"> outcomes </w:delText>
        </w:r>
      </w:del>
    </w:p>
    <w:p w14:paraId="4BF74808" w14:textId="4DC2A9C5" w:rsidR="00BB69CC" w:rsidDel="00F9687A" w:rsidRDefault="00BB69CC" w:rsidP="005878F4">
      <w:pPr>
        <w:pStyle w:val="Firstparagraph"/>
        <w:rPr>
          <w:del w:id="1371" w:author="Warwick Wainwright" w:date="2018-07-26T18:44:00Z"/>
        </w:rPr>
      </w:pPr>
    </w:p>
    <w:p w14:paraId="6893430E" w14:textId="01A4328E" w:rsidR="003719C4" w:rsidDel="00F9687A" w:rsidRDefault="00822ECC" w:rsidP="005878F4">
      <w:pPr>
        <w:rPr>
          <w:del w:id="1372" w:author="Warwick Wainwright" w:date="2018-07-26T18:44:00Z"/>
        </w:rPr>
      </w:pPr>
      <w:del w:id="1373" w:author="Warwick Wainwright" w:date="2018-07-26T18:44:00Z">
        <w:r w:rsidDel="00F9687A">
          <w:delText>We show</w:delText>
        </w:r>
        <w:r w:rsidR="00D64E70" w:rsidDel="00F9687A">
          <w:delText xml:space="preserve"> targeting of </w:delText>
        </w:r>
        <w:r w:rsidR="003C7E63" w:rsidDel="00F9687A">
          <w:delText xml:space="preserve">rare breed </w:delText>
        </w:r>
        <w:r w:rsidR="00D64E70" w:rsidDel="00F9687A">
          <w:delText>conservation at small-holder</w:delText>
        </w:r>
        <w:r w:rsidR="004845FA" w:rsidDel="00F9687A">
          <w:delText>s</w:delText>
        </w:r>
        <w:r w:rsidR="00D64E70" w:rsidDel="00F9687A">
          <w:delText xml:space="preserve"> and </w:delText>
        </w:r>
        <w:r w:rsidR="004845FA" w:rsidDel="00F9687A">
          <w:delText>extensive farmers</w:delText>
        </w:r>
        <w:r w:rsidR="00D64E70" w:rsidDel="00F9687A">
          <w:delText xml:space="preserve"> </w:delText>
        </w:r>
        <w:r w:rsidR="008943F4" w:rsidDel="00F9687A">
          <w:delText xml:space="preserve">(our sample) </w:delText>
        </w:r>
        <w:r w:rsidR="00D64E70" w:rsidDel="00F9687A">
          <w:delText xml:space="preserve">could result in </w:delText>
        </w:r>
        <w:r w:rsidR="003C7E63" w:rsidDel="00F9687A">
          <w:delText xml:space="preserve">potential </w:delText>
        </w:r>
        <w:r w:rsidR="00D64E70" w:rsidDel="00F9687A">
          <w:delText xml:space="preserve">cost </w:delText>
        </w:r>
        <w:r w:rsidR="004845FA" w:rsidDel="00F9687A">
          <w:delText>savings</w:delText>
        </w:r>
        <w:r w:rsidR="003C7E63" w:rsidDel="00F9687A">
          <w:delText xml:space="preserve"> if </w:delText>
        </w:r>
        <w:r w:rsidR="008943F4" w:rsidDel="00F9687A">
          <w:delText>farmer preferences</w:delText>
        </w:r>
        <w:r w:rsidR="003B1F1C" w:rsidDel="00F9687A">
          <w:delText xml:space="preserve"> are met in contract design</w:delText>
        </w:r>
        <w:r w:rsidR="008943F4" w:rsidDel="00F9687A">
          <w:delText xml:space="preserve">. Moreover, farmer participation is not adversely impacted even at lower subsidy premiums. Other </w:delText>
        </w:r>
        <w:r w:rsidR="000D5790" w:rsidDel="00F9687A">
          <w:delText>work has also demons</w:delText>
        </w:r>
        <w:r w:rsidR="00B60D84" w:rsidDel="00F9687A">
          <w:delText xml:space="preserve">trated targeting </w:delText>
        </w:r>
        <w:r w:rsidR="000D5790" w:rsidDel="00F9687A">
          <w:delText xml:space="preserve">animal </w:delText>
        </w:r>
        <w:r w:rsidR="000D5790" w:rsidDel="00F9687A">
          <w:fldChar w:fldCharType="begin" w:fldLock="1"/>
        </w:r>
        <w:r w:rsidR="00B96F9A" w:rsidDel="00F9687A">
          <w:del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delInstrText>
        </w:r>
        <w:r w:rsidR="000D5790" w:rsidDel="00F9687A">
          <w:fldChar w:fldCharType="separate"/>
        </w:r>
        <w:r w:rsidR="001B1F38" w:rsidRPr="001B1F38" w:rsidDel="00F9687A">
          <w:rPr>
            <w:noProof/>
          </w:rPr>
          <w:delText>[58]</w:delText>
        </w:r>
        <w:r w:rsidR="000D5790" w:rsidDel="00F9687A">
          <w:fldChar w:fldCharType="end"/>
        </w:r>
        <w:r w:rsidDel="00F9687A">
          <w:delText xml:space="preserve"> and plant genetic resource</w:delText>
        </w:r>
        <w:r w:rsidR="000D5790" w:rsidDel="00F9687A">
          <w:delText xml:space="preserve"> </w:delText>
        </w:r>
        <w:r w:rsidR="000D5790" w:rsidDel="00F9687A">
          <w:fldChar w:fldCharType="begin" w:fldLock="1"/>
        </w:r>
        <w:r w:rsidR="00B96F9A" w:rsidDel="00F9687A">
          <w:del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delInstrText>
        </w:r>
        <w:r w:rsidR="000D5790" w:rsidDel="00F9687A">
          <w:fldChar w:fldCharType="separate"/>
        </w:r>
        <w:r w:rsidR="001B1F38" w:rsidRPr="001B1F38" w:rsidDel="00F9687A">
          <w:rPr>
            <w:noProof/>
          </w:rPr>
          <w:delText>[65]</w:delText>
        </w:r>
        <w:r w:rsidR="000D5790" w:rsidDel="00F9687A">
          <w:fldChar w:fldCharType="end"/>
        </w:r>
        <w:r w:rsidR="000D5790" w:rsidDel="00F9687A">
          <w:delText xml:space="preserve"> </w:delText>
        </w:r>
        <w:r w:rsidDel="00F9687A">
          <w:delText xml:space="preserve">conservation </w:delText>
        </w:r>
        <w:r w:rsidR="004845FA" w:rsidDel="00F9687A">
          <w:delText xml:space="preserve">at specific farmer groups </w:delText>
        </w:r>
        <w:r w:rsidDel="00F9687A">
          <w:delText xml:space="preserve">can improve </w:delText>
        </w:r>
        <w:r w:rsidR="004845FA" w:rsidDel="00F9687A">
          <w:delText>cost effectiveness</w:delText>
        </w:r>
        <w:r w:rsidR="00B60D84" w:rsidDel="00F9687A">
          <w:delText xml:space="preserve"> </w:delText>
        </w:r>
        <w:r w:rsidR="002C760B" w:rsidDel="00F9687A">
          <w:delText>(</w:delText>
        </w:r>
        <w:r w:rsidR="001A40B6" w:rsidDel="00F9687A">
          <w:delText xml:space="preserve">i.e. </w:delText>
        </w:r>
        <w:r w:rsidR="000D5790" w:rsidDel="00F9687A">
          <w:delText xml:space="preserve">the number of animals </w:delText>
        </w:r>
        <w:r w:rsidDel="00F9687A">
          <w:delText xml:space="preserve">or area </w:delText>
        </w:r>
        <w:r w:rsidR="000D5790" w:rsidDel="00F9687A">
          <w:delText xml:space="preserve">conserved for </w:delText>
        </w:r>
        <w:r w:rsidR="00616002" w:rsidDel="00F9687A">
          <w:delText>a particular</w:delText>
        </w:r>
        <w:r w:rsidR="00B60D84" w:rsidDel="00F9687A">
          <w:delText xml:space="preserve"> budget</w:delText>
        </w:r>
        <w:r w:rsidR="002C760B" w:rsidDel="00F9687A">
          <w:delText>)</w:delText>
        </w:r>
        <w:r w:rsidR="000D5790" w:rsidDel="00F9687A">
          <w:delText>.</w:delText>
        </w:r>
      </w:del>
    </w:p>
    <w:p w14:paraId="74805C5B" w14:textId="1334121C" w:rsidR="003719C4" w:rsidDel="00F9687A" w:rsidRDefault="003719C4" w:rsidP="005878F4">
      <w:pPr>
        <w:rPr>
          <w:del w:id="1374" w:author="Warwick Wainwright" w:date="2018-07-26T18:44:00Z"/>
        </w:rPr>
      </w:pPr>
    </w:p>
    <w:p w14:paraId="7B63FAF4" w14:textId="21819505" w:rsidR="006F1240" w:rsidDel="00F9687A" w:rsidRDefault="003719C4" w:rsidP="005878F4">
      <w:pPr>
        <w:rPr>
          <w:del w:id="1375" w:author="Warwick Wainwright" w:date="2018-07-26T18:44:00Z"/>
        </w:rPr>
      </w:pPr>
      <w:del w:id="1376" w:author="Warwick Wainwright" w:date="2018-07-26T18:44:00Z">
        <w:r w:rsidDel="00F9687A">
          <w:delText xml:space="preserve">Some 40% of farmers in our sample stated they were farming with a rare breed. If </w:delText>
        </w:r>
        <w:r w:rsidR="00B60D84" w:rsidDel="00F9687A">
          <w:delText>verified, this</w:delText>
        </w:r>
        <w:r w:rsidDel="00F9687A">
          <w:delText xml:space="preserve"> suggests spatially explicit breed diversity</w:delText>
        </w:r>
        <w:r w:rsidR="00B60D84" w:rsidDel="00F9687A">
          <w:delText xml:space="preserve"> “hotspots”</w:delText>
        </w:r>
        <w:r w:rsidR="003B1F1C" w:rsidDel="00F9687A">
          <w:delText xml:space="preserve"> may exist. In England</w:delText>
        </w:r>
        <w:r w:rsidDel="00F9687A">
          <w:delText xml:space="preserve">, such hotspots are apparent in the spatial distribution of financial incentives </w:delText>
        </w:r>
        <w:r w:rsidR="004A37D1" w:rsidDel="00F9687A">
          <w:delText xml:space="preserve">administered </w:delText>
        </w:r>
        <w:r w:rsidDel="00F9687A">
          <w:delText xml:space="preserve">for grazing with native breeds </w:delText>
        </w:r>
        <w:r w:rsidDel="00F9687A">
          <w:fldChar w:fldCharType="begin" w:fldLock="1"/>
        </w:r>
        <w:r w:rsidR="00B96F9A" w:rsidDel="00F9687A">
          <w:del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delInstrText>
        </w:r>
        <w:r w:rsidDel="00F9687A">
          <w:fldChar w:fldCharType="separate"/>
        </w:r>
        <w:r w:rsidR="001B1F38" w:rsidRPr="001B1F38" w:rsidDel="00F9687A">
          <w:rPr>
            <w:noProof/>
          </w:rPr>
          <w:delText>[66]</w:delText>
        </w:r>
        <w:r w:rsidDel="00F9687A">
          <w:fldChar w:fldCharType="end"/>
        </w:r>
        <w:r w:rsidR="00B60D84" w:rsidDel="00F9687A">
          <w:delText xml:space="preserve"> and </w:delText>
        </w:r>
        <w:r w:rsidDel="00F9687A">
          <w:delText>are particularly prevalent around national parks and other conservation designations.</w:delText>
        </w:r>
        <w:r w:rsidR="004550C5" w:rsidDel="00F9687A">
          <w:delText xml:space="preserve"> </w:delText>
        </w:r>
        <w:r w:rsidR="00B60D84" w:rsidDel="00F9687A">
          <w:delText>Further work to c</w:delText>
        </w:r>
        <w:r w:rsidR="002C7B54" w:rsidDel="00F9687A">
          <w:delText xml:space="preserve">onfirm whether such hotspots </w:delText>
        </w:r>
        <w:r w:rsidR="0053249A" w:rsidDel="00F9687A">
          <w:delText xml:space="preserve">persist in Romania </w:delText>
        </w:r>
        <w:r w:rsidR="002C7B54" w:rsidDel="00F9687A">
          <w:delText>appears warranted and may aid in</w:delText>
        </w:r>
        <w:r w:rsidR="003B1F1C" w:rsidDel="00F9687A">
          <w:delText xml:space="preserve"> developing spatially explicit</w:delText>
        </w:r>
        <w:r w:rsidR="002C760B" w:rsidDel="00F9687A">
          <w:delText xml:space="preserve"> </w:delText>
        </w:r>
        <w:r w:rsidR="0053249A" w:rsidDel="00F9687A">
          <w:delText xml:space="preserve">conservation </w:delText>
        </w:r>
        <w:r w:rsidR="002C760B" w:rsidDel="00F9687A">
          <w:delText xml:space="preserve">policies. </w:delText>
        </w:r>
        <w:r w:rsidR="002C7B54" w:rsidDel="00F9687A">
          <w:delText xml:space="preserve"> </w:delText>
        </w:r>
        <w:r w:rsidR="006947F6" w:rsidDel="00F9687A">
          <w:delText xml:space="preserve">Reviews by </w:delText>
        </w:r>
        <w:r w:rsidR="00220D94" w:rsidDel="00F9687A">
          <w:fldChar w:fldCharType="begin" w:fldLock="1"/>
        </w:r>
        <w:r w:rsidR="008B0780" w:rsidDel="00F9687A">
          <w:del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delInstrText>
        </w:r>
        <w:r w:rsidR="00220D94" w:rsidDel="00F9687A">
          <w:fldChar w:fldCharType="separate"/>
        </w:r>
        <w:r w:rsidR="000147B6" w:rsidRPr="000147B6" w:rsidDel="00F9687A">
          <w:rPr>
            <w:noProof/>
          </w:rPr>
          <w:delText>[9]</w:delText>
        </w:r>
        <w:r w:rsidR="00220D94" w:rsidDel="00F9687A">
          <w:fldChar w:fldCharType="end"/>
        </w:r>
        <w:r w:rsidR="006947F6" w:rsidDel="00F9687A">
          <w:delText xml:space="preserve"> have</w:delText>
        </w:r>
        <w:r w:rsidR="00220D94" w:rsidDel="00F9687A">
          <w:delText xml:space="preserve"> shown cost efficiency gains </w:delText>
        </w:r>
        <w:r w:rsidR="003B1F1C" w:rsidDel="00F9687A">
          <w:delText>(</w:delText>
        </w:r>
        <w:r w:rsidR="00220D94" w:rsidDel="00F9687A">
          <w:delText>of 25% to 50%</w:delText>
        </w:r>
        <w:r w:rsidR="003B1F1C" w:rsidDel="00F9687A">
          <w:delText>)</w:delText>
        </w:r>
        <w:r w:rsidR="00220D94" w:rsidDel="00F9687A">
          <w:delText xml:space="preserve"> can be obtained by considering the spatial heterogeneity of opportunity cost in conservation scheme design</w:delText>
        </w:r>
        <w:r w:rsidR="00E27D30" w:rsidDel="00F9687A">
          <w:delText xml:space="preserve">. </w:delText>
        </w:r>
      </w:del>
    </w:p>
    <w:p w14:paraId="459F520F" w14:textId="033E9D23" w:rsidR="00B60D84" w:rsidDel="00F9687A" w:rsidRDefault="00B60D84" w:rsidP="00B60D84">
      <w:pPr>
        <w:rPr>
          <w:del w:id="1377" w:author="Warwick Wainwright" w:date="2018-07-26T18:44:00Z"/>
        </w:rPr>
      </w:pPr>
    </w:p>
    <w:p w14:paraId="0C1BE730" w14:textId="1996F76F" w:rsidR="006D0CA5" w:rsidDel="00F9687A" w:rsidRDefault="00B60D84" w:rsidP="00B60D84">
      <w:pPr>
        <w:rPr>
          <w:del w:id="1378" w:author="Warwick Wainwright" w:date="2018-07-26T18:44:00Z"/>
        </w:rPr>
      </w:pPr>
      <w:del w:id="1379" w:author="Warwick Wainwright" w:date="2018-07-26T18:44:00Z">
        <w:r w:rsidDel="00F9687A">
          <w:delText>Finally,</w:delText>
        </w:r>
        <w:r w:rsidR="00114FD0" w:rsidDel="00F9687A">
          <w:delText xml:space="preserve"> </w:delText>
        </w:r>
        <w:r w:rsidR="006F1240" w:rsidDel="00F9687A">
          <w:delText>our</w:delText>
        </w:r>
        <w:r w:rsidR="00114FD0" w:rsidDel="00F9687A">
          <w:delText xml:space="preserve"> farm </w:delText>
        </w:r>
        <w:r w:rsidDel="00F9687A">
          <w:delText>survey</w:delText>
        </w:r>
        <w:r w:rsidRPr="00114FD0" w:rsidDel="00F9687A">
          <w:delText xml:space="preserve"> </w:delText>
        </w:r>
        <w:r w:rsidRPr="00114FD0" w:rsidDel="00F9687A">
          <w:rPr>
            <w:bCs/>
          </w:rPr>
          <w:delText>suggests</w:delText>
        </w:r>
        <w:r w:rsidR="00114FD0" w:rsidDel="00F9687A">
          <w:rPr>
            <w:bCs/>
          </w:rPr>
          <w:delText xml:space="preserve"> entering into a conservation programme for rare breed horses is much less desirable than for other livestock species. This may be because </w:delText>
        </w:r>
        <w:r w:rsidR="00114FD0" w:rsidRPr="00114FD0" w:rsidDel="00F9687A">
          <w:rPr>
            <w:bCs/>
          </w:rPr>
          <w:delText>breed diversity in horses is considered unimportant by farmer</w:delText>
        </w:r>
        <w:r w:rsidR="00114FD0" w:rsidRPr="007F44EF" w:rsidDel="00F9687A">
          <w:rPr>
            <w:bCs/>
          </w:rPr>
          <w:delText>s or that farmer preferences for horse breeds are not matched by the characteristics of rare breed horses supported in the RDP.</w:delText>
        </w:r>
        <w:r w:rsidR="00114FD0" w:rsidDel="00F9687A">
          <w:rPr>
            <w:bCs/>
          </w:rPr>
          <w:delText xml:space="preserve"> </w:delText>
        </w:r>
        <w:r w:rsidDel="00F9687A">
          <w:rPr>
            <w:bCs/>
          </w:rPr>
          <w:delText>W</w:delText>
        </w:r>
        <w:r w:rsidR="00114FD0" w:rsidDel="00F9687A">
          <w:rPr>
            <w:bCs/>
          </w:rPr>
          <w:delText xml:space="preserve">ork by </w:delText>
        </w:r>
        <w:r w:rsidR="00114FD0" w:rsidDel="00F9687A">
          <w:rPr>
            <w:bCs/>
          </w:rPr>
          <w:fldChar w:fldCharType="begin" w:fldLock="1"/>
        </w:r>
        <w:r w:rsidR="008B0780" w:rsidDel="00F9687A">
          <w:rPr>
            <w:bCs/>
          </w:rPr>
          <w:del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delInstrText>
        </w:r>
        <w:r w:rsidR="00114FD0" w:rsidDel="00F9687A">
          <w:rPr>
            <w:bCs/>
          </w:rPr>
          <w:fldChar w:fldCharType="separate"/>
        </w:r>
        <w:r w:rsidR="000147B6" w:rsidRPr="000147B6" w:rsidDel="00F9687A">
          <w:rPr>
            <w:bCs/>
            <w:noProof/>
          </w:rPr>
          <w:delText>[7]</w:delText>
        </w:r>
        <w:r w:rsidR="00114FD0" w:rsidDel="00F9687A">
          <w:rPr>
            <w:bCs/>
          </w:rPr>
          <w:fldChar w:fldCharType="end"/>
        </w:r>
        <w:r w:rsidR="00114FD0" w:rsidDel="00F9687A">
          <w:rPr>
            <w:bCs/>
          </w:rPr>
          <w:delText xml:space="preserve"> </w:delText>
        </w:r>
        <w:r w:rsidDel="00F9687A">
          <w:rPr>
            <w:bCs/>
          </w:rPr>
          <w:delText xml:space="preserve">has </w:delText>
        </w:r>
        <w:r w:rsidR="00114FD0" w:rsidRPr="007F44EF" w:rsidDel="00F9687A">
          <w:rPr>
            <w:bCs/>
          </w:rPr>
          <w:delText xml:space="preserve">found a higher proportion of horse breeds in Europe are classified as </w:delText>
        </w:r>
        <w:r w:rsidR="00114FD0" w:rsidDel="00F9687A">
          <w:rPr>
            <w:bCs/>
          </w:rPr>
          <w:delText>‘</w:delText>
        </w:r>
        <w:r w:rsidR="00114FD0" w:rsidRPr="007F44EF" w:rsidDel="00F9687A">
          <w:rPr>
            <w:bCs/>
          </w:rPr>
          <w:delText>at-risk</w:delText>
        </w:r>
        <w:r w:rsidR="00114FD0" w:rsidDel="00F9687A">
          <w:rPr>
            <w:bCs/>
          </w:rPr>
          <w:delText>’</w:delText>
        </w:r>
        <w:r w:rsidDel="00F9687A">
          <w:rPr>
            <w:bCs/>
          </w:rPr>
          <w:delText>, demonstrating this preference</w:delText>
        </w:r>
        <w:r w:rsidR="004845FA" w:rsidDel="00F9687A">
          <w:rPr>
            <w:bCs/>
          </w:rPr>
          <w:delText xml:space="preserve"> is </w:delText>
        </w:r>
        <w:r w:rsidR="00B11727" w:rsidDel="00F9687A">
          <w:rPr>
            <w:bCs/>
          </w:rPr>
          <w:delText>mirrored</w:delText>
        </w:r>
        <w:r w:rsidDel="00F9687A">
          <w:rPr>
            <w:bCs/>
          </w:rPr>
          <w:delText xml:space="preserve"> on a wider scale.</w:delText>
        </w:r>
        <w:r w:rsidR="00114FD0" w:rsidRPr="007F44EF" w:rsidDel="00F9687A">
          <w:rPr>
            <w:bCs/>
          </w:rPr>
          <w:delText xml:space="preserve"> Differentiated financial incentives may therefore be </w:delText>
        </w:r>
        <w:r w:rsidDel="00F9687A">
          <w:rPr>
            <w:bCs/>
          </w:rPr>
          <w:delText>necessary</w:delText>
        </w:r>
        <w:r w:rsidR="00114FD0" w:rsidRPr="007F44EF" w:rsidDel="00F9687A">
          <w:rPr>
            <w:bCs/>
          </w:rPr>
          <w:delText xml:space="preserve"> to increase uptake in horse breed conservation.</w:delText>
        </w:r>
        <w:r w:rsidR="00114FD0" w:rsidDel="00F9687A">
          <w:rPr>
            <w:bCs/>
          </w:rPr>
          <w:delText xml:space="preserve"> </w:delText>
        </w:r>
      </w:del>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53D26855" w:rsidR="001A40B6" w:rsidRDefault="00D03B11" w:rsidP="00F9687A">
      <w:ins w:id="1380" w:author="MORAN Dominic" w:date="2018-07-14T19:11:00Z">
        <w:r>
          <w:t>This</w:t>
        </w:r>
      </w:ins>
      <w:del w:id="1381"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ins w:id="1382" w:author="Warwick Wainwright" w:date="2018-07-26T18:45:00Z">
        <w:r w:rsidR="00F9687A">
          <w:t xml:space="preserve">contract length and the structure of </w:t>
        </w:r>
      </w:ins>
      <w:ins w:id="1383" w:author="Warwick Wainwright" w:date="2018-07-26T18:47:00Z">
        <w:r w:rsidR="00592AE9">
          <w:t>schemes</w:t>
        </w:r>
      </w:ins>
      <w:ins w:id="1384" w:author="Warwick Wainwright" w:date="2018-07-26T18:49:00Z">
        <w:r w:rsidR="00592AE9">
          <w:t xml:space="preserve">, in addition to monetary rewards, </w:t>
        </w:r>
      </w:ins>
      <w:ins w:id="1385" w:author="Warwick Wainwright" w:date="2018-07-26T18:45:00Z">
        <w:r w:rsidR="00F9687A">
          <w:t xml:space="preserve">are important determinants of </w:t>
        </w:r>
      </w:ins>
      <w:del w:id="1386" w:author="Warwick Wainwright" w:date="2018-07-26T18:46:00Z">
        <w:r w:rsidR="00321C88" w:rsidDel="00F9687A">
          <w:delText xml:space="preserve">appropriate design and sufficient payment levels are crucial to achieve higher </w:delText>
        </w:r>
      </w:del>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387" w:author="MORAN Dominic" w:date="2018-07-15T19:35:00Z">
        <w:r w:rsidR="00437272">
          <w:t>-</w:t>
        </w:r>
      </w:ins>
      <w:del w:id="1388"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del w:id="1389" w:author="Warwick Wainwright" w:date="2018-07-26T18:50:00Z">
        <w:r w:rsidR="0053249A" w:rsidDel="00A51310">
          <w:rPr>
            <w:bCs/>
          </w:rPr>
          <w:delText>In addition</w:delText>
        </w:r>
      </w:del>
      <w:del w:id="1390" w:author="Warwick Wainwright" w:date="2018-07-27T10:51:00Z">
        <w:r w:rsidR="0053249A" w:rsidDel="00152DEC">
          <w:rPr>
            <w:bCs/>
          </w:rPr>
          <w:delText>, work to characterise other non-monetary factors influencing farmer decisions to enrol in rare breed conservation programmes appears warranted.</w:delText>
        </w:r>
      </w:del>
      <w:ins w:id="1391" w:author="Warwick Wainwright" w:date="2018-07-27T10:51:00Z">
        <w:r w:rsidR="00152DEC">
          <w:rPr>
            <w:bCs/>
          </w:rPr>
          <w:t xml:space="preserve">Moreover, this work has not </w:t>
        </w:r>
      </w:ins>
      <w:ins w:id="1392" w:author="Warwick Wainwright" w:date="2018-07-27T11:16:00Z">
        <w:r w:rsidR="00C2047F">
          <w:rPr>
            <w:bCs/>
          </w:rPr>
          <w:t>explored</w:t>
        </w:r>
      </w:ins>
      <w:ins w:id="1393" w:author="Warwick Wainwright" w:date="2018-07-27T10:51:00Z">
        <w:r w:rsidR="00152DEC">
          <w:rPr>
            <w:bCs/>
          </w:rPr>
          <w:t xml:space="preserve"> </w:t>
        </w:r>
      </w:ins>
      <w:ins w:id="1394" w:author="Warwick Wainwright" w:date="2018-07-27T10:52:00Z">
        <w:r w:rsidR="00152DEC">
          <w:rPr>
            <w:bCs/>
          </w:rPr>
          <w:t>how farmer WTA a</w:t>
        </w:r>
      </w:ins>
      <w:ins w:id="1395" w:author="Warwick Wainwright" w:date="2018-07-27T10:53:00Z">
        <w:r w:rsidR="00152DEC">
          <w:rPr>
            <w:bCs/>
          </w:rPr>
          <w:t xml:space="preserve"> </w:t>
        </w:r>
      </w:ins>
      <w:ins w:id="1396" w:author="Warwick Wainwright" w:date="2018-07-27T10:52:00Z">
        <w:r w:rsidR="00152DEC">
          <w:rPr>
            <w:bCs/>
          </w:rPr>
          <w:t xml:space="preserve">contract might vary depending on </w:t>
        </w:r>
      </w:ins>
      <w:ins w:id="1397" w:author="Warwick Wainwright" w:date="2018-07-27T10:53:00Z">
        <w:r w:rsidR="00152DEC">
          <w:rPr>
            <w:bCs/>
          </w:rPr>
          <w:t xml:space="preserve">breed </w:t>
        </w:r>
      </w:ins>
      <w:ins w:id="1398" w:author="Warwick Wainwright" w:date="2018-07-27T10:59:00Z">
        <w:r w:rsidR="00152DEC">
          <w:rPr>
            <w:bCs/>
          </w:rPr>
          <w:t xml:space="preserve">options </w:t>
        </w:r>
      </w:ins>
      <w:ins w:id="1399" w:author="Warwick Wainwright" w:date="2018-07-27T11:18:00Z">
        <w:r w:rsidR="00C2047F">
          <w:rPr>
            <w:bCs/>
          </w:rPr>
          <w:t>as part of the scheme</w:t>
        </w:r>
      </w:ins>
      <w:ins w:id="1400" w:author="Warwick Wainwright" w:date="2018-07-27T10:53:00Z">
        <w:r w:rsidR="00152DEC">
          <w:rPr>
            <w:bCs/>
          </w:rPr>
          <w:t xml:space="preserve">. </w:t>
        </w:r>
      </w:ins>
      <w:ins w:id="1401" w:author="Warwick Wainwright" w:date="2018-07-27T11:01:00Z">
        <w:r w:rsidR="0021740D">
          <w:rPr>
            <w:bCs/>
          </w:rPr>
          <w:t>Indeed, w</w:t>
        </w:r>
      </w:ins>
      <w:ins w:id="1402" w:author="Warwick Wainwright" w:date="2018-07-27T10:53:00Z">
        <w:r w:rsidR="00152DEC">
          <w:rPr>
            <w:bCs/>
          </w:rPr>
          <w:t xml:space="preserve">ork </w:t>
        </w:r>
      </w:ins>
      <w:ins w:id="1403" w:author="Warwick Wainwright" w:date="2018-07-27T10:54:00Z">
        <w:r w:rsidR="00152DEC">
          <w:rPr>
            <w:bCs/>
          </w:rPr>
          <w:t xml:space="preserve">by </w:t>
        </w:r>
      </w:ins>
      <w:ins w:id="1404" w:author="Warwick Wainwright" w:date="2018-07-27T10:58:00Z">
        <w:r w:rsidR="00152DEC">
          <w:rPr>
            <w:bCs/>
          </w:rPr>
          <w:fldChar w:fldCharType="begin" w:fldLock="1"/>
        </w:r>
      </w:ins>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ins w:id="1405" w:author="Warwick Wainwright" w:date="2018-07-27T10:58:00Z">
        <w:r w:rsidR="00152DEC">
          <w:rPr>
            <w:bCs/>
          </w:rPr>
          <w:fldChar w:fldCharType="end"/>
        </w:r>
      </w:ins>
      <w:ins w:id="1406" w:author="Warwick Wainwright" w:date="2018-07-27T10:54:00Z">
        <w:r w:rsidR="00152DEC">
          <w:rPr>
            <w:bCs/>
          </w:rPr>
          <w:t xml:space="preserve"> suggest</w:t>
        </w:r>
      </w:ins>
      <w:ins w:id="1407" w:author="Warwick Wainwright" w:date="2018-07-27T10:58:00Z">
        <w:r w:rsidR="00152DEC">
          <w:rPr>
            <w:bCs/>
          </w:rPr>
          <w:t>s</w:t>
        </w:r>
      </w:ins>
      <w:ins w:id="1408" w:author="Warwick Wainwright" w:date="2018-07-27T10:54:00Z">
        <w:r w:rsidR="0021740D">
          <w:rPr>
            <w:bCs/>
          </w:rPr>
          <w:t xml:space="preserve"> </w:t>
        </w:r>
      </w:ins>
      <w:ins w:id="1409" w:author="Warwick Wainwright" w:date="2018-07-27T11:21:00Z">
        <w:r w:rsidR="00C2047F">
          <w:rPr>
            <w:bCs/>
          </w:rPr>
          <w:t>farmer</w:t>
        </w:r>
      </w:ins>
      <w:ins w:id="1410" w:author="Warwick Wainwright" w:date="2018-07-27T10:54:00Z">
        <w:r w:rsidR="00152DEC">
          <w:rPr>
            <w:bCs/>
          </w:rPr>
          <w:t xml:space="preserve"> </w:t>
        </w:r>
      </w:ins>
      <w:ins w:id="1411" w:author="Warwick Wainwright" w:date="2018-07-27T11:21:00Z">
        <w:r w:rsidR="00C2047F">
          <w:rPr>
            <w:bCs/>
          </w:rPr>
          <w:t xml:space="preserve">do possess </w:t>
        </w:r>
      </w:ins>
      <w:ins w:id="1412" w:author="Warwick Wainwright" w:date="2018-07-27T11:22:00Z">
        <w:r w:rsidR="00C2047F">
          <w:rPr>
            <w:bCs/>
          </w:rPr>
          <w:t>heterogeneous</w:t>
        </w:r>
      </w:ins>
      <w:ins w:id="1413" w:author="Warwick Wainwright" w:date="2018-07-27T11:21:00Z">
        <w:r w:rsidR="00C2047F">
          <w:rPr>
            <w:bCs/>
          </w:rPr>
          <w:t xml:space="preserve"> </w:t>
        </w:r>
      </w:ins>
      <w:ins w:id="1414" w:author="Warwick Wainwright" w:date="2018-07-27T10:54:00Z">
        <w:r w:rsidR="00152DEC">
          <w:rPr>
            <w:bCs/>
          </w:rPr>
          <w:t>preference</w:t>
        </w:r>
      </w:ins>
      <w:ins w:id="1415" w:author="Warwick Wainwright" w:date="2018-07-27T10:57:00Z">
        <w:r w:rsidR="00152DEC">
          <w:rPr>
            <w:bCs/>
          </w:rPr>
          <w:t>s</w:t>
        </w:r>
      </w:ins>
      <w:ins w:id="1416" w:author="Warwick Wainwright" w:date="2018-07-27T10:54:00Z">
        <w:r w:rsidR="00152DEC">
          <w:rPr>
            <w:bCs/>
          </w:rPr>
          <w:t xml:space="preserve"> for </w:t>
        </w:r>
      </w:ins>
      <w:ins w:id="1417" w:author="Warwick Wainwright" w:date="2018-07-27T11:02:00Z">
        <w:r w:rsidR="0021740D">
          <w:rPr>
            <w:bCs/>
          </w:rPr>
          <w:t>breed</w:t>
        </w:r>
      </w:ins>
      <w:ins w:id="1418" w:author="Warwick Wainwright" w:date="2018-07-27T10:54:00Z">
        <w:r w:rsidR="00152DEC">
          <w:rPr>
            <w:bCs/>
          </w:rPr>
          <w:t xml:space="preserve"> </w:t>
        </w:r>
      </w:ins>
      <w:ins w:id="1419" w:author="Warwick Wainwright" w:date="2018-07-27T10:57:00Z">
        <w:r w:rsidR="00152DEC">
          <w:rPr>
            <w:bCs/>
          </w:rPr>
          <w:t>attributes</w:t>
        </w:r>
      </w:ins>
      <w:ins w:id="1420" w:author="Warwick Wainwright" w:date="2018-07-27T11:02:00Z">
        <w:r w:rsidR="0021740D">
          <w:rPr>
            <w:bCs/>
          </w:rPr>
          <w:t xml:space="preserve"> </w:t>
        </w:r>
      </w:ins>
      <w:ins w:id="1421" w:author="Warwick Wainwright" w:date="2018-07-27T11:03:00Z">
        <w:r w:rsidR="0021740D">
          <w:rPr>
            <w:bCs/>
          </w:rPr>
          <w:t>and</w:t>
        </w:r>
      </w:ins>
      <w:ins w:id="1422" w:author="Warwick Wainwright" w:date="2018-07-27T11:02:00Z">
        <w:r w:rsidR="0021740D">
          <w:rPr>
            <w:bCs/>
          </w:rPr>
          <w:t xml:space="preserve"> breed</w:t>
        </w:r>
      </w:ins>
      <w:ins w:id="1423" w:author="Warwick Wainwright" w:date="2018-07-27T11:03:00Z">
        <w:r w:rsidR="0021740D">
          <w:rPr>
            <w:bCs/>
          </w:rPr>
          <w:t xml:space="preserve">s themselves. </w:t>
        </w:r>
      </w:ins>
      <w:ins w:id="1424" w:author="Warwick Wainwright" w:date="2018-07-27T11:05:00Z">
        <w:r w:rsidR="0021740D">
          <w:rPr>
            <w:bCs/>
          </w:rPr>
          <w:t>Exploring the importance of a</w:t>
        </w:r>
      </w:ins>
      <w:ins w:id="1425" w:author="Warwick Wainwright" w:date="2018-07-27T10:57:00Z">
        <w:r w:rsidR="00152DEC">
          <w:rPr>
            <w:bCs/>
          </w:rPr>
          <w:t>lternative</w:t>
        </w:r>
      </w:ins>
      <w:ins w:id="1426" w:author="Warwick Wainwright" w:date="2018-07-27T10:55:00Z">
        <w:r w:rsidR="00152DEC">
          <w:rPr>
            <w:bCs/>
          </w:rPr>
          <w:t xml:space="preserve"> breed</w:t>
        </w:r>
      </w:ins>
      <w:ins w:id="1427" w:author="Warwick Wainwright" w:date="2018-07-27T11:05:00Z">
        <w:r w:rsidR="0021740D">
          <w:rPr>
            <w:bCs/>
          </w:rPr>
          <w:t xml:space="preserve"> and attribute</w:t>
        </w:r>
      </w:ins>
      <w:ins w:id="1428" w:author="Warwick Wainwright" w:date="2018-07-27T10:55:00Z">
        <w:r w:rsidR="00152DEC">
          <w:rPr>
            <w:bCs/>
          </w:rPr>
          <w:t xml:space="preserve"> combinations in contracts </w:t>
        </w:r>
      </w:ins>
      <w:ins w:id="1429" w:author="Warwick Wainwright" w:date="2018-07-27T11:06:00Z">
        <w:r w:rsidR="0021740D">
          <w:rPr>
            <w:bCs/>
          </w:rPr>
          <w:t xml:space="preserve">appears warranted and </w:t>
        </w:r>
      </w:ins>
      <w:ins w:id="1430" w:author="Warwick Wainwright" w:date="2018-07-27T11:04:00Z">
        <w:r w:rsidR="0021740D">
          <w:rPr>
            <w:bCs/>
          </w:rPr>
          <w:t>may</w:t>
        </w:r>
      </w:ins>
      <w:ins w:id="1431" w:author="Warwick Wainwright" w:date="2018-07-27T10:55:00Z">
        <w:r w:rsidR="0021740D">
          <w:rPr>
            <w:bCs/>
          </w:rPr>
          <w:t xml:space="preserve"> affect farmer</w:t>
        </w:r>
        <w:r w:rsidR="00152DEC">
          <w:rPr>
            <w:bCs/>
          </w:rPr>
          <w:t xml:space="preserve"> willingness to participate in </w:t>
        </w:r>
      </w:ins>
      <w:ins w:id="1432" w:author="Warwick Wainwright" w:date="2018-07-27T11:16:00Z">
        <w:r w:rsidR="00C2047F">
          <w:rPr>
            <w:bCs/>
          </w:rPr>
          <w:t>schemes</w:t>
        </w:r>
      </w:ins>
      <w:ins w:id="1433" w:author="Warwick Wainwright" w:date="2018-07-27T10:58:00Z">
        <w:r w:rsidR="00152DEC">
          <w:rPr>
            <w:bCs/>
          </w:rPr>
          <w:t xml:space="preserve"> and their minimum WTA</w:t>
        </w:r>
      </w:ins>
      <w:ins w:id="1434" w:author="Warwick Wainwright" w:date="2018-07-27T11:06:00Z">
        <w:r w:rsidR="0021740D">
          <w:rPr>
            <w:bCs/>
          </w:rPr>
          <w:t xml:space="preserve"> a conservation </w:t>
        </w:r>
      </w:ins>
      <w:ins w:id="1435" w:author="Warwick Wainwright" w:date="2018-07-27T11:16:00Z">
        <w:r w:rsidR="00C2047F">
          <w:rPr>
            <w:bCs/>
          </w:rPr>
          <w:t xml:space="preserve">contract. </w:t>
        </w:r>
      </w:ins>
      <w:del w:id="1436" w:author="Warwick Wainwright" w:date="2018-07-27T10:54:00Z">
        <w:r w:rsidR="0053249A" w:rsidDel="00152DEC">
          <w:rPr>
            <w:bCs/>
          </w:rPr>
          <w:delText xml:space="preserve"> </w:delText>
        </w:r>
      </w:del>
    </w:p>
    <w:p w14:paraId="09294FA7" w14:textId="77777777" w:rsidR="001A40B6" w:rsidRDefault="001A40B6" w:rsidP="001E7286"/>
    <w:p w14:paraId="10E16282" w14:textId="7AF3142B" w:rsidR="00020535" w:rsidRPr="00020535" w:rsidRDefault="003B1F1C" w:rsidP="001E7286">
      <w:r>
        <w:t>We</w:t>
      </w:r>
      <w:r w:rsidR="001021C2">
        <w:t xml:space="preserve"> found </w:t>
      </w:r>
      <w:ins w:id="1437"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w:t>
      </w:r>
      <w:proofErr w:type="gramStart"/>
      <w:r w:rsidR="00AE731A">
        <w:t>benefit</w:t>
      </w:r>
      <w:proofErr w:type="gramEnd"/>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438" w:author="Warwick Wainwright" w:date="2018-07-24T12:52:00Z"/>
        </w:rPr>
      </w:pPr>
      <w:ins w:id="1439" w:author="Warwick Wainwright" w:date="2018-07-24T12:52:00Z">
        <w:r>
          <w:rPr>
            <w:b/>
          </w:rPr>
          <w:t>Appendix 1</w:t>
        </w:r>
        <w:r w:rsidRPr="005878F4">
          <w:rPr>
            <w:b/>
          </w:rPr>
          <w:t>:</w:t>
        </w:r>
        <w:r>
          <w:t xml:space="preserve"> The </w:t>
        </w:r>
      </w:ins>
      <w:ins w:id="1440" w:author="Warwick Wainwright" w:date="2018-07-24T12:53:00Z">
        <w:r>
          <w:t xml:space="preserve">respondent </w:t>
        </w:r>
      </w:ins>
      <w:ins w:id="1441" w:author="Warwick Wainwright" w:date="2018-07-24T12:52:00Z">
        <w:r>
          <w:t xml:space="preserve">questionnaire  </w:t>
        </w:r>
      </w:ins>
    </w:p>
    <w:p w14:paraId="0D5BE82A" w14:textId="77777777" w:rsidR="000F1759" w:rsidRDefault="000F1759">
      <w:pPr>
        <w:pStyle w:val="Firstparagraph"/>
        <w:rPr>
          <w:ins w:id="1442" w:author="Warwick Wainwright" w:date="2018-07-24T12:52:00Z"/>
          <w:b/>
        </w:rPr>
      </w:pPr>
    </w:p>
    <w:p w14:paraId="66C2BB14" w14:textId="77777777" w:rsidR="000F1759" w:rsidRPr="000F1759" w:rsidRDefault="000F1759" w:rsidP="000F1759">
      <w:pPr>
        <w:spacing w:after="120" w:line="240" w:lineRule="auto"/>
        <w:ind w:firstLine="0"/>
        <w:jc w:val="center"/>
        <w:rPr>
          <w:ins w:id="1443" w:author="Warwick Wainwright" w:date="2018-07-24T12:53:00Z"/>
          <w:b/>
          <w:sz w:val="28"/>
          <w:szCs w:val="28"/>
        </w:rPr>
      </w:pPr>
      <w:ins w:id="1444"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445" w:author="Warwick Wainwright" w:date="2018-07-24T12:53:00Z"/>
        </w:rPr>
      </w:pPr>
      <w:ins w:id="1446"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447" w:author="Warwick Wainwright" w:date="2018-07-24T12:53:00Z"/>
        </w:rPr>
      </w:pPr>
      <w:ins w:id="1448"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449" w:author="Warwick Wainwright" w:date="2018-07-24T12:53:00Z"/>
        </w:rPr>
      </w:pPr>
    </w:p>
    <w:p w14:paraId="3015D54A" w14:textId="77777777" w:rsidR="000F1759" w:rsidRPr="000F1759" w:rsidRDefault="000F1759">
      <w:pPr>
        <w:jc w:val="center"/>
        <w:rPr>
          <w:ins w:id="1450" w:author="Warwick Wainwright" w:date="2018-07-24T12:53:00Z"/>
          <w:rFonts w:eastAsiaTheme="majorEastAsia"/>
          <w:b/>
          <w:sz w:val="26"/>
          <w:szCs w:val="26"/>
          <w:rPrChange w:id="1451" w:author="Warwick Wainwright" w:date="2018-07-24T12:55:00Z">
            <w:rPr>
              <w:ins w:id="1452" w:author="Warwick Wainwright" w:date="2018-07-24T12:53:00Z"/>
              <w:rFonts w:eastAsiaTheme="majorEastAsia"/>
            </w:rPr>
          </w:rPrChange>
        </w:rPr>
        <w:pPrChange w:id="1453" w:author="Warwick Wainwright" w:date="2018-07-24T12:55:00Z">
          <w:pPr>
            <w:keepNext/>
            <w:keepLines/>
            <w:numPr>
              <w:numId w:val="2"/>
            </w:numPr>
            <w:tabs>
              <w:tab w:val="num" w:pos="360"/>
            </w:tabs>
            <w:spacing w:before="200" w:after="120" w:line="240" w:lineRule="auto"/>
            <w:ind w:firstLine="0"/>
            <w:jc w:val="center"/>
            <w:outlineLvl w:val="1"/>
          </w:pPr>
        </w:pPrChange>
      </w:pPr>
      <w:ins w:id="1454" w:author="Warwick Wainwright" w:date="2018-07-24T12:53:00Z">
        <w:r w:rsidRPr="000F1759">
          <w:rPr>
            <w:rFonts w:eastAsiaTheme="majorEastAsia"/>
            <w:b/>
            <w:sz w:val="26"/>
            <w:szCs w:val="26"/>
            <w:rPrChange w:id="1455"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456"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457" w:author="Warwick Wainwright" w:date="2018-07-24T12:53:00Z"/>
          <w:b/>
        </w:rPr>
      </w:pPr>
      <w:ins w:id="1458"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459"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460" w:author="Warwick Wainwright" w:date="2018-07-24T12:53:00Z"/>
                <w:b/>
                <w:bCs/>
                <w:color w:val="000000"/>
                <w:lang w:eastAsia="en-GB"/>
              </w:rPr>
            </w:pPr>
            <w:ins w:id="1461"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462" w:author="Warwick Wainwright" w:date="2018-07-24T12:53:00Z"/>
                <w:b/>
                <w:bCs/>
                <w:color w:val="000000"/>
                <w:lang w:eastAsia="en-GB"/>
              </w:rPr>
            </w:pPr>
            <w:ins w:id="1463"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464" w:author="Warwick Wainwright" w:date="2018-07-24T12:53:00Z"/>
                <w:b/>
                <w:bCs/>
                <w:color w:val="000000"/>
                <w:lang w:eastAsia="en-GB"/>
              </w:rPr>
            </w:pPr>
            <w:ins w:id="1465"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466"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467" w:author="Warwick Wainwright" w:date="2018-07-24T12:53:00Z"/>
                <w:color w:val="000000"/>
                <w:lang w:eastAsia="en-GB"/>
              </w:rPr>
            </w:pPr>
            <w:ins w:id="1468"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46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470" w:author="Warwick Wainwright" w:date="2018-07-24T12:53:00Z"/>
                <w:color w:val="000000"/>
                <w:lang w:eastAsia="en-GB"/>
              </w:rPr>
            </w:pPr>
          </w:p>
        </w:tc>
      </w:tr>
      <w:tr w:rsidR="000F1759" w:rsidRPr="000F1759" w14:paraId="09F16A16" w14:textId="77777777" w:rsidTr="002105EF">
        <w:trPr>
          <w:trHeight w:val="510"/>
          <w:jc w:val="center"/>
          <w:ins w:id="1471"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472" w:author="Warwick Wainwright" w:date="2018-07-24T12:53:00Z"/>
                <w:color w:val="000000"/>
                <w:lang w:eastAsia="en-GB"/>
              </w:rPr>
            </w:pPr>
            <w:ins w:id="1473"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47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475" w:author="Warwick Wainwright" w:date="2018-07-24T12:53:00Z"/>
                <w:color w:val="000000"/>
                <w:lang w:eastAsia="en-GB"/>
              </w:rPr>
            </w:pPr>
          </w:p>
        </w:tc>
      </w:tr>
      <w:tr w:rsidR="000F1759" w:rsidRPr="000F1759" w14:paraId="7461E1B5" w14:textId="77777777" w:rsidTr="002105EF">
        <w:trPr>
          <w:trHeight w:val="480"/>
          <w:jc w:val="center"/>
          <w:ins w:id="1476"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477" w:author="Warwick Wainwright" w:date="2018-07-24T12:53:00Z"/>
                <w:color w:val="000000"/>
                <w:lang w:eastAsia="en-GB"/>
              </w:rPr>
            </w:pPr>
            <w:ins w:id="1478"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47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480" w:author="Warwick Wainwright" w:date="2018-07-24T12:53:00Z"/>
                <w:color w:val="000000"/>
                <w:lang w:eastAsia="en-GB"/>
              </w:rPr>
            </w:pPr>
          </w:p>
        </w:tc>
      </w:tr>
      <w:tr w:rsidR="000F1759" w:rsidRPr="000F1759" w14:paraId="562569C9" w14:textId="77777777" w:rsidTr="002105EF">
        <w:trPr>
          <w:trHeight w:val="435"/>
          <w:jc w:val="center"/>
          <w:ins w:id="1481"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482" w:author="Warwick Wainwright" w:date="2018-07-24T12:53:00Z"/>
                <w:color w:val="000000"/>
                <w:lang w:eastAsia="en-GB"/>
              </w:rPr>
            </w:pPr>
            <w:ins w:id="1483"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48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485" w:author="Warwick Wainwright" w:date="2018-07-24T12:53:00Z"/>
                <w:color w:val="000000"/>
                <w:lang w:eastAsia="en-GB"/>
              </w:rPr>
            </w:pPr>
          </w:p>
        </w:tc>
      </w:tr>
      <w:tr w:rsidR="000F1759" w:rsidRPr="000F1759" w14:paraId="714E91AB" w14:textId="77777777" w:rsidTr="002105EF">
        <w:trPr>
          <w:trHeight w:val="450"/>
          <w:jc w:val="center"/>
          <w:ins w:id="1486"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487" w:author="Warwick Wainwright" w:date="2018-07-24T12:53:00Z"/>
                <w:color w:val="000000"/>
                <w:lang w:eastAsia="en-GB"/>
              </w:rPr>
            </w:pPr>
            <w:ins w:id="1488"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48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490" w:author="Warwick Wainwright" w:date="2018-07-24T12:53:00Z"/>
                <w:color w:val="000000"/>
                <w:lang w:eastAsia="en-GB"/>
              </w:rPr>
            </w:pPr>
          </w:p>
        </w:tc>
      </w:tr>
      <w:tr w:rsidR="000F1759" w:rsidRPr="000F1759" w14:paraId="65808F37" w14:textId="77777777" w:rsidTr="002105EF">
        <w:trPr>
          <w:trHeight w:val="435"/>
          <w:jc w:val="center"/>
          <w:ins w:id="1491"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492" w:author="Warwick Wainwright" w:date="2018-07-24T12:53:00Z"/>
                <w:color w:val="000000"/>
                <w:lang w:eastAsia="en-GB"/>
              </w:rPr>
            </w:pPr>
            <w:ins w:id="1493"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49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495" w:author="Warwick Wainwright" w:date="2018-07-24T12:53:00Z"/>
                <w:color w:val="000000"/>
                <w:lang w:eastAsia="en-GB"/>
              </w:rPr>
            </w:pPr>
          </w:p>
        </w:tc>
      </w:tr>
      <w:tr w:rsidR="000F1759" w:rsidRPr="000F1759" w14:paraId="63FDCAA9" w14:textId="77777777" w:rsidTr="002105EF">
        <w:trPr>
          <w:trHeight w:val="495"/>
          <w:jc w:val="center"/>
          <w:ins w:id="1496"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497" w:author="Warwick Wainwright" w:date="2018-07-24T12:53:00Z"/>
                <w:color w:val="000000"/>
                <w:lang w:eastAsia="en-GB"/>
              </w:rPr>
            </w:pPr>
            <w:ins w:id="1498"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499" w:author="Warwick Wainwright" w:date="2018-07-24T12:53:00Z"/>
                <w:color w:val="000000"/>
                <w:lang w:eastAsia="en-GB"/>
              </w:rPr>
            </w:pPr>
            <w:ins w:id="1500"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501" w:author="Warwick Wainwright" w:date="2018-07-24T12:53:00Z"/>
                <w:color w:val="000000"/>
                <w:lang w:eastAsia="en-GB"/>
              </w:rPr>
            </w:pPr>
            <w:ins w:id="1502"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503"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504" w:author="Warwick Wainwright" w:date="2018-07-24T12:53:00Z"/>
          <w:b/>
        </w:rPr>
      </w:pPr>
      <w:ins w:id="1505"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506" w:author="Warwick Wainwright" w:date="2018-07-24T12:53:00Z"/>
        </w:rPr>
      </w:pPr>
      <w:ins w:id="1507"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508" w:author="Warwick Wainwright" w:date="2018-07-24T12:53:00Z"/>
          <w:b/>
        </w:rPr>
      </w:pPr>
      <w:ins w:id="1509"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510" w:author="Warwick Wainwright" w:date="2018-07-24T12:53:00Z"/>
        </w:rPr>
      </w:pPr>
      <w:ins w:id="151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512" w:author="Warwick Wainwright" w:date="2018-07-24T12:53:00Z"/>
          <w:b/>
          <w:u w:val="single"/>
        </w:rPr>
      </w:pPr>
      <w:ins w:id="1513"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514" w:author="Warwick Wainwright" w:date="2018-07-24T12:53:00Z"/>
        </w:rPr>
      </w:pPr>
    </w:p>
    <w:p w14:paraId="51E483DD" w14:textId="77777777" w:rsidR="000F1759" w:rsidRPr="000F1759" w:rsidRDefault="000F1759" w:rsidP="000F1759">
      <w:pPr>
        <w:spacing w:after="120" w:line="240" w:lineRule="auto"/>
        <w:ind w:firstLine="0"/>
        <w:rPr>
          <w:ins w:id="1515" w:author="Warwick Wainwright" w:date="2018-07-24T12:53:00Z"/>
        </w:rPr>
      </w:pPr>
    </w:p>
    <w:p w14:paraId="46A3A3BB" w14:textId="77777777" w:rsidR="000F1759" w:rsidRPr="000F1759" w:rsidRDefault="000F1759" w:rsidP="000F1759">
      <w:pPr>
        <w:spacing w:after="120" w:line="240" w:lineRule="auto"/>
        <w:ind w:left="720" w:firstLine="0"/>
        <w:contextualSpacing/>
        <w:rPr>
          <w:ins w:id="1516"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517" w:author="Warwick Wainwright" w:date="2018-07-24T12:53:00Z"/>
          <w:b/>
          <w:u w:val="single"/>
        </w:rPr>
      </w:pPr>
      <w:ins w:id="1518"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519" w:author="Warwick Wainwright" w:date="2018-07-24T12:53:00Z"/>
        </w:rPr>
      </w:pPr>
    </w:p>
    <w:p w14:paraId="018A2EFD" w14:textId="77777777" w:rsidR="000F1759" w:rsidRPr="000F1759" w:rsidRDefault="000F1759" w:rsidP="000F1759">
      <w:pPr>
        <w:spacing w:after="120"/>
        <w:ind w:firstLine="426"/>
        <w:rPr>
          <w:ins w:id="1520" w:author="Warwick Wainwright" w:date="2018-07-24T12:53:00Z"/>
        </w:rPr>
      </w:pPr>
      <w:ins w:id="1521"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522" w:author="Warwick Wainwright" w:date="2018-07-24T12:53:00Z"/>
        </w:rPr>
      </w:pPr>
      <w:ins w:id="1523"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0D7FB4C7" w14:textId="77777777" w:rsidR="000F1759" w:rsidRPr="000F1759" w:rsidRDefault="000F1759" w:rsidP="000F1759">
      <w:pPr>
        <w:spacing w:after="120"/>
        <w:ind w:firstLine="426"/>
        <w:rPr>
          <w:ins w:id="1524" w:author="Warwick Wainwright" w:date="2018-07-24T12:53:00Z"/>
        </w:rPr>
      </w:pPr>
      <w:ins w:id="1525"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7746E23C" w14:textId="77777777" w:rsidR="000F1759" w:rsidRPr="000F1759" w:rsidRDefault="000F1759" w:rsidP="000F1759">
      <w:pPr>
        <w:spacing w:after="120"/>
        <w:ind w:firstLine="426"/>
        <w:rPr>
          <w:ins w:id="1526" w:author="Warwick Wainwright" w:date="2018-07-24T12:53:00Z"/>
        </w:rPr>
      </w:pPr>
      <w:ins w:id="1527"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528" w:author="Warwick Wainwright" w:date="2018-07-24T12:53:00Z"/>
          <w:b/>
        </w:rPr>
      </w:pPr>
      <w:ins w:id="1529"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530" w:author="Warwick Wainwright" w:date="2018-07-24T12:53:00Z"/>
        </w:rPr>
      </w:pPr>
    </w:p>
    <w:p w14:paraId="6F1CA814" w14:textId="77777777" w:rsidR="000F1759" w:rsidRPr="000F1759" w:rsidRDefault="000F1759" w:rsidP="000F1759">
      <w:pPr>
        <w:spacing w:after="120"/>
        <w:ind w:firstLine="426"/>
        <w:rPr>
          <w:ins w:id="1531" w:author="Warwick Wainwright" w:date="2018-07-24T12:53:00Z"/>
        </w:rPr>
      </w:pPr>
      <w:ins w:id="1532"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3968F3C3" w14:textId="77777777" w:rsidR="000F1759" w:rsidRPr="000F1759" w:rsidRDefault="000F1759" w:rsidP="000F1759">
      <w:pPr>
        <w:spacing w:after="120"/>
        <w:ind w:firstLine="426"/>
        <w:rPr>
          <w:ins w:id="1533" w:author="Warwick Wainwright" w:date="2018-07-24T12:53:00Z"/>
        </w:rPr>
      </w:pPr>
      <w:ins w:id="1534"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0A5C5A48" w14:textId="77777777" w:rsidR="000F1759" w:rsidRPr="000F1759" w:rsidRDefault="000F1759" w:rsidP="000F1759">
      <w:pPr>
        <w:spacing w:after="120" w:line="240" w:lineRule="auto"/>
        <w:ind w:firstLine="0"/>
        <w:rPr>
          <w:ins w:id="1535"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536" w:author="Warwick Wainwright" w:date="2018-07-24T12:53:00Z"/>
          <w:b/>
        </w:rPr>
      </w:pPr>
      <w:ins w:id="1537"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538" w:author="Warwick Wainwright" w:date="2018-07-24T12:53:00Z"/>
        </w:rPr>
      </w:pPr>
    </w:p>
    <w:p w14:paraId="5CD76D9F" w14:textId="77777777" w:rsidR="000F1759" w:rsidRPr="000F1759" w:rsidRDefault="000F1759" w:rsidP="000F1759">
      <w:pPr>
        <w:spacing w:after="120" w:line="480" w:lineRule="auto"/>
        <w:ind w:firstLine="720"/>
        <w:jc w:val="center"/>
        <w:rPr>
          <w:ins w:id="1539" w:author="Warwick Wainwright" w:date="2018-07-24T12:53:00Z"/>
        </w:rPr>
      </w:pPr>
      <w:ins w:id="154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541" w:author="Warwick Wainwright" w:date="2018-07-24T12:53:00Z"/>
          <w:b/>
        </w:rPr>
      </w:pPr>
      <w:ins w:id="1542"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543" w:author="Warwick Wainwright" w:date="2018-07-24T12:53:00Z"/>
          <w:b/>
        </w:rPr>
      </w:pPr>
    </w:p>
    <w:p w14:paraId="4FC12B79" w14:textId="77777777" w:rsidR="000F1759" w:rsidRPr="000F1759" w:rsidRDefault="000F1759" w:rsidP="000F1759">
      <w:pPr>
        <w:spacing w:after="120" w:line="480" w:lineRule="auto"/>
        <w:ind w:firstLine="720"/>
        <w:jc w:val="center"/>
        <w:rPr>
          <w:ins w:id="1544" w:author="Warwick Wainwright" w:date="2018-07-24T12:53:00Z"/>
        </w:rPr>
      </w:pPr>
      <w:ins w:id="1545"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546" w:author="Warwick Wainwright" w:date="2018-07-24T12:53:00Z"/>
        </w:rPr>
      </w:pPr>
      <w:ins w:id="1547"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548" w:author="Warwick Wainwright" w:date="2018-07-24T12:53:00Z"/>
          <w:b/>
        </w:rPr>
      </w:pPr>
      <w:ins w:id="1549"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550" w:author="Warwick Wainwright" w:date="2018-07-24T12:53:00Z"/>
        </w:rPr>
      </w:pPr>
    </w:p>
    <w:p w14:paraId="208F0541" w14:textId="77777777" w:rsidR="000F1759" w:rsidRPr="000F1759" w:rsidRDefault="000F1759" w:rsidP="000F1759">
      <w:pPr>
        <w:spacing w:after="120" w:line="240" w:lineRule="auto"/>
        <w:ind w:left="6480" w:firstLine="720"/>
        <w:contextualSpacing/>
        <w:rPr>
          <w:ins w:id="1551" w:author="Warwick Wainwright" w:date="2018-07-24T12:53:00Z"/>
          <w:i/>
        </w:rPr>
      </w:pPr>
      <w:ins w:id="1552"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553" w:author="Warwick Wainwright" w:date="2018-07-24T12:53:00Z"/>
        </w:rPr>
      </w:pPr>
      <w:ins w:id="1554"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555" w:author="Warwick Wainwright" w:date="2018-07-24T12:53:00Z"/>
        </w:rPr>
      </w:pPr>
      <w:ins w:id="1556"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557" w:author="Warwick Wainwright" w:date="2018-07-24T12:53:00Z"/>
        </w:rPr>
      </w:pPr>
      <w:ins w:id="1558"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559" w:author="Warwick Wainwright" w:date="2018-07-24T12:53:00Z"/>
        </w:rPr>
      </w:pPr>
      <w:ins w:id="1560"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561" w:author="Warwick Wainwright" w:date="2018-07-24T12:53:00Z"/>
        </w:rPr>
      </w:pPr>
      <w:ins w:id="1562"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563" w:author="Warwick Wainwright" w:date="2018-07-24T12:53:00Z"/>
        </w:rPr>
      </w:pPr>
      <w:ins w:id="1564"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565" w:author="Warwick Wainwright" w:date="2018-07-24T12:53:00Z"/>
        </w:rPr>
      </w:pPr>
      <w:ins w:id="1566"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567" w:author="Warwick Wainwright" w:date="2018-07-24T12:53:00Z"/>
        </w:rPr>
      </w:pPr>
      <w:ins w:id="1568"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569"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570" w:author="Warwick Wainwright" w:date="2018-07-24T12:53:00Z"/>
          <w:b/>
        </w:rPr>
      </w:pPr>
      <w:ins w:id="1571"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572" w:author="Warwick Wainwright" w:date="2018-07-24T12:53:00Z"/>
          <w:i/>
        </w:rPr>
      </w:pPr>
      <w:ins w:id="1573"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574" w:author="Warwick Wainwright" w:date="2018-07-24T12:53:00Z"/>
        </w:rPr>
      </w:pPr>
      <w:ins w:id="1575"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576" w:author="Warwick Wainwright" w:date="2018-07-24T12:53:00Z"/>
        </w:rPr>
      </w:pPr>
      <w:ins w:id="1577"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578" w:author="Warwick Wainwright" w:date="2018-07-24T12:53:00Z"/>
        </w:rPr>
      </w:pPr>
      <w:ins w:id="1579"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580" w:author="Warwick Wainwright" w:date="2018-07-24T12:53:00Z"/>
        </w:rPr>
      </w:pPr>
      <w:ins w:id="1581"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582" w:author="Warwick Wainwright" w:date="2018-07-24T12:53:00Z"/>
        </w:rPr>
      </w:pPr>
      <w:ins w:id="1583"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584" w:author="Warwick Wainwright" w:date="2018-07-24T12:53:00Z"/>
        </w:rPr>
      </w:pPr>
      <w:ins w:id="1585"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586" w:author="Warwick Wainwright" w:date="2018-07-24T12:55:00Z"/>
          <w:rFonts w:eastAsiaTheme="majorEastAsia"/>
        </w:rPr>
        <w:pPrChange w:id="1587"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588" w:author="Warwick Wainwright" w:date="2018-07-24T12:53:00Z"/>
          <w:rFonts w:eastAsiaTheme="majorEastAsia"/>
          <w:b/>
          <w:sz w:val="26"/>
          <w:szCs w:val="26"/>
          <w:rPrChange w:id="1589" w:author="Warwick Wainwright" w:date="2018-07-24T12:55:00Z">
            <w:rPr>
              <w:ins w:id="1590" w:author="Warwick Wainwright" w:date="2018-07-24T12:53:00Z"/>
              <w:rFonts w:eastAsiaTheme="majorEastAsia"/>
            </w:rPr>
          </w:rPrChange>
        </w:rPr>
        <w:pPrChange w:id="1591" w:author="Warwick Wainwright" w:date="2018-07-24T12:55:00Z">
          <w:pPr>
            <w:keepNext/>
            <w:keepLines/>
            <w:numPr>
              <w:numId w:val="2"/>
            </w:numPr>
            <w:tabs>
              <w:tab w:val="num" w:pos="360"/>
            </w:tabs>
            <w:spacing w:before="200" w:after="120" w:line="240" w:lineRule="auto"/>
            <w:ind w:firstLine="0"/>
            <w:jc w:val="center"/>
            <w:outlineLvl w:val="1"/>
          </w:pPr>
        </w:pPrChange>
      </w:pPr>
      <w:ins w:id="1592" w:author="Warwick Wainwright" w:date="2018-07-24T12:53:00Z">
        <w:r w:rsidRPr="000F1759">
          <w:rPr>
            <w:rFonts w:eastAsiaTheme="majorEastAsia"/>
            <w:b/>
            <w:sz w:val="26"/>
            <w:szCs w:val="26"/>
            <w:rPrChange w:id="1593"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594"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595" w:author="Warwick Wainwright" w:date="2018-07-24T12:53:00Z"/>
          <w:b/>
        </w:rPr>
      </w:pPr>
      <w:ins w:id="1596"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597"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598" w:author="Warwick Wainwright" w:date="2018-07-24T12:53:00Z"/>
        </w:rPr>
      </w:pPr>
      <w:ins w:id="159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600" w:author="Warwick Wainwright" w:date="2018-07-24T12:53:00Z"/>
          <w:b/>
        </w:rPr>
      </w:pPr>
      <w:ins w:id="1601"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602" w:author="Warwick Wainwright" w:date="2018-07-24T12:53:00Z"/>
        </w:rPr>
      </w:pPr>
      <w:ins w:id="1603"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604"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605" w:author="Warwick Wainwright" w:date="2018-07-24T12:53:00Z"/>
          <w:b/>
        </w:rPr>
      </w:pPr>
      <w:ins w:id="1606"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607"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608" w:author="Warwick Wainwright" w:date="2018-07-24T12:53:00Z"/>
        </w:rPr>
      </w:pPr>
      <w:ins w:id="160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610" w:author="Warwick Wainwright" w:date="2018-07-24T12:53:00Z"/>
          <w:b/>
        </w:rPr>
      </w:pPr>
      <w:ins w:id="1611"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612" w:author="Warwick Wainwright" w:date="2018-07-24T12:53:00Z"/>
        </w:rPr>
      </w:pPr>
      <w:ins w:id="1613"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614" w:author="Warwick Wainwright" w:date="2018-07-24T12:53:00Z"/>
        </w:rPr>
      </w:pPr>
      <w:proofErr w:type="gramStart"/>
      <w:ins w:id="1615"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616" w:author="Warwick Wainwright" w:date="2018-07-24T12:53:00Z"/>
        </w:rPr>
        <w:pPrChange w:id="1617"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618"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619" w:author="Warwick Wainwright" w:date="2018-07-24T12:53:00Z"/>
        </w:rPr>
      </w:pPr>
    </w:p>
    <w:p w14:paraId="51C64DF4" w14:textId="77777777" w:rsidR="000F1759" w:rsidRPr="000F1759" w:rsidRDefault="000F1759">
      <w:pPr>
        <w:jc w:val="center"/>
        <w:rPr>
          <w:ins w:id="1620" w:author="Warwick Wainwright" w:date="2018-07-24T12:53:00Z"/>
          <w:rFonts w:eastAsiaTheme="majorEastAsia"/>
          <w:b/>
          <w:sz w:val="26"/>
          <w:szCs w:val="26"/>
          <w:rPrChange w:id="1621" w:author="Warwick Wainwright" w:date="2018-07-24T12:56:00Z">
            <w:rPr>
              <w:ins w:id="1622" w:author="Warwick Wainwright" w:date="2018-07-24T12:53:00Z"/>
              <w:rFonts w:eastAsiaTheme="majorEastAsia"/>
            </w:rPr>
          </w:rPrChange>
        </w:rPr>
        <w:pPrChange w:id="1623" w:author="Warwick Wainwright" w:date="2018-07-24T12:56:00Z">
          <w:pPr>
            <w:keepNext/>
            <w:keepLines/>
            <w:numPr>
              <w:numId w:val="2"/>
            </w:numPr>
            <w:tabs>
              <w:tab w:val="num" w:pos="360"/>
            </w:tabs>
            <w:spacing w:before="200" w:after="120" w:line="240" w:lineRule="auto"/>
            <w:ind w:firstLine="0"/>
            <w:jc w:val="center"/>
            <w:outlineLvl w:val="1"/>
          </w:pPr>
        </w:pPrChange>
      </w:pPr>
      <w:ins w:id="1624" w:author="Warwick Wainwright" w:date="2018-07-24T12:53:00Z">
        <w:r w:rsidRPr="000F1759">
          <w:rPr>
            <w:rFonts w:eastAsiaTheme="majorEastAsia"/>
            <w:b/>
            <w:sz w:val="26"/>
            <w:szCs w:val="26"/>
            <w:rPrChange w:id="1625"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626" w:author="Warwick Wainwright" w:date="2018-07-24T12:53:00Z"/>
        </w:rPr>
      </w:pPr>
    </w:p>
    <w:p w14:paraId="618529E7" w14:textId="77777777" w:rsidR="000F1759" w:rsidRPr="000F1759" w:rsidRDefault="000F1759" w:rsidP="000F1759">
      <w:pPr>
        <w:spacing w:after="120" w:line="240" w:lineRule="auto"/>
        <w:ind w:firstLine="0"/>
        <w:jc w:val="center"/>
        <w:rPr>
          <w:ins w:id="1627" w:author="Warwick Wainwright" w:date="2018-07-24T12:53:00Z"/>
          <w:b/>
        </w:rPr>
      </w:pPr>
      <w:ins w:id="1628"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629" w:author="Warwick Wainwright" w:date="2018-07-24T12:53:00Z"/>
          <w:b/>
          <w:i/>
        </w:rPr>
      </w:pPr>
      <w:ins w:id="1630"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631" w:author="Warwick Wainwright" w:date="2018-07-24T12:53:00Z"/>
        </w:rPr>
      </w:pPr>
      <w:ins w:id="163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33" w:author="Warwick Wainwright" w:date="2018-07-24T12:53:00Z"/>
        </w:rPr>
      </w:pPr>
      <w:ins w:id="163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635" w:author="Warwick Wainwright" w:date="2018-07-24T12:53:00Z"/>
          <w:sz w:val="20"/>
        </w:rPr>
      </w:pPr>
      <w:ins w:id="1636"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637"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638" w:author="Warwick Wainwright" w:date="2018-07-24T12:53:00Z"/>
          <w:b/>
          <w:i/>
        </w:rPr>
      </w:pPr>
      <w:ins w:id="1639"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640" w:author="Warwick Wainwright" w:date="2018-07-24T12:53:00Z"/>
        </w:rPr>
      </w:pPr>
      <w:ins w:id="164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42" w:author="Warwick Wainwright" w:date="2018-07-24T12:53:00Z"/>
        </w:rPr>
      </w:pPr>
      <w:ins w:id="164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644" w:author="Warwick Wainwright" w:date="2018-07-24T12:53:00Z"/>
          <w:sz w:val="20"/>
        </w:rPr>
      </w:pPr>
      <w:ins w:id="1645"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646"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647" w:author="Warwick Wainwright" w:date="2018-07-24T12:53:00Z"/>
          <w:b/>
          <w:i/>
        </w:rPr>
      </w:pPr>
      <w:ins w:id="1648"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649" w:author="Warwick Wainwright" w:date="2018-07-24T12:53:00Z"/>
        </w:rPr>
      </w:pPr>
      <w:ins w:id="165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51" w:author="Warwick Wainwright" w:date="2018-07-24T12:53:00Z"/>
        </w:rPr>
      </w:pPr>
      <w:ins w:id="165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653" w:author="Warwick Wainwright" w:date="2018-07-24T12:53:00Z"/>
          <w:sz w:val="16"/>
        </w:rPr>
      </w:pPr>
      <w:ins w:id="1654"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655"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656" w:author="Warwick Wainwright" w:date="2018-07-24T12:53:00Z"/>
          <w:b/>
          <w:i/>
        </w:rPr>
      </w:pPr>
      <w:ins w:id="1657"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658" w:author="Warwick Wainwright" w:date="2018-07-24T12:53:00Z"/>
        </w:rPr>
      </w:pPr>
      <w:ins w:id="165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60" w:author="Warwick Wainwright" w:date="2018-07-24T12:53:00Z"/>
        </w:rPr>
      </w:pPr>
      <w:ins w:id="166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91D15">
          <w:fldChar w:fldCharType="separate"/>
        </w:r>
        <w:r w:rsidRPr="000F1759">
          <w:fldChar w:fldCharType="end"/>
        </w:r>
      </w:ins>
    </w:p>
    <w:p w14:paraId="3E6F3D8D" w14:textId="77777777" w:rsidR="000F1759" w:rsidRPr="000F1759" w:rsidRDefault="000F1759" w:rsidP="000F1759">
      <w:pPr>
        <w:spacing w:after="120" w:line="240" w:lineRule="auto"/>
        <w:ind w:firstLine="0"/>
        <w:rPr>
          <w:ins w:id="1662"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663" w:author="Warwick Wainwright" w:date="2018-07-24T12:53:00Z"/>
          <w:b/>
        </w:rPr>
      </w:pPr>
      <w:ins w:id="1664"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665" w:author="Warwick Wainwright" w:date="2018-07-24T12:53:00Z"/>
          <w:sz w:val="20"/>
          <w:szCs w:val="20"/>
        </w:rPr>
      </w:pPr>
      <w:ins w:id="1666"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667" w:author="Warwick Wainwright" w:date="2018-07-24T12:53:00Z"/>
          <w:sz w:val="20"/>
          <w:szCs w:val="20"/>
        </w:rPr>
      </w:pPr>
      <w:ins w:id="1668"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669" w:author="Warwick Wainwright" w:date="2018-07-24T12:53:00Z"/>
          <w:sz w:val="20"/>
          <w:szCs w:val="20"/>
        </w:rPr>
      </w:pPr>
      <w:ins w:id="1670"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671" w:author="Warwick Wainwright" w:date="2018-07-24T12:53:00Z"/>
          <w:sz w:val="20"/>
          <w:szCs w:val="20"/>
        </w:rPr>
      </w:pPr>
      <w:ins w:id="1672"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673" w:author="Warwick Wainwright" w:date="2018-07-24T12:53:00Z"/>
          <w:sz w:val="20"/>
          <w:szCs w:val="20"/>
        </w:rPr>
      </w:pPr>
      <w:ins w:id="1674"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675" w:author="Warwick Wainwright" w:date="2018-07-24T12:53:00Z"/>
          <w:sz w:val="20"/>
          <w:szCs w:val="20"/>
        </w:rPr>
      </w:pPr>
      <w:ins w:id="1676"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677" w:author="Warwick Wainwright" w:date="2018-07-24T12:53:00Z"/>
          <w:sz w:val="20"/>
          <w:szCs w:val="20"/>
        </w:rPr>
      </w:pPr>
      <w:ins w:id="1678"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91D15">
          <w:rPr>
            <w:sz w:val="20"/>
            <w:szCs w:val="20"/>
          </w:rPr>
        </w:r>
        <w:r w:rsidR="00191D15">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679" w:author="Warwick Wainwright" w:date="2018-07-24T12:53:00Z"/>
          <w:sz w:val="20"/>
        </w:rPr>
      </w:pPr>
    </w:p>
    <w:p w14:paraId="757FD8BF" w14:textId="77777777" w:rsidR="000F1759" w:rsidRPr="000F1759" w:rsidRDefault="000F1759">
      <w:pPr>
        <w:jc w:val="center"/>
        <w:rPr>
          <w:ins w:id="1680" w:author="Warwick Wainwright" w:date="2018-07-24T12:53:00Z"/>
          <w:rFonts w:eastAsiaTheme="majorEastAsia"/>
          <w:b/>
          <w:sz w:val="26"/>
          <w:szCs w:val="26"/>
          <w:rPrChange w:id="1681" w:author="Warwick Wainwright" w:date="2018-07-24T12:56:00Z">
            <w:rPr>
              <w:ins w:id="1682" w:author="Warwick Wainwright" w:date="2018-07-24T12:53:00Z"/>
              <w:rFonts w:eastAsiaTheme="majorEastAsia"/>
            </w:rPr>
          </w:rPrChange>
        </w:rPr>
        <w:pPrChange w:id="1683" w:author="Warwick Wainwright" w:date="2018-07-24T12:56:00Z">
          <w:pPr>
            <w:keepNext/>
            <w:keepLines/>
            <w:numPr>
              <w:numId w:val="2"/>
            </w:numPr>
            <w:tabs>
              <w:tab w:val="num" w:pos="360"/>
            </w:tabs>
            <w:spacing w:before="200" w:after="120" w:line="240" w:lineRule="auto"/>
            <w:ind w:firstLine="0"/>
            <w:jc w:val="center"/>
            <w:outlineLvl w:val="1"/>
          </w:pPr>
        </w:pPrChange>
      </w:pPr>
      <w:ins w:id="1684" w:author="Warwick Wainwright" w:date="2018-07-24T12:53:00Z">
        <w:r w:rsidRPr="000F1759">
          <w:rPr>
            <w:rFonts w:eastAsiaTheme="majorEastAsia"/>
            <w:b/>
            <w:sz w:val="26"/>
            <w:szCs w:val="26"/>
            <w:rPrChange w:id="1685"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686" w:author="Warwick Wainwright" w:date="2018-07-24T12:53:00Z"/>
          <w:sz w:val="28"/>
          <w:szCs w:val="28"/>
        </w:rPr>
      </w:pPr>
      <w:ins w:id="1687"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688"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689" w:author="Warwick Wainwright" w:date="2018-07-24T12:53:00Z"/>
              </w:rPr>
            </w:pPr>
            <w:ins w:id="1690"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691" w:author="Warwick Wainwright" w:date="2018-07-24T12:53:00Z"/>
              </w:rPr>
            </w:pPr>
            <w:ins w:id="169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693" w:author="Warwick Wainwright" w:date="2018-07-24T12:53:00Z"/>
              </w:rPr>
            </w:pPr>
            <w:ins w:id="1694"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695" w:author="Warwick Wainwright" w:date="2018-07-24T12:53:00Z"/>
              </w:rPr>
            </w:pPr>
            <w:ins w:id="169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697" w:author="Warwick Wainwright" w:date="2018-07-24T12:53:00Z"/>
          <w:b/>
        </w:rPr>
      </w:pPr>
      <w:ins w:id="1698"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699" w:author="Warwick Wainwright" w:date="2018-07-24T12:53:00Z"/>
        </w:trPr>
        <w:tc>
          <w:tcPr>
            <w:tcW w:w="2552" w:type="dxa"/>
          </w:tcPr>
          <w:p w14:paraId="21584107" w14:textId="77777777" w:rsidR="000F1759" w:rsidRPr="000F1759" w:rsidRDefault="000F1759" w:rsidP="000F1759">
            <w:pPr>
              <w:ind w:firstLine="0"/>
              <w:jc w:val="right"/>
              <w:rPr>
                <w:ins w:id="1700" w:author="Warwick Wainwright" w:date="2018-07-24T12:53:00Z"/>
              </w:rPr>
            </w:pPr>
            <w:ins w:id="1701" w:author="Warwick Wainwright" w:date="2018-07-24T12:53:00Z">
              <w:r w:rsidRPr="000F1759">
                <w:t>Under 20</w:t>
              </w:r>
            </w:ins>
          </w:p>
        </w:tc>
        <w:tc>
          <w:tcPr>
            <w:tcW w:w="567" w:type="dxa"/>
          </w:tcPr>
          <w:p w14:paraId="51C3791E" w14:textId="77777777" w:rsidR="000F1759" w:rsidRPr="000F1759" w:rsidRDefault="000F1759" w:rsidP="000F1759">
            <w:pPr>
              <w:ind w:firstLine="0"/>
              <w:rPr>
                <w:ins w:id="1702" w:author="Warwick Wainwright" w:date="2018-07-24T12:53:00Z"/>
              </w:rPr>
            </w:pPr>
            <w:ins w:id="170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704" w:author="Warwick Wainwright" w:date="2018-07-24T12:53:00Z"/>
              </w:rPr>
            </w:pPr>
            <w:ins w:id="1705" w:author="Warwick Wainwright" w:date="2018-07-24T12:53:00Z">
              <w:r w:rsidRPr="000F1759">
                <w:t>50 - 59</w:t>
              </w:r>
            </w:ins>
          </w:p>
        </w:tc>
        <w:tc>
          <w:tcPr>
            <w:tcW w:w="469" w:type="dxa"/>
          </w:tcPr>
          <w:p w14:paraId="4CC563CC" w14:textId="77777777" w:rsidR="000F1759" w:rsidRPr="000F1759" w:rsidRDefault="000F1759" w:rsidP="000F1759">
            <w:pPr>
              <w:ind w:firstLine="0"/>
              <w:rPr>
                <w:ins w:id="1706" w:author="Warwick Wainwright" w:date="2018-07-24T12:53:00Z"/>
              </w:rPr>
            </w:pPr>
            <w:ins w:id="170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52361AD4" w14:textId="77777777" w:rsidTr="002105EF">
        <w:trPr>
          <w:ins w:id="1708" w:author="Warwick Wainwright" w:date="2018-07-24T12:53:00Z"/>
        </w:trPr>
        <w:tc>
          <w:tcPr>
            <w:tcW w:w="2552" w:type="dxa"/>
          </w:tcPr>
          <w:p w14:paraId="4BFBBE27" w14:textId="77777777" w:rsidR="000F1759" w:rsidRPr="000F1759" w:rsidRDefault="000F1759" w:rsidP="000F1759">
            <w:pPr>
              <w:ind w:firstLine="0"/>
              <w:jc w:val="right"/>
              <w:rPr>
                <w:ins w:id="1709" w:author="Warwick Wainwright" w:date="2018-07-24T12:53:00Z"/>
              </w:rPr>
            </w:pPr>
            <w:ins w:id="1710" w:author="Warwick Wainwright" w:date="2018-07-24T12:53:00Z">
              <w:r w:rsidRPr="000F1759">
                <w:t>20 - 29</w:t>
              </w:r>
            </w:ins>
          </w:p>
        </w:tc>
        <w:tc>
          <w:tcPr>
            <w:tcW w:w="567" w:type="dxa"/>
          </w:tcPr>
          <w:p w14:paraId="13BAC08D" w14:textId="77777777" w:rsidR="000F1759" w:rsidRPr="000F1759" w:rsidRDefault="000F1759" w:rsidP="000F1759">
            <w:pPr>
              <w:ind w:firstLine="0"/>
              <w:rPr>
                <w:ins w:id="1711" w:author="Warwick Wainwright" w:date="2018-07-24T12:53:00Z"/>
              </w:rPr>
            </w:pPr>
            <w:ins w:id="171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713" w:author="Warwick Wainwright" w:date="2018-07-24T12:53:00Z"/>
              </w:rPr>
            </w:pPr>
            <w:ins w:id="1714" w:author="Warwick Wainwright" w:date="2018-07-24T12:53:00Z">
              <w:r w:rsidRPr="000F1759">
                <w:t>60 - 69</w:t>
              </w:r>
            </w:ins>
          </w:p>
        </w:tc>
        <w:tc>
          <w:tcPr>
            <w:tcW w:w="469" w:type="dxa"/>
          </w:tcPr>
          <w:p w14:paraId="1C21A7FB" w14:textId="77777777" w:rsidR="000F1759" w:rsidRPr="000F1759" w:rsidRDefault="000F1759" w:rsidP="000F1759">
            <w:pPr>
              <w:ind w:firstLine="0"/>
              <w:rPr>
                <w:ins w:id="1715" w:author="Warwick Wainwright" w:date="2018-07-24T12:53:00Z"/>
              </w:rPr>
            </w:pPr>
            <w:ins w:id="171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3BEB71A0" w14:textId="77777777" w:rsidTr="002105EF">
        <w:trPr>
          <w:ins w:id="1717" w:author="Warwick Wainwright" w:date="2018-07-24T12:53:00Z"/>
        </w:trPr>
        <w:tc>
          <w:tcPr>
            <w:tcW w:w="2552" w:type="dxa"/>
          </w:tcPr>
          <w:p w14:paraId="00B01E45" w14:textId="77777777" w:rsidR="000F1759" w:rsidRPr="000F1759" w:rsidRDefault="000F1759" w:rsidP="000F1759">
            <w:pPr>
              <w:ind w:firstLine="0"/>
              <w:jc w:val="right"/>
              <w:rPr>
                <w:ins w:id="1718" w:author="Warwick Wainwright" w:date="2018-07-24T12:53:00Z"/>
              </w:rPr>
            </w:pPr>
            <w:ins w:id="1719" w:author="Warwick Wainwright" w:date="2018-07-24T12:53:00Z">
              <w:r w:rsidRPr="000F1759">
                <w:t>30 - 39</w:t>
              </w:r>
            </w:ins>
          </w:p>
        </w:tc>
        <w:tc>
          <w:tcPr>
            <w:tcW w:w="567" w:type="dxa"/>
          </w:tcPr>
          <w:p w14:paraId="7F85FC14" w14:textId="77777777" w:rsidR="000F1759" w:rsidRPr="000F1759" w:rsidRDefault="000F1759" w:rsidP="000F1759">
            <w:pPr>
              <w:ind w:firstLine="0"/>
              <w:rPr>
                <w:ins w:id="1720" w:author="Warwick Wainwright" w:date="2018-07-24T12:53:00Z"/>
              </w:rPr>
            </w:pPr>
            <w:ins w:id="17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722" w:author="Warwick Wainwright" w:date="2018-07-24T12:53:00Z"/>
              </w:rPr>
            </w:pPr>
            <w:ins w:id="1723" w:author="Warwick Wainwright" w:date="2018-07-24T12:53:00Z">
              <w:r w:rsidRPr="000F1759">
                <w:t>Over 70</w:t>
              </w:r>
            </w:ins>
          </w:p>
        </w:tc>
        <w:tc>
          <w:tcPr>
            <w:tcW w:w="469" w:type="dxa"/>
          </w:tcPr>
          <w:p w14:paraId="5DA5C7B6" w14:textId="77777777" w:rsidR="000F1759" w:rsidRPr="000F1759" w:rsidRDefault="000F1759" w:rsidP="000F1759">
            <w:pPr>
              <w:ind w:firstLine="0"/>
              <w:rPr>
                <w:ins w:id="1724" w:author="Warwick Wainwright" w:date="2018-07-24T12:53:00Z"/>
              </w:rPr>
            </w:pPr>
            <w:ins w:id="172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4BED287E" w14:textId="77777777" w:rsidTr="002105EF">
        <w:trPr>
          <w:ins w:id="1726" w:author="Warwick Wainwright" w:date="2018-07-24T12:53:00Z"/>
        </w:trPr>
        <w:tc>
          <w:tcPr>
            <w:tcW w:w="2552" w:type="dxa"/>
          </w:tcPr>
          <w:p w14:paraId="5272DF2A" w14:textId="77777777" w:rsidR="000F1759" w:rsidRPr="000F1759" w:rsidRDefault="000F1759" w:rsidP="000F1759">
            <w:pPr>
              <w:ind w:firstLine="0"/>
              <w:jc w:val="right"/>
              <w:rPr>
                <w:ins w:id="1727" w:author="Warwick Wainwright" w:date="2018-07-24T12:53:00Z"/>
              </w:rPr>
            </w:pPr>
            <w:ins w:id="1728" w:author="Warwick Wainwright" w:date="2018-07-24T12:53:00Z">
              <w:r w:rsidRPr="000F1759">
                <w:t>40 - 49</w:t>
              </w:r>
            </w:ins>
          </w:p>
        </w:tc>
        <w:tc>
          <w:tcPr>
            <w:tcW w:w="567" w:type="dxa"/>
          </w:tcPr>
          <w:p w14:paraId="1BE83882" w14:textId="77777777" w:rsidR="000F1759" w:rsidRPr="000F1759" w:rsidRDefault="000F1759" w:rsidP="000F1759">
            <w:pPr>
              <w:ind w:firstLine="0"/>
              <w:rPr>
                <w:ins w:id="1729" w:author="Warwick Wainwright" w:date="2018-07-24T12:53:00Z"/>
              </w:rPr>
            </w:pPr>
            <w:ins w:id="173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31" w:author="Warwick Wainwright" w:date="2018-07-24T12:53:00Z"/>
                <w:sz w:val="20"/>
              </w:rPr>
            </w:pPr>
          </w:p>
        </w:tc>
        <w:tc>
          <w:tcPr>
            <w:tcW w:w="469" w:type="dxa"/>
          </w:tcPr>
          <w:p w14:paraId="629A138E" w14:textId="77777777" w:rsidR="000F1759" w:rsidRPr="000F1759" w:rsidRDefault="000F1759" w:rsidP="000F1759">
            <w:pPr>
              <w:ind w:firstLine="0"/>
              <w:rPr>
                <w:ins w:id="1732" w:author="Warwick Wainwright" w:date="2018-07-24T12:53:00Z"/>
              </w:rPr>
            </w:pPr>
          </w:p>
        </w:tc>
      </w:tr>
      <w:tr w:rsidR="000F1759" w:rsidRPr="000F1759" w14:paraId="2C0AA9DF" w14:textId="77777777" w:rsidTr="002105EF">
        <w:trPr>
          <w:ins w:id="1733" w:author="Warwick Wainwright" w:date="2018-07-24T12:53:00Z"/>
        </w:trPr>
        <w:tc>
          <w:tcPr>
            <w:tcW w:w="2552" w:type="dxa"/>
          </w:tcPr>
          <w:p w14:paraId="643757EB" w14:textId="77777777" w:rsidR="000F1759" w:rsidRPr="000F1759" w:rsidRDefault="000F1759" w:rsidP="000F1759">
            <w:pPr>
              <w:ind w:firstLine="0"/>
              <w:jc w:val="right"/>
              <w:rPr>
                <w:ins w:id="1734" w:author="Warwick Wainwright" w:date="2018-07-24T12:53:00Z"/>
              </w:rPr>
            </w:pPr>
          </w:p>
        </w:tc>
        <w:tc>
          <w:tcPr>
            <w:tcW w:w="567" w:type="dxa"/>
          </w:tcPr>
          <w:p w14:paraId="3A34ACA9" w14:textId="77777777" w:rsidR="000F1759" w:rsidRPr="000F1759" w:rsidRDefault="000F1759" w:rsidP="000F1759">
            <w:pPr>
              <w:ind w:firstLine="0"/>
              <w:rPr>
                <w:ins w:id="1735"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36" w:author="Warwick Wainwright" w:date="2018-07-24T12:53:00Z"/>
                <w:sz w:val="20"/>
              </w:rPr>
            </w:pPr>
          </w:p>
        </w:tc>
        <w:tc>
          <w:tcPr>
            <w:tcW w:w="469" w:type="dxa"/>
          </w:tcPr>
          <w:p w14:paraId="0C441C9F" w14:textId="77777777" w:rsidR="000F1759" w:rsidRPr="000F1759" w:rsidRDefault="000F1759" w:rsidP="000F1759">
            <w:pPr>
              <w:ind w:firstLine="0"/>
              <w:rPr>
                <w:ins w:id="1737"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738" w:author="Warwick Wainwright" w:date="2018-07-24T12:53:00Z"/>
          <w:b/>
        </w:rPr>
      </w:pPr>
      <w:ins w:id="1739"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740" w:author="Warwick Wainwright" w:date="2018-07-24T12:53:00Z"/>
        </w:trPr>
        <w:tc>
          <w:tcPr>
            <w:tcW w:w="2552" w:type="dxa"/>
          </w:tcPr>
          <w:p w14:paraId="63B09C6F" w14:textId="77777777" w:rsidR="000F1759" w:rsidRPr="000F1759" w:rsidRDefault="000F1759" w:rsidP="000F1759">
            <w:pPr>
              <w:ind w:firstLine="0"/>
              <w:jc w:val="right"/>
              <w:rPr>
                <w:ins w:id="1741" w:author="Warwick Wainwright" w:date="2018-07-24T12:53:00Z"/>
              </w:rPr>
            </w:pPr>
            <w:ins w:id="1742"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743" w:author="Warwick Wainwright" w:date="2018-07-24T12:53:00Z"/>
              </w:rPr>
            </w:pPr>
            <w:ins w:id="174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745" w:author="Warwick Wainwright" w:date="2018-07-24T12:53:00Z"/>
              </w:rPr>
            </w:pPr>
            <w:ins w:id="1746"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747" w:author="Warwick Wainwright" w:date="2018-07-24T12:53:00Z"/>
              </w:rPr>
            </w:pPr>
            <w:ins w:id="174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151249BA" w14:textId="77777777" w:rsidTr="002105EF">
        <w:trPr>
          <w:jc w:val="center"/>
          <w:ins w:id="1749" w:author="Warwick Wainwright" w:date="2018-07-24T12:53:00Z"/>
        </w:trPr>
        <w:tc>
          <w:tcPr>
            <w:tcW w:w="2552" w:type="dxa"/>
          </w:tcPr>
          <w:p w14:paraId="00F94507" w14:textId="77777777" w:rsidR="000F1759" w:rsidRPr="000F1759" w:rsidRDefault="000F1759" w:rsidP="000F1759">
            <w:pPr>
              <w:ind w:firstLine="0"/>
              <w:jc w:val="right"/>
              <w:rPr>
                <w:ins w:id="1750" w:author="Warwick Wainwright" w:date="2018-07-24T12:53:00Z"/>
              </w:rPr>
            </w:pPr>
            <w:ins w:id="1751"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752" w:author="Warwick Wainwright" w:date="2018-07-24T12:53:00Z"/>
              </w:rPr>
            </w:pPr>
            <w:ins w:id="175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754" w:author="Warwick Wainwright" w:date="2018-07-24T12:53:00Z"/>
              </w:rPr>
            </w:pPr>
            <w:ins w:id="1755"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756" w:author="Warwick Wainwright" w:date="2018-07-24T12:53:00Z"/>
              </w:rPr>
            </w:pPr>
            <w:ins w:id="175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758" w:author="Warwick Wainwright" w:date="2018-07-24T12:53:00Z"/>
          <w:b/>
        </w:rPr>
      </w:pPr>
      <w:ins w:id="1759"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760"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761" w:author="Warwick Wainwright" w:date="2018-07-24T12:53:00Z"/>
              </w:rPr>
            </w:pPr>
            <w:ins w:id="1762"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763" w:author="Warwick Wainwright" w:date="2018-07-24T12:53:00Z"/>
              </w:rPr>
            </w:pPr>
            <w:ins w:id="176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65" w:author="Warwick Wainwright" w:date="2018-07-24T12:53:00Z"/>
              </w:rPr>
            </w:pPr>
            <w:ins w:id="1766"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767" w:author="Warwick Wainwright" w:date="2018-07-24T12:53:00Z"/>
              </w:rPr>
            </w:pPr>
            <w:ins w:id="176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1CDEB7F9" w14:textId="77777777" w:rsidTr="002105EF">
        <w:trPr>
          <w:ins w:id="1769"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70" w:author="Warwick Wainwright" w:date="2018-07-24T12:53:00Z"/>
              </w:rPr>
            </w:pPr>
            <w:ins w:id="1771"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772" w:author="Warwick Wainwright" w:date="2018-07-24T12:53:00Z"/>
              </w:rPr>
            </w:pPr>
            <w:ins w:id="177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74" w:author="Warwick Wainwright" w:date="2018-07-24T12:53:00Z"/>
              </w:rPr>
            </w:pPr>
            <w:ins w:id="1775"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776" w:author="Warwick Wainwright" w:date="2018-07-24T12:53:00Z"/>
              </w:rPr>
            </w:pPr>
            <w:ins w:id="177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3D3CE0BA" w14:textId="77777777" w:rsidTr="002105EF">
        <w:trPr>
          <w:ins w:id="1778"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779" w:author="Warwick Wainwright" w:date="2018-07-24T12:53:00Z"/>
              </w:rPr>
            </w:pPr>
            <w:ins w:id="1780"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781" w:author="Warwick Wainwright" w:date="2018-07-24T12:53:00Z"/>
              </w:rPr>
            </w:pPr>
            <w:ins w:id="178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3" w:author="Warwick Wainwright" w:date="2018-07-24T12:53:00Z"/>
              </w:rPr>
            </w:pPr>
            <w:ins w:id="1784"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785" w:author="Warwick Wainwright" w:date="2018-07-24T12:53:00Z"/>
              </w:rPr>
            </w:pPr>
            <w:ins w:id="178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4EF979B1" w14:textId="77777777" w:rsidTr="002105EF">
        <w:trPr>
          <w:ins w:id="1787"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8"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9" w:author="Warwick Wainwright" w:date="2018-07-24T12:53:00Z"/>
              </w:rPr>
            </w:pPr>
            <w:ins w:id="1790"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791"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792" w:author="Warwick Wainwright" w:date="2018-07-24T12:53:00Z"/>
          <w:b/>
        </w:rPr>
      </w:pPr>
      <w:ins w:id="1793"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794"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795" w:author="Warwick Wainwright" w:date="2018-07-24T12:53:00Z"/>
              </w:rPr>
            </w:pPr>
            <w:ins w:id="1796"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797" w:author="Warwick Wainwright" w:date="2018-07-24T12:53:00Z"/>
              </w:rPr>
            </w:pPr>
            <w:ins w:id="179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9" w:author="Warwick Wainwright" w:date="2018-07-24T12:53:00Z"/>
              </w:rPr>
            </w:pPr>
            <w:ins w:id="1800" w:author="Warwick Wainwright" w:date="2018-07-24T12:53:00Z">
              <w:r w:rsidRPr="000F1759">
                <w:t>201-400</w:t>
              </w:r>
            </w:ins>
          </w:p>
        </w:tc>
        <w:tc>
          <w:tcPr>
            <w:tcW w:w="469" w:type="dxa"/>
          </w:tcPr>
          <w:p w14:paraId="7E05044B" w14:textId="77777777" w:rsidR="000F1759" w:rsidRPr="000F1759" w:rsidRDefault="000F1759" w:rsidP="000F1759">
            <w:pPr>
              <w:ind w:firstLine="0"/>
              <w:rPr>
                <w:ins w:id="1801" w:author="Warwick Wainwright" w:date="2018-07-24T12:53:00Z"/>
              </w:rPr>
            </w:pPr>
            <w:ins w:id="180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71F2AD27" w14:textId="77777777" w:rsidTr="002105EF">
        <w:trPr>
          <w:ins w:id="1803"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04" w:author="Warwick Wainwright" w:date="2018-07-24T12:53:00Z"/>
              </w:rPr>
            </w:pPr>
            <w:ins w:id="1805"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806" w:author="Warwick Wainwright" w:date="2018-07-24T12:53:00Z"/>
              </w:rPr>
            </w:pPr>
            <w:ins w:id="180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08" w:author="Warwick Wainwright" w:date="2018-07-24T12:53:00Z"/>
              </w:rPr>
            </w:pPr>
            <w:ins w:id="1809" w:author="Warwick Wainwright" w:date="2018-07-24T12:53:00Z">
              <w:r w:rsidRPr="000F1759">
                <w:t>801-1,600</w:t>
              </w:r>
            </w:ins>
          </w:p>
        </w:tc>
        <w:tc>
          <w:tcPr>
            <w:tcW w:w="469" w:type="dxa"/>
          </w:tcPr>
          <w:p w14:paraId="376D2A0B" w14:textId="77777777" w:rsidR="000F1759" w:rsidRPr="000F1759" w:rsidRDefault="000F1759" w:rsidP="000F1759">
            <w:pPr>
              <w:ind w:firstLine="0"/>
              <w:rPr>
                <w:ins w:id="1810" w:author="Warwick Wainwright" w:date="2018-07-24T12:53:00Z"/>
              </w:rPr>
            </w:pPr>
            <w:ins w:id="181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r w:rsidR="000F1759" w:rsidRPr="000F1759" w14:paraId="28A66E05" w14:textId="77777777" w:rsidTr="002105EF">
        <w:trPr>
          <w:ins w:id="1812"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3" w:author="Warwick Wainwright" w:date="2018-07-24T12:53:00Z"/>
              </w:rPr>
            </w:pPr>
            <w:ins w:id="1814" w:author="Warwick Wainwright" w:date="2018-07-24T12:53:00Z">
              <w:r w:rsidRPr="000F1759">
                <w:t>1,601-3,000</w:t>
              </w:r>
            </w:ins>
          </w:p>
        </w:tc>
        <w:tc>
          <w:tcPr>
            <w:tcW w:w="567" w:type="dxa"/>
          </w:tcPr>
          <w:p w14:paraId="6F499212" w14:textId="77777777" w:rsidR="000F1759" w:rsidRPr="000F1759" w:rsidRDefault="000F1759" w:rsidP="000F1759">
            <w:pPr>
              <w:ind w:firstLine="0"/>
              <w:rPr>
                <w:ins w:id="1815" w:author="Warwick Wainwright" w:date="2018-07-24T12:53:00Z"/>
              </w:rPr>
            </w:pPr>
            <w:ins w:id="181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7" w:author="Warwick Wainwright" w:date="2018-07-24T12:53:00Z"/>
              </w:rPr>
            </w:pPr>
            <w:ins w:id="1818"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819" w:author="Warwick Wainwright" w:date="2018-07-24T12:53:00Z"/>
              </w:rPr>
            </w:pPr>
            <w:ins w:id="182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91D15">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821" w:author="Warwick Wainwright" w:date="2018-07-24T12:53:00Z"/>
        </w:rPr>
      </w:pPr>
    </w:p>
    <w:p w14:paraId="4F0B1913" w14:textId="77777777" w:rsidR="000F1759" w:rsidRPr="000F1759" w:rsidRDefault="000F1759" w:rsidP="000F1759">
      <w:pPr>
        <w:spacing w:after="120" w:line="240" w:lineRule="auto"/>
        <w:ind w:firstLine="0"/>
        <w:rPr>
          <w:ins w:id="1822" w:author="Warwick Wainwright" w:date="2018-07-24T12:53:00Z"/>
        </w:rPr>
      </w:pPr>
    </w:p>
    <w:p w14:paraId="2CA48A5B" w14:textId="77777777" w:rsidR="000F1759" w:rsidRPr="000F1759" w:rsidRDefault="000F1759">
      <w:pPr>
        <w:rPr>
          <w:ins w:id="1823" w:author="Warwick Wainwright" w:date="2018-07-24T12:52:00Z"/>
          <w:rPrChange w:id="1824" w:author="Warwick Wainwright" w:date="2018-07-24T12:52:00Z">
            <w:rPr>
              <w:ins w:id="1825" w:author="Warwick Wainwright" w:date="2018-07-24T12:52:00Z"/>
              <w:b/>
            </w:rPr>
          </w:rPrChange>
        </w:rPr>
        <w:pPrChange w:id="1826" w:author="Warwick Wainwright" w:date="2018-07-24T12:52:00Z">
          <w:pPr>
            <w:pStyle w:val="Firstparagraph"/>
          </w:pPr>
        </w:pPrChange>
      </w:pPr>
    </w:p>
    <w:p w14:paraId="6AF2BDCD" w14:textId="01CA17A0" w:rsidR="00E22C93" w:rsidRDefault="0077411B">
      <w:pPr>
        <w:pStyle w:val="Firstparagraph"/>
      </w:pPr>
      <w:r>
        <w:rPr>
          <w:b/>
        </w:rPr>
        <w:t xml:space="preserve">Appendix </w:t>
      </w:r>
      <w:ins w:id="1827" w:author="Warwick Wainwright" w:date="2018-07-24T12:53:00Z">
        <w:r w:rsidR="000F1759">
          <w:rPr>
            <w:b/>
          </w:rPr>
          <w:t>2</w:t>
        </w:r>
      </w:ins>
      <w:del w:id="1828"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829" w:author="Warwick Wainwright" w:date="2018-07-24T12:53:00Z">
        <w:r w:rsidR="000F1759">
          <w:rPr>
            <w:b/>
          </w:rPr>
          <w:t>3</w:t>
        </w:r>
      </w:ins>
      <w:del w:id="1830"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831" w:author="Warwick Wainwright" w:date="2018-07-24T12:53:00Z">
        <w:r w:rsidR="000F1759">
          <w:rPr>
            <w:b/>
          </w:rPr>
          <w:t>4</w:t>
        </w:r>
      </w:ins>
      <w:del w:id="1832"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7T12:42:00Z" w:initials="MD">
    <w:p w14:paraId="264DAEAA" w14:textId="13D0ED52" w:rsidR="00191D15" w:rsidRDefault="00191D15">
      <w:pPr>
        <w:pStyle w:val="CommentText"/>
      </w:pPr>
      <w:r>
        <w:rPr>
          <w:rStyle w:val="CommentReference"/>
        </w:rPr>
        <w:annotationRef/>
      </w:r>
      <w:r>
        <w:t>Is this under current rules? Might be worth saying so</w:t>
      </w:r>
    </w:p>
  </w:comment>
  <w:comment w:id="11" w:author="MORAN Dominic" w:date="2018-07-27T12:42:00Z" w:initials="MD">
    <w:p w14:paraId="4B68D937" w14:textId="6D76126A" w:rsidR="00191D15" w:rsidRDefault="00191D15">
      <w:pPr>
        <w:pStyle w:val="CommentText"/>
      </w:pPr>
      <w:r>
        <w:rPr>
          <w:rStyle w:val="CommentReference"/>
        </w:rPr>
        <w:annotationRef/>
      </w:r>
      <w:r>
        <w:t xml:space="preserve">I think you need to get rid of the superscript and just say per year </w:t>
      </w:r>
    </w:p>
  </w:comment>
  <w:comment w:id="17" w:author="MORAN Dominic" w:date="2018-07-27T12:42:00Z" w:initials="MD">
    <w:p w14:paraId="45FCD521" w14:textId="6DF63B24" w:rsidR="00191D15" w:rsidRDefault="00191D15">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7T12:42:00Z" w:initials="MD">
    <w:p w14:paraId="06748D05" w14:textId="0A97315A" w:rsidR="00191D15" w:rsidRDefault="00191D15">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120" w:author="MORAN Dominic" w:date="2018-07-27T12:42:00Z" w:initials="MD">
    <w:p w14:paraId="4380015B" w14:textId="5932FF6F" w:rsidR="00191D15" w:rsidRDefault="00191D15">
      <w:pPr>
        <w:pStyle w:val="CommentText"/>
      </w:pPr>
      <w:r>
        <w:rPr>
          <w:rStyle w:val="CommentReference"/>
        </w:rPr>
        <w:annotationRef/>
      </w:r>
      <w:r>
        <w:t xml:space="preserve">Is it low – we should know </w:t>
      </w:r>
      <w:proofErr w:type="gramStart"/>
      <w:r>
        <w:t>by  now</w:t>
      </w:r>
      <w:proofErr w:type="gramEnd"/>
      <w:r>
        <w:t xml:space="preserve">? </w:t>
      </w:r>
    </w:p>
  </w:comment>
  <w:comment w:id="121" w:author="Warwick Wainwright" w:date="2018-07-27T13:08:00Z" w:initials="WW">
    <w:p w14:paraId="67FB4D06" w14:textId="1A5BF15E" w:rsidR="00191D15" w:rsidRDefault="00191D15">
      <w:pPr>
        <w:pStyle w:val="CommentText"/>
      </w:pPr>
      <w:r>
        <w:rPr>
          <w:rStyle w:val="CommentReference"/>
        </w:rPr>
        <w:annotationRef/>
      </w:r>
      <w:r w:rsidR="0002577D">
        <w:t>Nothing published yet and I’ve tried (unsuccessfully) to gain access to the data.</w:t>
      </w:r>
    </w:p>
  </w:comment>
  <w:comment w:id="470" w:author="Warwick Wainwright" w:date="2018-07-27T12:42:00Z" w:initials="WW">
    <w:p w14:paraId="6A56B29B" w14:textId="590716AF" w:rsidR="00191D15" w:rsidRDefault="00191D15">
      <w:pPr>
        <w:pStyle w:val="CommentText"/>
      </w:pPr>
      <w:r>
        <w:rPr>
          <w:rStyle w:val="CommentReference"/>
        </w:rPr>
        <w:annotationRef/>
      </w:r>
      <w:r>
        <w:t>A priori expectations?</w:t>
      </w:r>
      <w:bookmarkStart w:id="474" w:name="_GoBack"/>
      <w:bookmarkEnd w:id="474"/>
    </w:p>
  </w:comment>
  <w:comment w:id="1090" w:author="MORAN Dominic" w:date="2018-07-27T12:42:00Z" w:initials="MD">
    <w:p w14:paraId="6C2FCDA6" w14:textId="48A5B1DC" w:rsidR="00191D15" w:rsidRDefault="00191D15">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1091" w:author="Warwick Wainwright" w:date="2018-07-27T12:42:00Z" w:initials="WW">
    <w:p w14:paraId="60A99A17" w14:textId="77777777" w:rsidR="00561947" w:rsidRDefault="00561947">
      <w:pPr>
        <w:pStyle w:val="CommentText"/>
      </w:pPr>
      <w:r>
        <w:rPr>
          <w:rStyle w:val="CommentReference"/>
        </w:rPr>
        <w:annotationRef/>
      </w:r>
      <w:r>
        <w:t>Because consensus on reporting for CE’s is to report model results for:</w:t>
      </w:r>
    </w:p>
    <w:p w14:paraId="2000C0FF" w14:textId="77777777" w:rsidR="00561947" w:rsidRDefault="00561947">
      <w:pPr>
        <w:pStyle w:val="CommentText"/>
      </w:pPr>
    </w:p>
    <w:p w14:paraId="7841C549" w14:textId="300A32D3" w:rsidR="00561947" w:rsidRDefault="00561947">
      <w:pPr>
        <w:pStyle w:val="CommentText"/>
      </w:pPr>
      <w:r>
        <w:t>All parameter estimates (sig or non-sig)</w:t>
      </w:r>
    </w:p>
    <w:p w14:paraId="376031A7" w14:textId="77777777" w:rsidR="00561947" w:rsidRDefault="00561947">
      <w:pPr>
        <w:pStyle w:val="CommentText"/>
      </w:pPr>
      <w:r>
        <w:t>All SD values (sig or non-sg)</w:t>
      </w:r>
    </w:p>
    <w:p w14:paraId="712DE8CF" w14:textId="431C756B" w:rsidR="00561947" w:rsidRDefault="00561947">
      <w:pPr>
        <w:pStyle w:val="CommentText"/>
      </w:pPr>
      <w:r>
        <w:t xml:space="preserve">Only sig covariates  </w:t>
      </w:r>
    </w:p>
    <w:p w14:paraId="1AA47A05" w14:textId="734F0E37" w:rsidR="00561947" w:rsidRDefault="00561947">
      <w:pPr>
        <w:pStyle w:val="CommentText"/>
      </w:pPr>
      <w:r>
        <w:t>Model summary stats</w:t>
      </w:r>
    </w:p>
  </w:comment>
  <w:comment w:id="1101" w:author="MORAN Dominic" w:date="2018-07-27T12:42:00Z" w:initials="MD">
    <w:p w14:paraId="6A8D65E3" w14:textId="45270F89" w:rsidR="00191D15" w:rsidRDefault="00191D15">
      <w:pPr>
        <w:pStyle w:val="CommentText"/>
      </w:pPr>
      <w:r>
        <w:rPr>
          <w:rStyle w:val="CommentReference"/>
        </w:rPr>
        <w:annotationRef/>
      </w:r>
      <w:r>
        <w:t xml:space="preserve">You needed a definition table for explanatories explaining what you expected </w:t>
      </w:r>
    </w:p>
  </w:comment>
  <w:comment w:id="1102" w:author="Warwick Wainwright" w:date="2018-07-27T12:42:00Z" w:initials="WW">
    <w:p w14:paraId="6574DF52" w14:textId="73C09C4B" w:rsidR="00561947" w:rsidRDefault="00561947">
      <w:pPr>
        <w:pStyle w:val="CommentText"/>
      </w:pPr>
      <w:r>
        <w:rPr>
          <w:rStyle w:val="CommentReference"/>
        </w:rPr>
        <w:annotationRef/>
      </w:r>
      <w:r>
        <w:t xml:space="preserve">I personally have never seen this in a choice modelling paper before. I have addressed our findings concerning covariate interactions in the discussion, citing wider literature and consensus. </w:t>
      </w:r>
    </w:p>
  </w:comment>
  <w:comment w:id="1144" w:author="Warwick Wainwright" w:date="2018-07-27T12:42:00Z" w:initials="WW">
    <w:p w14:paraId="279420E3" w14:textId="535D558F" w:rsidR="00A06EC2" w:rsidRDefault="00A06EC2">
      <w:pPr>
        <w:pStyle w:val="CommentText"/>
      </w:pPr>
      <w:r>
        <w:rPr>
          <w:rStyle w:val="CommentReference"/>
        </w:rPr>
        <w:annotationRef/>
      </w:r>
      <w:r>
        <w:t xml:space="preserve">I think this is OK as I’m reminding readers of non-sig interactions that perhaps one would postulate might be significant. </w:t>
      </w:r>
    </w:p>
  </w:comment>
  <w:comment w:id="1268" w:author="MORAN Dominic" w:date="2018-07-27T12:42:00Z" w:initials="MD">
    <w:p w14:paraId="35D02A7A" w14:textId="30AD4874" w:rsidR="00191D15" w:rsidRPr="00FA3056" w:rsidRDefault="00191D15">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1269" w:author="Warwick Wainwright" w:date="2018-07-27T12:42:00Z" w:initials="WW">
    <w:p w14:paraId="0F59A43E" w14:textId="4EB6CE3B" w:rsidR="00561947" w:rsidRDefault="00561947">
      <w:pPr>
        <w:pStyle w:val="CommentText"/>
      </w:pPr>
      <w:r>
        <w:rPr>
          <w:rStyle w:val="CommentReference"/>
        </w:rPr>
        <w:annotationRef/>
      </w:r>
      <w:r>
        <w:t>I think this is merely a (warranted) observation of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191D15" w:rsidRDefault="00191D15">
      <w:pPr>
        <w:spacing w:line="240" w:lineRule="auto"/>
      </w:pPr>
      <w:r>
        <w:separator/>
      </w:r>
    </w:p>
  </w:endnote>
  <w:endnote w:type="continuationSeparator" w:id="0">
    <w:p w14:paraId="7FA5B3AA" w14:textId="77777777" w:rsidR="00191D15" w:rsidRDefault="00191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191D15" w:rsidRDefault="00191D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2577D">
      <w:rPr>
        <w:rStyle w:val="PageNumber"/>
        <w:noProof/>
      </w:rPr>
      <w:t>1</w:t>
    </w:r>
    <w:r>
      <w:rPr>
        <w:rStyle w:val="PageNumber"/>
      </w:rPr>
      <w:fldChar w:fldCharType="end"/>
    </w:r>
  </w:p>
  <w:p w14:paraId="47F4B1D5" w14:textId="77777777" w:rsidR="00191D15" w:rsidRDefault="00191D15"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191D15" w:rsidRDefault="00191D15">
      <w:pPr>
        <w:spacing w:line="240" w:lineRule="auto"/>
      </w:pPr>
      <w:r>
        <w:separator/>
      </w:r>
    </w:p>
  </w:footnote>
  <w:footnote w:type="continuationSeparator" w:id="0">
    <w:p w14:paraId="39391BA9" w14:textId="77777777" w:rsidR="00191D15" w:rsidRDefault="00191D15">
      <w:pPr>
        <w:spacing w:line="240" w:lineRule="auto"/>
      </w:pPr>
      <w:r>
        <w:continuationSeparator/>
      </w:r>
    </w:p>
  </w:footnote>
  <w:footnote w:id="1">
    <w:p w14:paraId="55E5D49B" w14:textId="77777777" w:rsidR="00191D15" w:rsidRDefault="00191D15"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191D15" w:rsidRPr="005D63D6" w:rsidRDefault="00191D15">
      <w:pPr>
        <w:pStyle w:val="FootnoteText"/>
      </w:pPr>
      <w:ins w:id="1043" w:author="Warwick Wainwright" w:date="2018-07-25T11:07:00Z">
        <w:r>
          <w:rPr>
            <w:rStyle w:val="FootnoteReference"/>
          </w:rPr>
          <w:footnoteRef/>
        </w:r>
        <w:r>
          <w:t xml:space="preserve"> Note the </w:t>
        </w:r>
      </w:ins>
      <w:ins w:id="1044"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7488384"/>
        <c:axId val="127490304"/>
        <c:axId val="0"/>
      </c:bar3DChart>
      <c:catAx>
        <c:axId val="12748838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7490304"/>
        <c:crosses val="autoZero"/>
        <c:auto val="0"/>
        <c:lblAlgn val="ctr"/>
        <c:lblOffset val="100"/>
        <c:noMultiLvlLbl val="0"/>
      </c:catAx>
      <c:valAx>
        <c:axId val="12749030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2748838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695A31-923E-4DC0-A0E7-F1C83FE42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1171</TotalTime>
  <Pages>34</Pages>
  <Words>9355</Words>
  <Characters>215696</Characters>
  <Application>Microsoft Office Word</Application>
  <DocSecurity>0</DocSecurity>
  <Lines>1797</Lines>
  <Paragraphs>449</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224602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40</cp:revision>
  <cp:lastPrinted>2017-04-18T16:49:00Z</cp:lastPrinted>
  <dcterms:created xsi:type="dcterms:W3CDTF">2018-07-24T15:11:00Z</dcterms:created>
  <dcterms:modified xsi:type="dcterms:W3CDTF">2018-07-27T12:09:00Z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