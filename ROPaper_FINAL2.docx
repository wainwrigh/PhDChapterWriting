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harts/chart1.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363DEF8" w14:textId="77777777" w:rsidR="001B7911" w:rsidRDefault="009825B6" w:rsidP="000F68D9">
      <w:pPr>
        <w:pStyle w:val="Title"/>
        <w:ind w:firstLine="0"/>
        <w:jc w:val="left"/>
      </w:pPr>
      <w:r>
        <w:t>Conservation contracts</w:t>
      </w:r>
      <w:r w:rsidR="007C769D">
        <w:t xml:space="preserve"> for</w:t>
      </w:r>
      <w:r w:rsidR="001B7911" w:rsidRPr="001B7911">
        <w:t xml:space="preserve"> supplying Farm Animal Genetic Resources (FAnGR) conservation services</w:t>
      </w:r>
      <w:r w:rsidR="003F6614">
        <w:t xml:space="preserve"> in Romania </w:t>
      </w:r>
    </w:p>
    <w:p w14:paraId="496D90D5" w14:textId="77777777" w:rsidR="001B7911" w:rsidRPr="001B7911" w:rsidRDefault="001B7911" w:rsidP="001B7911"/>
    <w:p w14:paraId="0B5A12D3" w14:textId="4F0DEDBF" w:rsidR="001B7911" w:rsidRDefault="001B7911" w:rsidP="001B7911">
      <w:r w:rsidRPr="001B7911">
        <w:rPr>
          <w:vertAlign w:val="superscript"/>
        </w:rPr>
        <w:t>1,2</w:t>
      </w:r>
      <w:r w:rsidR="009825B6">
        <w:t xml:space="preserve">WARWICK </w:t>
      </w:r>
      <w:r w:rsidRPr="001B7911">
        <w:t xml:space="preserve">WAINWRIGHT, </w:t>
      </w:r>
      <w:r w:rsidRPr="001B7911">
        <w:rPr>
          <w:vertAlign w:val="superscript"/>
        </w:rPr>
        <w:t>2</w:t>
      </w:r>
      <w:r w:rsidRPr="001B7911">
        <w:t xml:space="preserve">KLAUS GLENK, </w:t>
      </w:r>
      <w:r w:rsidRPr="001B7911">
        <w:rPr>
          <w:vertAlign w:val="superscript"/>
        </w:rPr>
        <w:t>2</w:t>
      </w:r>
      <w:r w:rsidRPr="001B7911">
        <w:t xml:space="preserve">FAICAL AKAICHI AND </w:t>
      </w:r>
      <w:r w:rsidR="00E13E1D">
        <w:rPr>
          <w:vertAlign w:val="superscript"/>
        </w:rPr>
        <w:t>3</w:t>
      </w:r>
      <w:r w:rsidRPr="001B7911">
        <w:t>DOMINIC MORAN</w:t>
      </w:r>
    </w:p>
    <w:p w14:paraId="1990DB28" w14:textId="77777777" w:rsidR="001B7911" w:rsidRPr="001B7911" w:rsidRDefault="001B7911" w:rsidP="001B7911"/>
    <w:p w14:paraId="65345157" w14:textId="77777777" w:rsidR="001B7911" w:rsidRDefault="001B7911" w:rsidP="001B7911">
      <w:r w:rsidRPr="001B7911">
        <w:rPr>
          <w:vertAlign w:val="superscript"/>
        </w:rPr>
        <w:t>1</w:t>
      </w:r>
      <w:r w:rsidRPr="001B7911">
        <w:t xml:space="preserve"> Grant Institute, School of Geosciences, University of Edinburgh, Kings Buildings, West Mains Road, Edinburgh, EH9 3JW</w:t>
      </w:r>
    </w:p>
    <w:p w14:paraId="23215F35" w14:textId="77777777" w:rsidR="001B7911" w:rsidRPr="001B7911" w:rsidRDefault="001B7911" w:rsidP="001B7911"/>
    <w:p w14:paraId="524E3D9C" w14:textId="6254A0B1" w:rsidR="001B7911" w:rsidRDefault="001B7911" w:rsidP="001B7911">
      <w:r w:rsidRPr="001B7911">
        <w:rPr>
          <w:vertAlign w:val="superscript"/>
        </w:rPr>
        <w:t>2</w:t>
      </w:r>
      <w:r w:rsidRPr="001B7911">
        <w:t xml:space="preserve"> Land Economy, Environment and Society Group, SRUC, Kings Buildings, West Mains Road, Edinburgh, EH9 3JG</w:t>
      </w:r>
    </w:p>
    <w:p w14:paraId="63A58276" w14:textId="52AC100B" w:rsidR="00E13E1D" w:rsidRDefault="00E13E1D" w:rsidP="001B7911"/>
    <w:p w14:paraId="264831A0" w14:textId="276F839A" w:rsidR="00E13E1D" w:rsidRPr="00E13E1D" w:rsidRDefault="00E13E1D" w:rsidP="00E13E1D">
      <w:r>
        <w:t xml:space="preserve">3 Global Academy of Agriculture and Food Security, </w:t>
      </w:r>
      <w:proofErr w:type="gramStart"/>
      <w:r w:rsidRPr="00E13E1D">
        <w:t>The</w:t>
      </w:r>
      <w:proofErr w:type="gramEnd"/>
      <w:r w:rsidRPr="00E13E1D">
        <w:t xml:space="preserve"> Royal (Dick) </w:t>
      </w:r>
      <w:r>
        <w:t>School of Veterinary Studies,</w:t>
      </w:r>
      <w:r w:rsidRPr="00E13E1D">
        <w:t xml:space="preserve"> The </w:t>
      </w:r>
      <w:proofErr w:type="spellStart"/>
      <w:r w:rsidRPr="00E13E1D">
        <w:t>Roslin</w:t>
      </w:r>
      <w:proofErr w:type="spellEnd"/>
      <w:r w:rsidRPr="00E13E1D">
        <w:t xml:space="preserve"> Institute</w:t>
      </w:r>
      <w:r>
        <w:t xml:space="preserve"> </w:t>
      </w:r>
      <w:r w:rsidRPr="00E13E1D">
        <w:t>Easter Bush Campus, Midlothian, EH25 9RG</w:t>
      </w:r>
    </w:p>
    <w:p w14:paraId="2DF04D24" w14:textId="1F491519" w:rsidR="00E13E1D" w:rsidRPr="001B7911" w:rsidRDefault="00E13E1D" w:rsidP="001B7911"/>
    <w:p w14:paraId="1E9E5CD8" w14:textId="77777777" w:rsidR="001B7911" w:rsidRPr="001B7911" w:rsidRDefault="001B7911" w:rsidP="001B7911">
      <w:pPr>
        <w:rPr>
          <w:vertAlign w:val="superscript"/>
        </w:rPr>
      </w:pPr>
    </w:p>
    <w:p w14:paraId="3C5C95C6" w14:textId="77777777" w:rsidR="001B7911" w:rsidRPr="001B7911" w:rsidRDefault="001B7911" w:rsidP="001B7911">
      <w:r w:rsidRPr="001B7911">
        <w:t>Correspondence: Warwick Wainwright</w:t>
      </w:r>
      <w:r w:rsidRPr="001B7911">
        <w:rPr>
          <w:b/>
        </w:rPr>
        <w:t xml:space="preserve">, </w:t>
      </w:r>
      <w:r w:rsidRPr="001B7911">
        <w:t xml:space="preserve">Land Economy, Environment and Society Group, SRUC, Kings Buildings, West Mains Road, Edinburgh EH9 3JG </w:t>
      </w:r>
    </w:p>
    <w:p w14:paraId="46EA9576" w14:textId="77777777" w:rsidR="001B7911" w:rsidRPr="001B7911" w:rsidRDefault="001B7911" w:rsidP="001B7911"/>
    <w:p w14:paraId="3074A31D" w14:textId="77777777" w:rsidR="001B7911" w:rsidRDefault="001B7911" w:rsidP="001B7911">
      <w:r w:rsidRPr="001B7911">
        <w:t xml:space="preserve">Email: </w:t>
      </w:r>
      <w:hyperlink r:id="rId9" w:history="1">
        <w:r w:rsidRPr="001B7911">
          <w:rPr>
            <w:rStyle w:val="Hyperlink"/>
          </w:rPr>
          <w:t>warwick.wainwright@sruc.ac.uk</w:t>
        </w:r>
      </w:hyperlink>
    </w:p>
    <w:p w14:paraId="05A261CF" w14:textId="77777777" w:rsidR="006947D5" w:rsidRDefault="006947D5" w:rsidP="001B7911">
      <w:pPr>
        <w:spacing w:after="200"/>
        <w:rPr>
          <w:b/>
          <w:szCs w:val="22"/>
        </w:rPr>
      </w:pPr>
    </w:p>
    <w:p w14:paraId="418F069C" w14:textId="19003C72" w:rsidR="001B7911" w:rsidRDefault="001B7911" w:rsidP="001B7911">
      <w:pPr>
        <w:spacing w:after="200"/>
        <w:rPr>
          <w:szCs w:val="22"/>
        </w:rPr>
      </w:pPr>
      <w:r w:rsidRPr="00961A71">
        <w:rPr>
          <w:b/>
          <w:szCs w:val="22"/>
        </w:rPr>
        <w:t>Keywords:</w:t>
      </w:r>
      <w:r>
        <w:rPr>
          <w:szCs w:val="22"/>
        </w:rPr>
        <w:t xml:space="preserve"> conservation contracts; choice experiment; farm animal genetic r</w:t>
      </w:r>
      <w:r w:rsidRPr="00961A71">
        <w:rPr>
          <w:szCs w:val="22"/>
        </w:rPr>
        <w:t>esourc</w:t>
      </w:r>
      <w:r w:rsidR="00D95E6C">
        <w:rPr>
          <w:szCs w:val="22"/>
        </w:rPr>
        <w:t xml:space="preserve">es; </w:t>
      </w:r>
      <w:proofErr w:type="spellStart"/>
      <w:r w:rsidR="00D95E6C">
        <w:rPr>
          <w:szCs w:val="22"/>
        </w:rPr>
        <w:t>a</w:t>
      </w:r>
      <w:r w:rsidR="00825106">
        <w:rPr>
          <w:szCs w:val="22"/>
        </w:rPr>
        <w:t>gri</w:t>
      </w:r>
      <w:proofErr w:type="spellEnd"/>
      <w:r w:rsidR="00825106">
        <w:rPr>
          <w:szCs w:val="22"/>
        </w:rPr>
        <w:t>-environmental schemes</w:t>
      </w:r>
    </w:p>
    <w:p w14:paraId="7B1641C5" w14:textId="77777777" w:rsidR="004704A2" w:rsidRDefault="004704A2" w:rsidP="001B7911">
      <w:pPr>
        <w:spacing w:after="200"/>
        <w:rPr>
          <w:szCs w:val="22"/>
        </w:rPr>
      </w:pPr>
    </w:p>
    <w:p w14:paraId="0BF4BB51" w14:textId="77777777" w:rsidR="001258DC" w:rsidRDefault="001258DC" w:rsidP="001B7911">
      <w:pPr>
        <w:spacing w:after="200"/>
        <w:rPr>
          <w:szCs w:val="22"/>
        </w:rPr>
      </w:pPr>
    </w:p>
    <w:p w14:paraId="0715590F" w14:textId="77777777" w:rsidR="001258DC" w:rsidRDefault="001258DC" w:rsidP="001B7911">
      <w:pPr>
        <w:spacing w:after="200"/>
        <w:rPr>
          <w:szCs w:val="22"/>
        </w:rPr>
      </w:pPr>
    </w:p>
    <w:p w14:paraId="1DF195B4" w14:textId="77777777" w:rsidR="001258DC" w:rsidRDefault="001258DC" w:rsidP="001B7911">
      <w:pPr>
        <w:spacing w:after="200"/>
        <w:rPr>
          <w:szCs w:val="22"/>
        </w:rPr>
      </w:pPr>
    </w:p>
    <w:p w14:paraId="1D603E66" w14:textId="77777777" w:rsidR="001258DC" w:rsidRDefault="001258DC" w:rsidP="001B7911">
      <w:pPr>
        <w:spacing w:after="200"/>
        <w:rPr>
          <w:szCs w:val="22"/>
        </w:rPr>
      </w:pPr>
    </w:p>
    <w:p w14:paraId="7DAEEE76" w14:textId="77777777" w:rsidR="001258DC" w:rsidRPr="00961A71" w:rsidRDefault="001258DC" w:rsidP="001B7911">
      <w:pPr>
        <w:spacing w:after="200"/>
        <w:rPr>
          <w:szCs w:val="22"/>
        </w:rPr>
      </w:pPr>
    </w:p>
    <w:p w14:paraId="26FD624B" w14:textId="77777777" w:rsidR="001B7911" w:rsidRDefault="001B7911" w:rsidP="005D4BF4">
      <w:pPr>
        <w:pStyle w:val="Heading1"/>
        <w:numPr>
          <w:ilvl w:val="0"/>
          <w:numId w:val="0"/>
        </w:numPr>
      </w:pPr>
      <w:r>
        <w:lastRenderedPageBreak/>
        <w:t xml:space="preserve">Abstract </w:t>
      </w:r>
    </w:p>
    <w:p w14:paraId="61B0A5FE" w14:textId="535AAD1F" w:rsidR="001B7911" w:rsidRDefault="005521D0" w:rsidP="00D95E6C">
      <w:pPr>
        <w:rPr>
          <w:bCs/>
        </w:rPr>
      </w:pPr>
      <w:r>
        <w:rPr>
          <w:bCs/>
          <w:szCs w:val="22"/>
        </w:rPr>
        <w:t xml:space="preserve">This paper describes </w:t>
      </w:r>
      <w:r w:rsidR="00B51B63">
        <w:rPr>
          <w:bCs/>
          <w:szCs w:val="22"/>
        </w:rPr>
        <w:t xml:space="preserve">a </w:t>
      </w:r>
      <w:r w:rsidR="00A3268C">
        <w:rPr>
          <w:szCs w:val="22"/>
        </w:rPr>
        <w:t>choice e</w:t>
      </w:r>
      <w:r w:rsidR="001B7911" w:rsidRPr="00961A71">
        <w:rPr>
          <w:szCs w:val="22"/>
        </w:rPr>
        <w:t>xperiment (CE)</w:t>
      </w:r>
      <w:r>
        <w:rPr>
          <w:szCs w:val="22"/>
        </w:rPr>
        <w:t xml:space="preserve"> administered</w:t>
      </w:r>
      <w:r w:rsidR="001B7911" w:rsidRPr="00961A71">
        <w:rPr>
          <w:szCs w:val="22"/>
        </w:rPr>
        <w:t xml:space="preserve"> to explore farmer preferences for conser</w:t>
      </w:r>
      <w:r w:rsidR="001B7911">
        <w:rPr>
          <w:szCs w:val="22"/>
        </w:rPr>
        <w:t>vation agreements to conserve rare breeds</w:t>
      </w:r>
      <w:r w:rsidR="001B7911" w:rsidRPr="00961A71">
        <w:rPr>
          <w:szCs w:val="22"/>
        </w:rPr>
        <w:t xml:space="preserve"> among a sample of 174 respondents</w:t>
      </w:r>
      <w:r w:rsidR="00546806">
        <w:rPr>
          <w:szCs w:val="22"/>
        </w:rPr>
        <w:t xml:space="preserve"> </w:t>
      </w:r>
      <w:r w:rsidR="00B51B63">
        <w:rPr>
          <w:szCs w:val="22"/>
        </w:rPr>
        <w:t xml:space="preserve">in Transylvania (Romania). The study site was chosen due to the prevalence of small-scale </w:t>
      </w:r>
      <w:r w:rsidR="009825B6">
        <w:rPr>
          <w:szCs w:val="22"/>
        </w:rPr>
        <w:t xml:space="preserve">and extensive </w:t>
      </w:r>
      <w:r w:rsidR="00B51B63">
        <w:rPr>
          <w:szCs w:val="22"/>
        </w:rPr>
        <w:t xml:space="preserve">farm systems </w:t>
      </w:r>
      <w:del w:id="0" w:author="MORAN Dominic" w:date="2018-07-14T01:54:00Z">
        <w:r w:rsidR="00B51B63" w:rsidDel="00CA0F5C">
          <w:rPr>
            <w:szCs w:val="22"/>
          </w:rPr>
          <w:delText>that</w:delText>
        </w:r>
        <w:r w:rsidR="001B2B17" w:rsidDel="00CA0F5C">
          <w:rPr>
            <w:szCs w:val="22"/>
          </w:rPr>
          <w:delText xml:space="preserve"> are likely to be</w:delText>
        </w:r>
      </w:del>
      <w:r w:rsidR="001B2B17">
        <w:rPr>
          <w:szCs w:val="22"/>
        </w:rPr>
        <w:t xml:space="preserve"> </w:t>
      </w:r>
      <w:r w:rsidR="00B51B63">
        <w:rPr>
          <w:szCs w:val="22"/>
        </w:rPr>
        <w:t xml:space="preserve">threatened </w:t>
      </w:r>
      <w:r w:rsidR="001B2B17">
        <w:rPr>
          <w:szCs w:val="22"/>
        </w:rPr>
        <w:t>by a changing policy environment that is increasing the scale and intensity of production units</w:t>
      </w:r>
      <w:r w:rsidR="00B51B63">
        <w:rPr>
          <w:szCs w:val="22"/>
        </w:rPr>
        <w:t>.</w:t>
      </w:r>
      <w:ins w:id="1" w:author="MORAN Dominic" w:date="2018-07-14T01:55:00Z">
        <w:r w:rsidR="00CA0F5C">
          <w:rPr>
            <w:szCs w:val="22"/>
          </w:rPr>
          <w:t xml:space="preserve"> Agreement</w:t>
        </w:r>
      </w:ins>
      <w:del w:id="2" w:author="MORAN Dominic" w:date="2018-07-14T01:55:00Z">
        <w:r w:rsidR="00B51B63" w:rsidDel="00CA0F5C">
          <w:rPr>
            <w:szCs w:val="22"/>
          </w:rPr>
          <w:delText xml:space="preserve"> </w:delText>
        </w:r>
        <w:r w:rsidR="001B7911" w:rsidRPr="00961A71" w:rsidDel="00CA0F5C">
          <w:rPr>
            <w:szCs w:val="22"/>
          </w:rPr>
          <w:delText>CE</w:delText>
        </w:r>
      </w:del>
      <w:r w:rsidR="001B7911" w:rsidRPr="00961A71">
        <w:rPr>
          <w:szCs w:val="22"/>
        </w:rPr>
        <w:t xml:space="preserve"> </w:t>
      </w:r>
      <w:r w:rsidR="00546806">
        <w:rPr>
          <w:szCs w:val="22"/>
        </w:rPr>
        <w:t xml:space="preserve">attributes </w:t>
      </w:r>
      <w:r>
        <w:rPr>
          <w:szCs w:val="22"/>
        </w:rPr>
        <w:t>included</w:t>
      </w:r>
      <w:r w:rsidR="001B7911" w:rsidRPr="00961A71">
        <w:rPr>
          <w:szCs w:val="22"/>
        </w:rPr>
        <w:t xml:space="preserve"> </w:t>
      </w:r>
      <w:r w:rsidR="001B7911" w:rsidRPr="00961A71">
        <w:rPr>
          <w:color w:val="000000"/>
          <w:szCs w:val="22"/>
        </w:rPr>
        <w:t>length of conservation contract (5 or 10 years); scheme structure (community or individual</w:t>
      </w:r>
      <w:r w:rsidR="00D902AC">
        <w:rPr>
          <w:color w:val="000000"/>
          <w:szCs w:val="22"/>
        </w:rPr>
        <w:t xml:space="preserve"> managed conservation breeding programme</w:t>
      </w:r>
      <w:r w:rsidR="001B7911" w:rsidRPr="00961A71">
        <w:rPr>
          <w:color w:val="000000"/>
          <w:szCs w:val="22"/>
        </w:rPr>
        <w:t>)</w:t>
      </w:r>
      <w:r w:rsidR="00546806">
        <w:rPr>
          <w:color w:val="000000"/>
          <w:szCs w:val="22"/>
        </w:rPr>
        <w:t>,</w:t>
      </w:r>
      <w:r w:rsidR="001B7911" w:rsidRPr="00961A71">
        <w:rPr>
          <w:szCs w:val="22"/>
        </w:rPr>
        <w:t xml:space="preserve"> and </w:t>
      </w:r>
      <w:r w:rsidR="001B7911" w:rsidRPr="00961A71">
        <w:rPr>
          <w:color w:val="000000"/>
          <w:szCs w:val="22"/>
        </w:rPr>
        <w:t>scheme support (application</w:t>
      </w:r>
      <w:r w:rsidR="00B51B63">
        <w:rPr>
          <w:color w:val="000000"/>
          <w:szCs w:val="22"/>
        </w:rPr>
        <w:t xml:space="preserve"> assistance</w:t>
      </w:r>
      <w:r w:rsidR="001B7911" w:rsidRPr="00961A71">
        <w:rPr>
          <w:color w:val="000000"/>
          <w:szCs w:val="22"/>
        </w:rPr>
        <w:t xml:space="preserve"> or </w:t>
      </w:r>
      <w:r w:rsidR="00B51B63">
        <w:rPr>
          <w:color w:val="000000"/>
          <w:szCs w:val="22"/>
        </w:rPr>
        <w:t xml:space="preserve">farm advisory support).  A </w:t>
      </w:r>
      <w:r w:rsidR="001B7911" w:rsidRPr="00961A71">
        <w:rPr>
          <w:color w:val="000000"/>
          <w:szCs w:val="22"/>
        </w:rPr>
        <w:t>monetary attribute that reflects compensation</w:t>
      </w:r>
      <w:r w:rsidR="00685C13">
        <w:rPr>
          <w:color w:val="000000"/>
          <w:szCs w:val="22"/>
        </w:rPr>
        <w:t xml:space="preserve"> for</w:t>
      </w:r>
      <w:r w:rsidR="001B7911" w:rsidRPr="00961A71">
        <w:rPr>
          <w:color w:val="000000"/>
          <w:szCs w:val="22"/>
        </w:rPr>
        <w:t xml:space="preserve"> </w:t>
      </w:r>
      <w:r w:rsidR="00685C13">
        <w:rPr>
          <w:color w:val="000000"/>
          <w:szCs w:val="22"/>
        </w:rPr>
        <w:t xml:space="preserve">scheme </w:t>
      </w:r>
      <w:r w:rsidR="00B51B63" w:rsidRPr="00961A71">
        <w:rPr>
          <w:color w:val="000000"/>
          <w:szCs w:val="22"/>
        </w:rPr>
        <w:t>partici</w:t>
      </w:r>
      <w:r w:rsidR="00B51B63">
        <w:rPr>
          <w:color w:val="000000"/>
          <w:szCs w:val="22"/>
        </w:rPr>
        <w:t>pation allows</w:t>
      </w:r>
      <w:r w:rsidR="005D4BF4">
        <w:rPr>
          <w:color w:val="000000"/>
          <w:szCs w:val="22"/>
        </w:rPr>
        <w:t xml:space="preserve"> </w:t>
      </w:r>
      <w:r w:rsidR="00546806">
        <w:rPr>
          <w:color w:val="000000"/>
          <w:szCs w:val="22"/>
        </w:rPr>
        <w:t xml:space="preserve">the </w:t>
      </w:r>
      <w:r w:rsidR="005D4BF4">
        <w:rPr>
          <w:color w:val="000000"/>
          <w:szCs w:val="22"/>
        </w:rPr>
        <w:t>assess</w:t>
      </w:r>
      <w:r w:rsidR="00546806">
        <w:rPr>
          <w:color w:val="000000"/>
          <w:szCs w:val="22"/>
        </w:rPr>
        <w:t>ment of</w:t>
      </w:r>
      <w:r w:rsidR="005D4BF4">
        <w:rPr>
          <w:color w:val="000000"/>
          <w:szCs w:val="22"/>
        </w:rPr>
        <w:t xml:space="preserve"> farmers</w:t>
      </w:r>
      <w:r w:rsidR="00546806">
        <w:rPr>
          <w:color w:val="000000"/>
          <w:szCs w:val="22"/>
        </w:rPr>
        <w:t>’</w:t>
      </w:r>
      <w:r w:rsidR="001B7911" w:rsidRPr="00961A71">
        <w:rPr>
          <w:color w:val="000000"/>
          <w:szCs w:val="22"/>
        </w:rPr>
        <w:t xml:space="preserve"> willingness to accept (WTA)</w:t>
      </w:r>
      <w:ins w:id="3" w:author="MORAN Dominic" w:date="2018-07-14T01:56:00Z">
        <w:r w:rsidR="00CA0F5C">
          <w:rPr>
            <w:color w:val="000000"/>
            <w:szCs w:val="22"/>
          </w:rPr>
          <w:t xml:space="preserve"> for different contracts. </w:t>
        </w:r>
      </w:ins>
      <w:del w:id="4" w:author="MORAN Dominic" w:date="2018-07-14T01:56:00Z">
        <w:r w:rsidR="00B51B63" w:rsidDel="00CA0F5C">
          <w:rPr>
            <w:color w:val="000000"/>
            <w:szCs w:val="22"/>
          </w:rPr>
          <w:delText xml:space="preserve">. </w:delText>
        </w:r>
      </w:del>
      <w:r>
        <w:rPr>
          <w:color w:val="000000"/>
          <w:szCs w:val="22"/>
        </w:rPr>
        <w:t xml:space="preserve">Results suggest </w:t>
      </w:r>
      <w:r w:rsidR="001B7911" w:rsidRPr="00961A71">
        <w:rPr>
          <w:bCs/>
          <w:szCs w:val="22"/>
        </w:rPr>
        <w:t xml:space="preserve">89% of </w:t>
      </w:r>
      <w:r w:rsidR="00B51B63">
        <w:rPr>
          <w:bCs/>
          <w:szCs w:val="22"/>
        </w:rPr>
        <w:t>respondents</w:t>
      </w:r>
      <w:r w:rsidR="001B7911" w:rsidRPr="00961A71">
        <w:rPr>
          <w:bCs/>
          <w:szCs w:val="22"/>
        </w:rPr>
        <w:t xml:space="preserve"> would </w:t>
      </w:r>
      <w:r w:rsidR="001B7911">
        <w:rPr>
          <w:bCs/>
          <w:szCs w:val="22"/>
        </w:rPr>
        <w:t xml:space="preserve">be </w:t>
      </w:r>
      <w:r>
        <w:rPr>
          <w:bCs/>
          <w:szCs w:val="22"/>
        </w:rPr>
        <w:t xml:space="preserve">willing to </w:t>
      </w:r>
      <w:r w:rsidR="001B7911">
        <w:rPr>
          <w:bCs/>
          <w:szCs w:val="22"/>
        </w:rPr>
        <w:t>farm with rare breeds</w:t>
      </w:r>
      <w:r>
        <w:rPr>
          <w:bCs/>
          <w:szCs w:val="22"/>
        </w:rPr>
        <w:t>;</w:t>
      </w:r>
      <w:r w:rsidR="001B7911" w:rsidRPr="00961A71">
        <w:rPr>
          <w:bCs/>
          <w:szCs w:val="22"/>
        </w:rPr>
        <w:t xml:space="preserve"> cattle and sheep </w:t>
      </w:r>
      <w:r w:rsidR="00546806">
        <w:rPr>
          <w:bCs/>
          <w:szCs w:val="22"/>
        </w:rPr>
        <w:t>being</w:t>
      </w:r>
      <w:r w:rsidR="001B7911" w:rsidRPr="00961A71">
        <w:rPr>
          <w:bCs/>
          <w:szCs w:val="22"/>
        </w:rPr>
        <w:t xml:space="preserve"> the most popular livestock option</w:t>
      </w:r>
      <w:ins w:id="5" w:author="MORAN Dominic" w:date="2018-07-14T01:56:00Z">
        <w:r w:rsidR="00CA0F5C">
          <w:rPr>
            <w:bCs/>
            <w:szCs w:val="22"/>
          </w:rPr>
          <w:t>;</w:t>
        </w:r>
      </w:ins>
      <w:del w:id="6" w:author="MORAN Dominic" w:date="2018-07-14T01:56:00Z">
        <w:r w:rsidR="001B7911" w:rsidRPr="00961A71" w:rsidDel="00CA0F5C">
          <w:rPr>
            <w:bCs/>
            <w:szCs w:val="22"/>
          </w:rPr>
          <w:delText>.</w:delText>
        </w:r>
      </w:del>
      <w:r w:rsidR="001B7911" w:rsidRPr="00961A71">
        <w:rPr>
          <w:bCs/>
          <w:szCs w:val="22"/>
        </w:rPr>
        <w:t xml:space="preserve"> 40% of farmers were </w:t>
      </w:r>
      <w:r w:rsidR="001B7911">
        <w:rPr>
          <w:bCs/>
          <w:szCs w:val="22"/>
        </w:rPr>
        <w:t xml:space="preserve">reportedly </w:t>
      </w:r>
      <w:r w:rsidR="001B7911" w:rsidRPr="00961A71">
        <w:rPr>
          <w:bCs/>
          <w:szCs w:val="22"/>
        </w:rPr>
        <w:t>farming with endangered breeds</w:t>
      </w:r>
      <w:ins w:id="7" w:author="MORAN Dominic" w:date="2018-07-14T01:56:00Z">
        <w:r w:rsidR="00CA0F5C">
          <w:rPr>
            <w:bCs/>
            <w:szCs w:val="22"/>
          </w:rPr>
          <w:t xml:space="preserve">.  </w:t>
        </w:r>
        <w:proofErr w:type="spellStart"/>
        <w:r w:rsidR="00CA0F5C">
          <w:rPr>
            <w:bCs/>
            <w:szCs w:val="22"/>
          </w:rPr>
          <w:t>However</w:t>
        </w:r>
        <w:proofErr w:type="gramStart"/>
        <w:r w:rsidR="00CA0F5C">
          <w:rPr>
            <w:bCs/>
            <w:szCs w:val="22"/>
          </w:rPr>
          <w:t>,</w:t>
        </w:r>
      </w:ins>
      <w:proofErr w:type="gramEnd"/>
      <w:del w:id="8" w:author="MORAN Dominic" w:date="2018-07-14T01:56:00Z">
        <w:r w:rsidR="00546806" w:rsidDel="00CA0F5C">
          <w:rPr>
            <w:bCs/>
            <w:szCs w:val="22"/>
          </w:rPr>
          <w:delText>,</w:delText>
        </w:r>
      </w:del>
      <w:del w:id="9" w:author="MORAN Dominic" w:date="2018-07-14T01:57:00Z">
        <w:r w:rsidR="001B7911" w:rsidRPr="00961A71" w:rsidDel="00CA0F5C">
          <w:rPr>
            <w:bCs/>
            <w:szCs w:val="22"/>
          </w:rPr>
          <w:delText xml:space="preserve"> but </w:delText>
        </w:r>
      </w:del>
      <w:r w:rsidR="001B7911" w:rsidRPr="00961A71">
        <w:rPr>
          <w:bCs/>
          <w:szCs w:val="22"/>
        </w:rPr>
        <w:t>only</w:t>
      </w:r>
      <w:proofErr w:type="spellEnd"/>
      <w:r w:rsidR="001B7911" w:rsidRPr="00961A71">
        <w:rPr>
          <w:bCs/>
          <w:szCs w:val="22"/>
        </w:rPr>
        <w:t xml:space="preserve"> 8% were likely to qualify for funding </w:t>
      </w:r>
      <w:commentRangeStart w:id="10"/>
      <w:r w:rsidR="001B7911" w:rsidRPr="00961A71">
        <w:rPr>
          <w:bCs/>
          <w:szCs w:val="22"/>
        </w:rPr>
        <w:t>support</w:t>
      </w:r>
      <w:commentRangeEnd w:id="10"/>
      <w:r w:rsidR="00CA0F5C">
        <w:rPr>
          <w:rStyle w:val="CommentReference"/>
        </w:rPr>
        <w:commentReference w:id="10"/>
      </w:r>
      <w:r w:rsidR="00B51B63">
        <w:rPr>
          <w:bCs/>
          <w:szCs w:val="22"/>
        </w:rPr>
        <w:t xml:space="preserve">. </w:t>
      </w:r>
      <w:r w:rsidR="001B7911" w:rsidRPr="00961A71">
        <w:rPr>
          <w:bCs/>
          <w:szCs w:val="22"/>
        </w:rPr>
        <w:t>WTA estimates</w:t>
      </w:r>
      <w:r w:rsidR="001B7911">
        <w:rPr>
          <w:bCs/>
          <w:szCs w:val="22"/>
        </w:rPr>
        <w:t xml:space="preserve"> reveal </w:t>
      </w:r>
      <w:r w:rsidR="00D95E6C">
        <w:rPr>
          <w:bCs/>
          <w:szCs w:val="22"/>
        </w:rPr>
        <w:t xml:space="preserve">minimum </w:t>
      </w:r>
      <w:r>
        <w:rPr>
          <w:bCs/>
          <w:szCs w:val="22"/>
        </w:rPr>
        <w:t xml:space="preserve">annual compensation </w:t>
      </w:r>
      <w:r w:rsidR="00D95E6C">
        <w:rPr>
          <w:bCs/>
          <w:szCs w:val="22"/>
        </w:rPr>
        <w:t xml:space="preserve">values of </w:t>
      </w:r>
      <w:r w:rsidR="00B51B63">
        <w:rPr>
          <w:color w:val="222222"/>
          <w:shd w:val="clear" w:color="auto" w:fill="FFFFFF"/>
        </w:rPr>
        <w:t>€</w:t>
      </w:r>
      <w:commentRangeStart w:id="11"/>
      <w:r w:rsidR="00327145">
        <w:t>167</w:t>
      </w:r>
      <w:r w:rsidR="00327145">
        <w:rPr>
          <w:vertAlign w:val="superscript"/>
        </w:rPr>
        <w:t>year</w:t>
      </w:r>
      <w:r w:rsidR="00B51B63">
        <w:rPr>
          <w:vertAlign w:val="superscript"/>
        </w:rPr>
        <w:t>-1</w:t>
      </w:r>
      <w:r w:rsidR="00D95E6C" w:rsidRPr="00070992">
        <w:t xml:space="preserve"> and €</w:t>
      </w:r>
      <w:r w:rsidR="00D95E6C" w:rsidRPr="00070992">
        <w:rPr>
          <w:color w:val="222222"/>
          <w:shd w:val="clear" w:color="auto" w:fill="FFFFFF"/>
        </w:rPr>
        <w:t xml:space="preserve"> </w:t>
      </w:r>
      <w:r w:rsidR="00327145">
        <w:t>7</w:t>
      </w:r>
      <w:r w:rsidR="00B51B63">
        <w:rPr>
          <w:vertAlign w:val="superscript"/>
        </w:rPr>
        <w:t>year-</w:t>
      </w:r>
      <w:commentRangeEnd w:id="11"/>
      <w:r w:rsidR="00CA0F5C">
        <w:rPr>
          <w:rStyle w:val="CommentReference"/>
        </w:rPr>
        <w:commentReference w:id="11"/>
      </w:r>
      <w:r w:rsidR="00B51B63">
        <w:rPr>
          <w:vertAlign w:val="superscript"/>
        </w:rPr>
        <w:t>1</w:t>
      </w:r>
      <w:r w:rsidR="00191149">
        <w:rPr>
          <w:vertAlign w:val="superscript"/>
        </w:rPr>
        <w:t xml:space="preserve"> </w:t>
      </w:r>
      <w:r w:rsidR="00D95E6C" w:rsidRPr="00070992">
        <w:t>respectively</w:t>
      </w:r>
      <w:r w:rsidR="00685C13">
        <w:t>,</w:t>
      </w:r>
      <w:r w:rsidR="00191149">
        <w:t xml:space="preserve"> for bovine</w:t>
      </w:r>
      <w:r w:rsidR="00D95E6C">
        <w:t xml:space="preserve"> and ovine farmers to </w:t>
      </w:r>
      <w:r w:rsidR="00D55FDC">
        <w:t>consider enrolling in a</w:t>
      </w:r>
      <w:r w:rsidR="00B51B63">
        <w:t xml:space="preserve"> contract. </w:t>
      </w:r>
      <w:r w:rsidR="00D55FDC">
        <w:t>T</w:t>
      </w:r>
      <w:ins w:id="12" w:author="MORAN Dominic" w:date="2018-07-14T01:58:00Z">
        <w:r w:rsidR="00CA0F5C">
          <w:t xml:space="preserve">hese values are </w:t>
        </w:r>
      </w:ins>
      <w:ins w:id="13" w:author="MORAN Dominic" w:date="2018-07-14T01:59:00Z">
        <w:r w:rsidR="00CA0F5C">
          <w:t>comparable</w:t>
        </w:r>
      </w:ins>
      <w:ins w:id="14" w:author="MORAN Dominic" w:date="2018-07-14T01:58:00Z">
        <w:r w:rsidR="00CA0F5C">
          <w:t xml:space="preserve"> </w:t>
        </w:r>
      </w:ins>
      <w:ins w:id="15" w:author="MORAN Dominic" w:date="2018-07-14T01:59:00Z">
        <w:r w:rsidR="00CA0F5C">
          <w:t xml:space="preserve">to </w:t>
        </w:r>
      </w:ins>
      <w:del w:id="16" w:author="MORAN Dominic" w:date="2018-07-14T01:58:00Z">
        <w:r w:rsidR="00D55FDC" w:rsidDel="00CA0F5C">
          <w:delText xml:space="preserve">his compares </w:delText>
        </w:r>
        <w:r w:rsidR="00D95E6C" w:rsidDel="00CA0F5C">
          <w:delText xml:space="preserve">favourably </w:delText>
        </w:r>
        <w:commentRangeStart w:id="17"/>
        <w:r w:rsidR="00D95E6C" w:rsidDel="00CA0F5C">
          <w:delText>with</w:delText>
        </w:r>
      </w:del>
      <w:r w:rsidR="00B51B63">
        <w:t xml:space="preserve"> Rural Development Programme</w:t>
      </w:r>
      <w:r w:rsidR="00D95E6C">
        <w:t xml:space="preserve"> </w:t>
      </w:r>
      <w:r w:rsidR="00B51B63">
        <w:t>(</w:t>
      </w:r>
      <w:r w:rsidR="00D95E6C">
        <w:t>RDP</w:t>
      </w:r>
      <w:r w:rsidR="00B51B63">
        <w:t>)</w:t>
      </w:r>
      <w:r w:rsidR="00D95E6C">
        <w:t xml:space="preserve"> support offered to farmers keeping rare breeds of </w:t>
      </w:r>
      <w:r w:rsidR="00D95E6C" w:rsidRPr="00070992">
        <w:t>€</w:t>
      </w:r>
      <w:r w:rsidR="00D95E6C" w:rsidRPr="00070992">
        <w:rPr>
          <w:color w:val="222222"/>
          <w:shd w:val="clear" w:color="auto" w:fill="FFFFFF"/>
        </w:rPr>
        <w:t xml:space="preserve"> </w:t>
      </w:r>
      <w:r w:rsidR="00D95E6C" w:rsidRPr="00070992">
        <w:t>200</w:t>
      </w:r>
      <w:r w:rsidR="00D95E6C" w:rsidRPr="00DC3485">
        <w:rPr>
          <w:vertAlign w:val="superscript"/>
        </w:rPr>
        <w:t xml:space="preserve"> </w:t>
      </w:r>
      <w:r w:rsidR="00D95E6C" w:rsidRPr="00070992">
        <w:rPr>
          <w:vertAlign w:val="superscript"/>
        </w:rPr>
        <w:t>year-1</w:t>
      </w:r>
      <w:r w:rsidR="00D95E6C" w:rsidRPr="00070992">
        <w:t xml:space="preserve"> and €</w:t>
      </w:r>
      <w:r w:rsidR="00D95E6C" w:rsidRPr="00070992">
        <w:rPr>
          <w:color w:val="222222"/>
          <w:shd w:val="clear" w:color="auto" w:fill="FFFFFF"/>
        </w:rPr>
        <w:t xml:space="preserve"> </w:t>
      </w:r>
      <w:r w:rsidR="00D95E6C" w:rsidRPr="00070992">
        <w:t>10</w:t>
      </w:r>
      <w:r w:rsidR="00D95E6C">
        <w:t xml:space="preserve"> </w:t>
      </w:r>
      <w:r w:rsidR="00D95E6C" w:rsidRPr="00070992">
        <w:rPr>
          <w:vertAlign w:val="superscript"/>
        </w:rPr>
        <w:t>year-1</w:t>
      </w:r>
      <w:r w:rsidR="00D95E6C" w:rsidRPr="00070992">
        <w:t xml:space="preserve"> for bovine a</w:t>
      </w:r>
      <w:r w:rsidR="00D95E6C">
        <w:t>nd ovine farmers respe</w:t>
      </w:r>
      <w:r w:rsidR="002B31F1">
        <w:t>ctively</w:t>
      </w:r>
      <w:commentRangeEnd w:id="17"/>
      <w:r w:rsidR="00CA0F5C">
        <w:rPr>
          <w:rStyle w:val="CommentReference"/>
        </w:rPr>
        <w:commentReference w:id="17"/>
      </w:r>
      <w:r w:rsidR="002B31F1">
        <w:t xml:space="preserve">. </w:t>
      </w:r>
      <w:commentRangeStart w:id="18"/>
      <w:r w:rsidR="002B31F1">
        <w:t>P</w:t>
      </w:r>
      <w:r w:rsidR="007C769D" w:rsidRPr="007C769D">
        <w:rPr>
          <w:bCs/>
          <w:szCs w:val="22"/>
        </w:rPr>
        <w:t xml:space="preserve">articipation estimates </w:t>
      </w:r>
      <w:commentRangeEnd w:id="18"/>
      <w:r w:rsidR="00CA0F5C">
        <w:rPr>
          <w:rStyle w:val="CommentReference"/>
        </w:rPr>
        <w:commentReference w:id="18"/>
      </w:r>
      <w:r w:rsidR="002B31F1">
        <w:rPr>
          <w:bCs/>
          <w:szCs w:val="22"/>
        </w:rPr>
        <w:t>suggest</w:t>
      </w:r>
      <w:r w:rsidR="001B2B17">
        <w:rPr>
          <w:bCs/>
          <w:szCs w:val="22"/>
        </w:rPr>
        <w:t xml:space="preserve"> rare breed conservation contracts</w:t>
      </w:r>
      <w:r w:rsidR="002B31F1">
        <w:rPr>
          <w:bCs/>
          <w:szCs w:val="22"/>
        </w:rPr>
        <w:t xml:space="preserve"> </w:t>
      </w:r>
      <w:r w:rsidR="001B2B17">
        <w:rPr>
          <w:bCs/>
          <w:szCs w:val="22"/>
        </w:rPr>
        <w:t>are</w:t>
      </w:r>
      <w:r w:rsidR="002B31F1">
        <w:rPr>
          <w:bCs/>
        </w:rPr>
        <w:t xml:space="preserve"> considered attractive by farmers. Analysis suggests meeting farmer preferences for non-monetary contractual factors </w:t>
      </w:r>
      <w:ins w:id="19" w:author="MORAN Dominic" w:date="2018-07-14T02:01:00Z">
        <w:r w:rsidR="00CA0F5C">
          <w:rPr>
            <w:bCs/>
          </w:rPr>
          <w:t>will</w:t>
        </w:r>
      </w:ins>
      <w:del w:id="20" w:author="MORAN Dominic" w:date="2018-07-14T02:01:00Z">
        <w:r w:rsidR="001B2B17" w:rsidDel="00CA0F5C">
          <w:rPr>
            <w:bCs/>
          </w:rPr>
          <w:delText>may</w:delText>
        </w:r>
      </w:del>
      <w:r w:rsidR="001B2B17">
        <w:rPr>
          <w:bCs/>
        </w:rPr>
        <w:t xml:space="preserve"> </w:t>
      </w:r>
      <w:r w:rsidR="002B31F1">
        <w:rPr>
          <w:bCs/>
        </w:rPr>
        <w:t xml:space="preserve">increase participation. </w:t>
      </w:r>
    </w:p>
    <w:p w14:paraId="23F2320B" w14:textId="77777777" w:rsidR="004704A2" w:rsidRDefault="004704A2" w:rsidP="00D95E6C">
      <w:pPr>
        <w:rPr>
          <w:bCs/>
        </w:rPr>
      </w:pPr>
    </w:p>
    <w:p w14:paraId="201853AF" w14:textId="77777777" w:rsidR="004704A2" w:rsidRDefault="004704A2" w:rsidP="00D95E6C">
      <w:pPr>
        <w:rPr>
          <w:bCs/>
        </w:rPr>
      </w:pPr>
    </w:p>
    <w:p w14:paraId="690915E8" w14:textId="77777777" w:rsidR="004704A2" w:rsidRDefault="004704A2" w:rsidP="00D95E6C">
      <w:pPr>
        <w:rPr>
          <w:bCs/>
        </w:rPr>
      </w:pPr>
    </w:p>
    <w:p w14:paraId="7E512362" w14:textId="77777777" w:rsidR="004704A2" w:rsidRDefault="004704A2" w:rsidP="00D95E6C">
      <w:pPr>
        <w:rPr>
          <w:bCs/>
        </w:rPr>
      </w:pPr>
    </w:p>
    <w:p w14:paraId="0AC66162" w14:textId="77777777" w:rsidR="004704A2" w:rsidRDefault="004704A2" w:rsidP="00D95E6C">
      <w:pPr>
        <w:rPr>
          <w:bCs/>
        </w:rPr>
      </w:pPr>
    </w:p>
    <w:p w14:paraId="668C1354" w14:textId="77777777" w:rsidR="004704A2" w:rsidRDefault="004704A2" w:rsidP="00D95E6C">
      <w:pPr>
        <w:rPr>
          <w:bCs/>
        </w:rPr>
      </w:pPr>
    </w:p>
    <w:p w14:paraId="2207D08C" w14:textId="77777777" w:rsidR="004704A2" w:rsidRDefault="004704A2" w:rsidP="00D95E6C">
      <w:pPr>
        <w:rPr>
          <w:bCs/>
          <w:szCs w:val="22"/>
        </w:rPr>
      </w:pPr>
    </w:p>
    <w:p w14:paraId="29E72EA4" w14:textId="77777777" w:rsidR="001258DC" w:rsidRDefault="001258DC" w:rsidP="00D95E6C">
      <w:pPr>
        <w:rPr>
          <w:bCs/>
          <w:szCs w:val="22"/>
        </w:rPr>
      </w:pPr>
    </w:p>
    <w:p w14:paraId="74B76590" w14:textId="77777777" w:rsidR="001258DC" w:rsidRDefault="001258DC" w:rsidP="00D95E6C">
      <w:pPr>
        <w:rPr>
          <w:bCs/>
          <w:szCs w:val="22"/>
        </w:rPr>
      </w:pPr>
    </w:p>
    <w:p w14:paraId="7D9644E6" w14:textId="77777777" w:rsidR="001258DC" w:rsidRDefault="001258DC" w:rsidP="00D95E6C">
      <w:pPr>
        <w:rPr>
          <w:bCs/>
          <w:szCs w:val="22"/>
        </w:rPr>
      </w:pPr>
    </w:p>
    <w:p w14:paraId="5A3CA785" w14:textId="77777777" w:rsidR="001258DC" w:rsidRDefault="001258DC" w:rsidP="00D95E6C">
      <w:pPr>
        <w:rPr>
          <w:bCs/>
          <w:szCs w:val="22"/>
        </w:rPr>
      </w:pPr>
    </w:p>
    <w:p w14:paraId="532EE430" w14:textId="77777777" w:rsidR="001258DC" w:rsidRPr="007C769D" w:rsidRDefault="001258DC" w:rsidP="00D95E6C">
      <w:pPr>
        <w:rPr>
          <w:bCs/>
          <w:szCs w:val="22"/>
        </w:rPr>
      </w:pPr>
    </w:p>
    <w:p w14:paraId="50DCFDCE" w14:textId="77777777" w:rsidR="001B7911" w:rsidRDefault="005D4BF4" w:rsidP="005D4BF4">
      <w:pPr>
        <w:pStyle w:val="Heading1"/>
      </w:pPr>
      <w:r>
        <w:lastRenderedPageBreak/>
        <w:t xml:space="preserve">Introduction </w:t>
      </w:r>
    </w:p>
    <w:p w14:paraId="49019D54" w14:textId="319313AD" w:rsidR="000C0D80" w:rsidRDefault="005D4BF4" w:rsidP="000C0D80">
      <w:r w:rsidRPr="00961A71">
        <w:t>Farm Animal Genetic Resources (FAnGR)</w:t>
      </w:r>
      <w:r w:rsidR="005521D0">
        <w:t xml:space="preserve"> diversity</w:t>
      </w:r>
      <w:r w:rsidRPr="00961A71">
        <w:t xml:space="preserve"> underpins resilient agricultural systems and  </w:t>
      </w:r>
      <w:ins w:id="21" w:author="MORAN Dominic" w:date="2018-07-14T02:02:00Z">
        <w:r w:rsidR="00263BB0">
          <w:t xml:space="preserve">need to be part of any </w:t>
        </w:r>
      </w:ins>
      <w:del w:id="22" w:author="MORAN Dominic" w:date="2018-07-14T02:02:00Z">
        <w:r w:rsidRPr="00961A71" w:rsidDel="00263BB0">
          <w:delText>contributes to</w:delText>
        </w:r>
      </w:del>
      <w:r w:rsidRPr="00961A71">
        <w:t xml:space="preserve"> sustainable intensification (SI) </w:t>
      </w:r>
      <w:del w:id="23" w:author="Warwick Wainwright" w:date="2018-07-24T12:02:00Z">
        <w:r w:rsidRPr="00961A71" w:rsidDel="00DB142C">
          <w:delText xml:space="preserve">strategies </w:delText>
        </w:r>
      </w:del>
      <w:ins w:id="24" w:author="Warwick Wainwright" w:date="2018-07-24T12:02:00Z">
        <w:r w:rsidR="00DB142C">
          <w:t>strategy</w:t>
        </w:r>
        <w:r w:rsidR="00DB142C" w:rsidRPr="00961A71">
          <w:t xml:space="preserve"> </w:t>
        </w:r>
      </w:ins>
      <w:r w:rsidRPr="00961A71">
        <w:t>to meet rising demand for livestock products</w:t>
      </w:r>
      <w:r w:rsidR="000147B6">
        <w:t xml:space="preserve"> </w:t>
      </w:r>
      <w:r w:rsidR="000147B6">
        <w:fldChar w:fldCharType="begin" w:fldLock="1"/>
      </w:r>
      <w:r w:rsidR="008B0780">
        <w:instrText>ADDIN CSL_CITATION { "citationItems" : [ { "id" : "ITEM-1", "itemData" : { "ISSN" : "1476-4687", "author" : [ { "dropping-particle" : "", "family" : "Eisler", "given" : "Mark C", "non-dropping-particle" : "", "parse-names" : false, "suffix" : "" }, { "dropping-particle" : "", "family" : "Lee", "given" : "M R", "non-dropping-particle" : "", "parse-names" : false, "suffix" : "" }, { "dropping-particle" : "", "family" : "Tarlton", "given" : "John F", "non-dropping-particle" : "", "parse-names" : false, "suffix" : "" }, { "dropping-particle" : "", "family" : "Martin", "given" : "Graeme B", "non-dropping-particle" : "", "parse-names" : false, "suffix" : "" }, { "dropping-particle" : "", "family" : "Beddington", "given" : "John", "non-dropping-particle" : "", "parse-names" : false, "suffix" : "" }, { "dropping-particle" : "", "family" : "Dungait", "given" : "J A", "non-dropping-particle" : "", "parse-names" : false, "suffix" : "" }, { "dropping-particle" : "", "family" : "Greathead", "given" : "Henry", "non-dropping-particle" : "", "parse-names" : false, "suffix" : "" }, { "dropping-particle" : "", "family" : "Liu", "given" : "Jianxin", "non-dropping-particle" : "", "parse-names" : false, "suffix" : "" }, { "dropping-particle" : "", "family" : "Mathew", "given" : "Stephen", "non-dropping-particle" : "", "parse-names" : false, "suffix" : "" }, { "dropping-particle" : "", "family" : "Miller", "given" : "Helen", "non-dropping-particle" : "", "parse-names" : false, "suffix" : "" } ], "container-title" : "Nature", "id" : "ITEM-1", "issue" : "7490", "issued" : { "date-parts" : [ [ "2014" ] ] }, "page" : "32", "title" : "Steps to sustainable livestock.", "type" : "article-journal", "volume" : "507" }, "uris" : [ "http://www.mendeley.com/documents/?uuid=13057168-81b5-474b-a193-41e818b5f8f1" ] } ], "mendeley" : { "formattedCitation" : "[1]", "plainTextFormattedCitation" : "[1]", "previouslyFormattedCitation" : "[1]" }, "properties" : { "noteIndex" : 0 }, "schema" : "https://github.com/citation-style-language/schema/raw/master/csl-citation.json" }</w:instrText>
      </w:r>
      <w:r w:rsidR="000147B6">
        <w:fldChar w:fldCharType="separate"/>
      </w:r>
      <w:r w:rsidR="000147B6" w:rsidRPr="000147B6">
        <w:rPr>
          <w:noProof/>
        </w:rPr>
        <w:t>[1]</w:t>
      </w:r>
      <w:r w:rsidR="000147B6">
        <w:fldChar w:fldCharType="end"/>
      </w:r>
      <w:r w:rsidR="00EB230B">
        <w:t xml:space="preserve">. </w:t>
      </w:r>
      <w:r w:rsidRPr="00961A71">
        <w:t xml:space="preserve">However, concentration on elite breeding lines has </w:t>
      </w:r>
      <w:r>
        <w:t xml:space="preserve">reduced genetic variation in many commercial breeds whilst marginalising traditional </w:t>
      </w:r>
      <w:del w:id="25" w:author="MORAN Dominic" w:date="2018-07-14T02:03:00Z">
        <w:r w:rsidRPr="00961A71" w:rsidDel="00263BB0">
          <w:delText xml:space="preserve"> </w:delText>
        </w:r>
      </w:del>
      <w:r w:rsidRPr="00961A71">
        <w:t>breeds whose</w:t>
      </w:r>
      <w:r w:rsidR="00DB0A24">
        <w:t xml:space="preserve"> </w:t>
      </w:r>
      <w:r w:rsidRPr="00961A71">
        <w:t xml:space="preserve">value is often poorly understood </w:t>
      </w:r>
      <w:r w:rsidRPr="00961A71">
        <w:fldChar w:fldCharType="begin" w:fldLock="1"/>
      </w:r>
      <w:r w:rsidR="008B0780">
        <w:instrText>ADDIN CSL_CITATION { "citationItems" : [ { "id" : "ITEM-1", "itemData" : { "DOI" : "10.1080/21513732.2011.593557", "ISSN" : "2151-3732", "author" : [ { "dropping-particle" : "", "family" : "Ahtiainen", "given" : "Heini", "non-dropping-particle" : "", "parse-names" : false, "suffix" : "" }, { "dropping-particle" : "", "family" : "Pouta", "given" : "Eija", "non-dropping-particle" : "", "parse-names" : false, "suffix" : "" } ], "container-title" : "International Journal of Biodiversity Science, Ecosystem Services &amp; Management", "id" : "ITEM-1", "issue" : "1", "issued" : { "date-parts" : [ [ "2011", "3" ] ] }, "page" : "27-38", "title" : "The value of genetic resources in agriculture: a meta-analysis assessing existing knowledge and future research needs", "type" : "article-journal", "volume" : "7" }, "uris" : [ "http://www.mendeley.com/documents/?uuid=a3c6d227-eacd-4955-a136-46894a739705" ] }, { "id" : "ITEM-2", "itemData" : { "author" : [ { "dropping-particle" : "", "family" : "FAO", "given" : "", "non-dropping-particle" : "", "parse-names" : false, "suffix" : "" } ], "id" : "ITEM-2", "issued" : { "date-parts" : [ [ "2015" ] ] }, "publisher-place" : "Rome, Italy", "title" : "The Second State of The Worlds Farm Animal Genetic Resources Report", "type" : "report" }, "uris" : [ "http://www.mendeley.com/documents/?uuid=f6ae11ba-ed5d-4cc3-904b-0e7d6358fe3b" ] } ], "mendeley" : { "formattedCitation" : "[2,3]", "plainTextFormattedCitation" : "[2,3]", "previouslyFormattedCitation" : "[2,3]" }, "properties" : { "noteIndex" : 0 }, "schema" : "https://github.com/citation-style-language/schema/raw/master/csl-citation.json" }</w:instrText>
      </w:r>
      <w:r w:rsidRPr="00961A71">
        <w:fldChar w:fldCharType="separate"/>
      </w:r>
      <w:r w:rsidR="000147B6" w:rsidRPr="000147B6">
        <w:rPr>
          <w:noProof/>
        </w:rPr>
        <w:t>[2,3]</w:t>
      </w:r>
      <w:r w:rsidRPr="00961A71">
        <w:fldChar w:fldCharType="end"/>
      </w:r>
      <w:r w:rsidRPr="00961A71">
        <w:t xml:space="preserve">. </w:t>
      </w:r>
    </w:p>
    <w:p w14:paraId="5DFD8305" w14:textId="77777777" w:rsidR="00A82218" w:rsidRDefault="00A82218" w:rsidP="00E90CF4"/>
    <w:p w14:paraId="6198390C" w14:textId="5B0A4F3F" w:rsidR="003B1FBD" w:rsidRDefault="005D4BF4" w:rsidP="000C0D80">
      <w:r w:rsidRPr="00961A71">
        <w:t xml:space="preserve">SI strategies should </w:t>
      </w:r>
      <w:r w:rsidR="005521D0">
        <w:t>include</w:t>
      </w:r>
      <w:r w:rsidRPr="00961A71">
        <w:t xml:space="preserve"> investments </w:t>
      </w:r>
      <w:r w:rsidR="005521D0">
        <w:t>to</w:t>
      </w:r>
      <w:r w:rsidRPr="00961A71">
        <w:t xml:space="preserve"> maintain genetic variation across </w:t>
      </w:r>
      <w:r w:rsidR="00D46792" w:rsidRPr="00961A71">
        <w:t>a range</w:t>
      </w:r>
      <w:r w:rsidR="005C09B6">
        <w:t xml:space="preserve"> of breeds</w:t>
      </w:r>
      <w:r w:rsidRPr="00961A71">
        <w:t xml:space="preserve"> </w:t>
      </w:r>
      <w:r w:rsidR="005C09B6">
        <w:t>(</w:t>
      </w:r>
      <w:r w:rsidRPr="00961A71">
        <w:t>including rare breeds</w:t>
      </w:r>
      <w:r w:rsidR="005C09B6">
        <w:t>) to ensure adaptive capacity in livestock systems</w:t>
      </w:r>
      <w:r w:rsidR="00A82218">
        <w:t>.</w:t>
      </w:r>
      <w:r w:rsidR="00E90CF4">
        <w:t xml:space="preserve"> </w:t>
      </w:r>
      <w:r w:rsidR="005C09B6">
        <w:t>This</w:t>
      </w:r>
      <w:r w:rsidR="00A82218">
        <w:t xml:space="preserve"> </w:t>
      </w:r>
      <w:r w:rsidR="00E90CF4">
        <w:t xml:space="preserve">is </w:t>
      </w:r>
      <w:r w:rsidR="006A0EB7">
        <w:t>particularly</w:t>
      </w:r>
      <w:r w:rsidR="00E90CF4">
        <w:t xml:space="preserve"> important when considering profound demographic and environmental changes </w:t>
      </w:r>
      <w:r w:rsidR="0089007F">
        <w:t xml:space="preserve">facing </w:t>
      </w:r>
      <w:r w:rsidR="00F771A5">
        <w:t xml:space="preserve">the </w:t>
      </w:r>
      <w:proofErr w:type="spellStart"/>
      <w:r w:rsidR="0089007F">
        <w:t>agri</w:t>
      </w:r>
      <w:proofErr w:type="spellEnd"/>
      <w:r w:rsidR="00D95E6C">
        <w:t>-</w:t>
      </w:r>
      <w:r w:rsidR="0089007F">
        <w:t xml:space="preserve">food </w:t>
      </w:r>
      <w:r w:rsidR="00F771A5">
        <w:t>sector</w:t>
      </w:r>
      <w:r w:rsidR="0089007F">
        <w:t xml:space="preserve"> including </w:t>
      </w:r>
      <w:r w:rsidR="00E90CF4" w:rsidRPr="00961A71">
        <w:rPr>
          <w:bCs/>
        </w:rPr>
        <w:t>population</w:t>
      </w:r>
      <w:r w:rsidR="002E4BC2">
        <w:rPr>
          <w:bCs/>
        </w:rPr>
        <w:t xml:space="preserve"> growth</w:t>
      </w:r>
      <w:r w:rsidR="00E90CF4" w:rsidRPr="00961A71">
        <w:rPr>
          <w:bCs/>
        </w:rPr>
        <w:t xml:space="preserve">, land scarcity and climate change </w:t>
      </w:r>
      <w:r w:rsidR="00E90CF4" w:rsidRPr="00961A71">
        <w:rPr>
          <w:bCs/>
        </w:rPr>
        <w:fldChar w:fldCharType="begin" w:fldLock="1"/>
      </w:r>
      <w:r w:rsidR="008B0780">
        <w:rPr>
          <w:bCs/>
        </w:rPr>
        <w:instrText>ADDIN CSL_CITATION { "citationItems" : [ { "id" : "ITEM-1", "itemData" : { "author" : [ { "dropping-particle" : "", "family" : "FAO", "given" : "", "non-dropping-particle" : "", "parse-names" : false, "suffix" : "" } ], "id" : "ITEM-1", "issued" : { "date-parts" : [ [ "2017" ] ] }, "publisher-place" : "Rome, Italy", "title" : "The future of food and agriculture \u2013 Trends and challenges.", "type" : "report" }, "uris" : [ "http://www.mendeley.com/documents/?uuid=ce027502-87cf-47da-9411-1a580270ed04" ] } ], "mendeley" : { "formattedCitation" : "[4]", "plainTextFormattedCitation" : "[4]", "previouslyFormattedCitation" : "[4]" }, "properties" : { "noteIndex" : 0 }, "schema" : "https://github.com/citation-style-language/schema/raw/master/csl-citation.json" }</w:instrText>
      </w:r>
      <w:r w:rsidR="00E90CF4" w:rsidRPr="00961A71">
        <w:rPr>
          <w:bCs/>
        </w:rPr>
        <w:fldChar w:fldCharType="separate"/>
      </w:r>
      <w:r w:rsidR="000147B6" w:rsidRPr="000147B6">
        <w:rPr>
          <w:bCs/>
          <w:noProof/>
        </w:rPr>
        <w:t>[4]</w:t>
      </w:r>
      <w:r w:rsidR="00E90CF4" w:rsidRPr="00961A71">
        <w:rPr>
          <w:bCs/>
        </w:rPr>
        <w:fldChar w:fldCharType="end"/>
      </w:r>
      <w:r w:rsidR="00E90CF4" w:rsidRPr="00961A71">
        <w:rPr>
          <w:bCs/>
        </w:rPr>
        <w:t>.</w:t>
      </w:r>
      <w:r w:rsidR="00591DBD">
        <w:rPr>
          <w:bCs/>
        </w:rPr>
        <w:t xml:space="preserve"> </w:t>
      </w:r>
      <w:r w:rsidRPr="00961A71">
        <w:t>Equally important, but less often ar</w:t>
      </w:r>
      <w:r w:rsidR="005B57E5">
        <w:t>ticulated</w:t>
      </w:r>
      <w:r w:rsidR="003B1FBD">
        <w:t xml:space="preserve"> in decision making</w:t>
      </w:r>
      <w:r w:rsidR="005B57E5">
        <w:t>, are</w:t>
      </w:r>
      <w:r w:rsidRPr="00961A71">
        <w:t xml:space="preserve"> the cultural and heritage attributes embodied in rare breeds</w:t>
      </w:r>
      <w:r w:rsidR="009943CD">
        <w:t xml:space="preserve"> </w:t>
      </w:r>
      <w:r w:rsidR="009943CD">
        <w:fldChar w:fldCharType="begin" w:fldLock="1"/>
      </w:r>
      <w:r w:rsidR="008B0780">
        <w:instrText>ADDIN CSL_CITATION { "citationItems" : [ { "id" : "ITEM-1", "itemData" : { "DOI" : "10.1016/j.ecolecon.2013.06.002", "ISSN" : "09218009", "author" : [ { "dropping-particle" : "", "family" : "Zander", "given" : "Kerstin K.", "non-dropping-particle" : "", "parse-names" : false, "suffix" : "" }, { "dropping-particle" : "", "family" : "Signorello", "given" : "Giovanni", "non-dropping-particle" : "", "parse-names" : false, "suffix" : "" }, { "dropping-particle" : "", "family" : "Salvo", "given" : "Maria", "non-dropping-particle" : "De", "parse-names" : false, "suffix" : "" }, { "dropping-particle" : "", "family" : "Gandini", "given" : "Gustavo", "non-dropping-particle" : "", "parse-names" : false, "suffix" : "" }, { "dropping-particle" : "", "family" : "Drucker", "given" : "Adam G.", "non-dropping-particle" : "", "parse-names" : false, "suffix" : "" } ], "container-title" : "Ecological Economics", "id" : "ITEM-1", "issued" : { "date-parts" : [ [ "2013", "9" ] ] }, "page" : "219-229", "publisher" : "Elsevier B.V.", "title" : "Assessing the total economic value of threatened livestock breeds in Italy: Implications for conservation policy", "type" : "article-journal", "volume" : "93" }, "uris" : [ "http://www.mendeley.com/documents/?uuid=3669b8b7-af10-43ea-9c5c-7ddf3937838f" ] }, { "id" : "ITEM-2", "itemData" : { "ISSN" : "1439-0388", "author" : [ { "dropping-particle" : "", "family" : "Gandini", "given" : "Gustavo C", "non-dropping-particle" : "", "parse-names" : false, "suffix" : "" }, { "dropping-particle" : "", "family" : "Villa", "given" : "Emanuele", "non-dropping-particle" : "", "parse-names" : false, "suffix" : "" } ], "container-title" : "Journal of Animal Breeding and Genetics", "id" : "ITEM-2", "issue" : "1", "issued" : { "date-parts" : [ [ "2003" ] ] }, "page" : "1-11", "publisher" : "Wiley Online Library", "title" : "Analysis of the cultural value of local livestock breeds: a methodology", "type" : "article-journal", "volume" : "120" }, "uris" : [ "http://www.mendeley.com/documents/?uuid=cfe8a58f-75c7-441c-a70b-b8b40190ef9d" ] } ], "mendeley" : { "formattedCitation" : "[5,6]", "plainTextFormattedCitation" : "[5,6]", "previouslyFormattedCitation" : "[5,6]" }, "properties" : { "noteIndex" : 0 }, "schema" : "https://github.com/citation-style-language/schema/raw/master/csl-citation.json" }</w:instrText>
      </w:r>
      <w:r w:rsidR="009943CD">
        <w:fldChar w:fldCharType="separate"/>
      </w:r>
      <w:r w:rsidR="000147B6" w:rsidRPr="000147B6">
        <w:rPr>
          <w:noProof/>
        </w:rPr>
        <w:t>[5,6]</w:t>
      </w:r>
      <w:r w:rsidR="009943CD">
        <w:fldChar w:fldCharType="end"/>
      </w:r>
      <w:r w:rsidR="00594D5E">
        <w:t>.</w:t>
      </w:r>
      <w:r w:rsidR="00E13A8D">
        <w:t xml:space="preserve"> </w:t>
      </w:r>
      <w:r w:rsidR="003354B1">
        <w:rPr>
          <w:bCs/>
        </w:rPr>
        <w:t>M</w:t>
      </w:r>
      <w:r w:rsidRPr="00961A71">
        <w:rPr>
          <w:bCs/>
        </w:rPr>
        <w:t>arkets often fail to</w:t>
      </w:r>
      <w:r w:rsidR="002E4BC2">
        <w:rPr>
          <w:bCs/>
        </w:rPr>
        <w:t xml:space="preserve"> reflect</w:t>
      </w:r>
      <w:r w:rsidR="00D46792">
        <w:rPr>
          <w:bCs/>
        </w:rPr>
        <w:t xml:space="preserve"> </w:t>
      </w:r>
      <w:r w:rsidR="00BB69CC">
        <w:rPr>
          <w:bCs/>
        </w:rPr>
        <w:t xml:space="preserve">these </w:t>
      </w:r>
      <w:r w:rsidRPr="00961A71">
        <w:rPr>
          <w:bCs/>
        </w:rPr>
        <w:t>values</w:t>
      </w:r>
      <w:r w:rsidR="006A4170">
        <w:rPr>
          <w:bCs/>
        </w:rPr>
        <w:t>,</w:t>
      </w:r>
      <w:r w:rsidRPr="00961A71">
        <w:rPr>
          <w:bCs/>
        </w:rPr>
        <w:t xml:space="preserve"> which can be substantial but difficult to measure.</w:t>
      </w:r>
      <w:r w:rsidR="009413C4">
        <w:rPr>
          <w:bCs/>
        </w:rPr>
        <w:t xml:space="preserve"> </w:t>
      </w:r>
      <w:r w:rsidR="00DE1228">
        <w:rPr>
          <w:bCs/>
        </w:rPr>
        <w:t>B</w:t>
      </w:r>
      <w:r w:rsidR="009413C4">
        <w:rPr>
          <w:bCs/>
        </w:rPr>
        <w:t xml:space="preserve">reed genetic diversity </w:t>
      </w:r>
      <w:r w:rsidR="00DE1228">
        <w:rPr>
          <w:bCs/>
        </w:rPr>
        <w:t>is therefore undersupplied by markets</w:t>
      </w:r>
      <w:r w:rsidR="009413C4">
        <w:rPr>
          <w:bCs/>
        </w:rPr>
        <w:t xml:space="preserve"> </w:t>
      </w:r>
      <w:r w:rsidR="009413C4">
        <w:rPr>
          <w:bCs/>
        </w:rPr>
        <w:fldChar w:fldCharType="begin" w:fldLock="1"/>
      </w:r>
      <w:r w:rsidR="008B0780">
        <w:rPr>
          <w:bCs/>
        </w:rPr>
        <w:instrText>ADDIN CSL_CITATION { "citationItems" : [ { "id" : "ITEM-1", "itemData" : { "DOI" : "10.1016/j.ecolecon.2013.06.002", "ISSN" : "09218009", "author" : [ { "dropping-particle" : "", "family" : "Zander", "given" : "Kerstin K.", "non-dropping-particle" : "", "parse-names" : false, "suffix" : "" }, { "dropping-particle" : "", "family" : "Signorello", "given" : "Giovanni", "non-dropping-particle" : "", "parse-names" : false, "suffix" : "" }, { "dropping-particle" : "", "family" : "Salvo", "given" : "Maria", "non-dropping-particle" : "De", "parse-names" : false, "suffix" : "" }, { "dropping-particle" : "", "family" : "Gandini", "given" : "Gustavo", "non-dropping-particle" : "", "parse-names" : false, "suffix" : "" }, { "dropping-particle" : "", "family" : "Drucker", "given" : "Adam G.", "non-dropping-particle" : "", "parse-names" : false, "suffix" : "" } ], "container-title" : "Ecological Economics", "id" : "ITEM-1", "issued" : { "date-parts" : [ [ "2013", "9" ] ] }, "page" : "219-229", "publisher" : "Elsevier B.V.", "title" : "Assessing the total economic value of threatened livestock breeds in Italy: Implications for conservation policy", "type" : "article-journal", "volume" : "93" }, "uris" : [ "http://www.mendeley.com/documents/?uuid=3669b8b7-af10-43ea-9c5c-7ddf3937838f" ] } ], "mendeley" : { "formattedCitation" : "[5]", "plainTextFormattedCitation" : "[5]", "previouslyFormattedCitation" : "[5]" }, "properties" : { "noteIndex" : 0 }, "schema" : "https://github.com/citation-style-language/schema/raw/master/csl-citation.json" }</w:instrText>
      </w:r>
      <w:r w:rsidR="009413C4">
        <w:rPr>
          <w:bCs/>
        </w:rPr>
        <w:fldChar w:fldCharType="separate"/>
      </w:r>
      <w:r w:rsidR="000147B6" w:rsidRPr="000147B6">
        <w:rPr>
          <w:bCs/>
          <w:noProof/>
        </w:rPr>
        <w:t>[5]</w:t>
      </w:r>
      <w:r w:rsidR="009413C4">
        <w:rPr>
          <w:bCs/>
        </w:rPr>
        <w:fldChar w:fldCharType="end"/>
      </w:r>
      <w:r w:rsidR="003B1FBD">
        <w:rPr>
          <w:bCs/>
        </w:rPr>
        <w:t xml:space="preserve"> and </w:t>
      </w:r>
      <w:del w:id="26" w:author="MORAN Dominic" w:date="2018-07-14T02:05:00Z">
        <w:r w:rsidR="003B1FBD" w:rsidDel="00144616">
          <w:rPr>
            <w:bCs/>
          </w:rPr>
          <w:delText xml:space="preserve"> </w:delText>
        </w:r>
      </w:del>
      <w:r w:rsidR="003B1FBD">
        <w:rPr>
          <w:bCs/>
        </w:rPr>
        <w:t>t</w:t>
      </w:r>
      <w:r w:rsidR="00F771A5">
        <w:rPr>
          <w:bCs/>
        </w:rPr>
        <w:t>here is a</w:t>
      </w:r>
      <w:r w:rsidRPr="00961A71">
        <w:rPr>
          <w:bCs/>
        </w:rPr>
        <w:t xml:space="preserve"> need to explore policy </w:t>
      </w:r>
      <w:r w:rsidR="009413C4">
        <w:rPr>
          <w:bCs/>
        </w:rPr>
        <w:t>interventions</w:t>
      </w:r>
      <w:r w:rsidRPr="00961A71">
        <w:rPr>
          <w:bCs/>
        </w:rPr>
        <w:t xml:space="preserve"> to counter market failure</w:t>
      </w:r>
      <w:r w:rsidR="008A7BC4">
        <w:rPr>
          <w:bCs/>
        </w:rPr>
        <w:t>.</w:t>
      </w:r>
      <w:r w:rsidRPr="00961A71">
        <w:rPr>
          <w:bCs/>
        </w:rPr>
        <w:t xml:space="preserve"> </w:t>
      </w:r>
    </w:p>
    <w:p w14:paraId="27D16038" w14:textId="77777777" w:rsidR="003B1FBD" w:rsidRDefault="003B1FBD" w:rsidP="000C0D80"/>
    <w:p w14:paraId="26651C89" w14:textId="2C92F3D7" w:rsidR="00FC19E1" w:rsidRPr="003B1FBD" w:rsidRDefault="009413C4" w:rsidP="000C0D80">
      <w:pPr>
        <w:rPr>
          <w:bCs/>
        </w:rPr>
      </w:pPr>
      <w:r>
        <w:t xml:space="preserve">While </w:t>
      </w:r>
      <w:r w:rsidR="00E47529">
        <w:t xml:space="preserve">contractual schemes for rare breed conservation are present in Europe, </w:t>
      </w:r>
      <w:del w:id="27" w:author="Warwick Wainwright" w:date="2018-07-24T12:03:00Z">
        <w:r w:rsidR="00E47529" w:rsidDel="00DB142C">
          <w:delText xml:space="preserve">many </w:delText>
        </w:r>
      </w:del>
      <w:ins w:id="28" w:author="Warwick Wainwright" w:date="2018-07-24T12:03:00Z">
        <w:r w:rsidR="00DB142C">
          <w:t xml:space="preserve">many are often </w:t>
        </w:r>
      </w:ins>
      <w:del w:id="29" w:author="Warwick Wainwright" w:date="2018-07-24T12:03:00Z">
        <w:r w:rsidR="00DE1228" w:rsidDel="00DB142C">
          <w:delText>are</w:delText>
        </w:r>
        <w:r w:rsidR="00241F07" w:rsidDel="00DB142C">
          <w:delText xml:space="preserve"> </w:delText>
        </w:r>
        <w:r w:rsidR="008A7BC4" w:rsidDel="00DB142C">
          <w:delText>often</w:delText>
        </w:r>
        <w:r w:rsidR="009D1A4C" w:rsidDel="00DB142C">
          <w:delText xml:space="preserve"> </w:delText>
        </w:r>
      </w:del>
      <w:r w:rsidR="009D1A4C">
        <w:t>poor</w:t>
      </w:r>
      <w:r w:rsidR="008A7BC4">
        <w:t>ly</w:t>
      </w:r>
      <w:r w:rsidR="00DE1228">
        <w:t xml:space="preserve"> target</w:t>
      </w:r>
      <w:r w:rsidR="008A7BC4">
        <w:t>ed</w:t>
      </w:r>
      <w:r w:rsidR="00241F07">
        <w:t xml:space="preserve"> </w:t>
      </w:r>
      <w:r w:rsidR="0050038F">
        <w:fldChar w:fldCharType="begin" w:fldLock="1"/>
      </w:r>
      <w:r w:rsidR="008B0780">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"id" : "ITEM-2", "itemData" : { "ISSN" : "1330-7142", "author" : [ { "dropping-particle" : "", "family" : "Bojkovski", "given" : "Danijela", "non-dropping-particle" : "", "parse-names" : false, "suffix" : "" }, { "dropping-particle" : "", "family" : "Sim\u010di\u010d", "given" : "Mojca", "non-dropping-particle" : "", "parse-names" : false, "suffix" : "" }, { "dropping-particle" : "", "family" : "Kompan", "given" : "Drago", "non-dropping-particle" : "", "parse-names" : false, "suffix" : "" } ], "container-title" : "PoljoPrivreda", "id" : "ITEM-2", "issue" : "1 SUPPLEMENT", "issued" : { "date-parts" : [ [ "2015" ] ] }, "page" : "7-10", "publisher" : "Poljoprivredni fakultet u Osijeku i Poljoprivredni institut Osijek", "title" : "Supports for local breeds in the European region\u2013an overview", "type" : "article-journal", "volume" : "21" }, "uris" : [ "http://www.mendeley.com/documents/?uuid=9a757e1f-d47b-41a5-b325-eb6a5f3a9ee9" ] } ], "mendeley" : { "formattedCitation" : "[7,8]", "plainTextFormattedCitation" : "[7,8]", "previouslyFormattedCitation" : "[7,8]" }, "properties" : { "noteIndex" : 0 }, "schema" : "https://github.com/citation-style-language/schema/raw/master/csl-citation.json" }</w:instrText>
      </w:r>
      <w:r w:rsidR="0050038F">
        <w:fldChar w:fldCharType="separate"/>
      </w:r>
      <w:r w:rsidR="000147B6" w:rsidRPr="000147B6">
        <w:rPr>
          <w:noProof/>
        </w:rPr>
        <w:t>[7,8]</w:t>
      </w:r>
      <w:r w:rsidR="0050038F">
        <w:fldChar w:fldCharType="end"/>
      </w:r>
      <w:r w:rsidR="0050038F">
        <w:t xml:space="preserve">. </w:t>
      </w:r>
      <w:r w:rsidR="00671F50">
        <w:t>T</w:t>
      </w:r>
      <w:r w:rsidR="00BC2A5F">
        <w:t>argeting</w:t>
      </w:r>
      <w:r w:rsidR="003F618C">
        <w:t xml:space="preserve"> incentives towards </w:t>
      </w:r>
      <w:r w:rsidR="00231962">
        <w:t xml:space="preserve">small-holder and </w:t>
      </w:r>
      <w:r w:rsidR="006B2F6C">
        <w:t>extensive</w:t>
      </w:r>
      <w:r w:rsidR="00231962">
        <w:t xml:space="preserve"> farm systems</w:t>
      </w:r>
      <w:r w:rsidR="003F618C">
        <w:t xml:space="preserve"> ma</w:t>
      </w:r>
      <w:r w:rsidR="006B2F6C">
        <w:t xml:space="preserve">y improve </w:t>
      </w:r>
      <w:r w:rsidR="00DE1228">
        <w:t xml:space="preserve">scheme </w:t>
      </w:r>
      <w:r w:rsidR="006B2F6C">
        <w:t xml:space="preserve">efficiency and uptake, </w:t>
      </w:r>
      <w:r w:rsidR="00DE1228">
        <w:t xml:space="preserve">given </w:t>
      </w:r>
      <w:r w:rsidR="009D1A4C">
        <w:t>the</w:t>
      </w:r>
      <w:r w:rsidR="008A7BC4">
        <w:t>ir</w:t>
      </w:r>
      <w:r w:rsidR="009D1A4C">
        <w:t xml:space="preserve"> </w:t>
      </w:r>
      <w:r w:rsidR="008A7BC4">
        <w:t xml:space="preserve">lower </w:t>
      </w:r>
      <w:r w:rsidR="009D1A4C">
        <w:t xml:space="preserve">opportunity cost of </w:t>
      </w:r>
      <w:r w:rsidR="001B2B17">
        <w:t>conservation</w:t>
      </w:r>
      <w:r w:rsidR="00BC2A5F">
        <w:t xml:space="preserve"> </w:t>
      </w:r>
      <w:r w:rsidR="00BC2A5F">
        <w:fldChar w:fldCharType="begin" w:fldLock="1"/>
      </w:r>
      <w:r w:rsidR="008B0780">
        <w:instrText>ADDIN CSL_CITATION { "citationItems" : [ { "id" : "ITEM-1", "itemData" : { "ISSN" : "0169-5347", "author" : [ { "dropping-particle" : "", "family" : "Naidoo", "given" : "Robin", "non-dropping-particle" : "", "parse-names" : false, "suffix" : "" }, { "dropping-particle" : "", "family" : "Balmford", "given" : "Andrew", "non-dropping-particle" : "", "parse-names" : false, "suffix" : "" }, { "dropping-particle" : "", "family" : "Ferraro", "given" : "Paul J", "non-dropping-particle" : "", "parse-names" : false, "suffix" : "" }, { "dropping-particle" : "", "family" : "Polasky", "given" : "Stephen", "non-dropping-particle" : "", "parse-names" : false, "suffix" : "" }, { "dropping-particle" : "", "family" : "Ricketts", "given" : "Taylor H", "non-dropping-particle" : "", "parse-names" : false, "suffix" : "" }, { "dropping-particle" : "", "family" : "Rouget", "given" : "Mathieu", "non-dropping-particle" : "", "parse-names" : false, "suffix" : "" } ], "container-title" : "Trends in ecology &amp; evolution", "id" : "ITEM-1", "issue" : "12", "issued" : { "date-parts" : [ [ "2006" ] ] }, "page" : "681-687", "publisher" : "Elsevier", "title" : "Integrating economic costs into conservation planning", "type" : "article-journal", "volume" : "21" }, "uris" : [ "http://www.mendeley.com/documents/?uuid=cd8955ac-78a1-4a57-af45-bba577091676" ] } ], "mendeley" : { "formattedCitation" : "[9]", "plainTextFormattedCitation" : "[9]", "previouslyFormattedCitation" : "[9]" }, "properties" : { "noteIndex" : 0 }, "schema" : "https://github.com/citation-style-language/schema/raw/master/csl-citation.json" }</w:instrText>
      </w:r>
      <w:r w:rsidR="00BC2A5F">
        <w:fldChar w:fldCharType="separate"/>
      </w:r>
      <w:r w:rsidR="000147B6" w:rsidRPr="000147B6">
        <w:rPr>
          <w:noProof/>
        </w:rPr>
        <w:t>[9]</w:t>
      </w:r>
      <w:r w:rsidR="00BC2A5F">
        <w:fldChar w:fldCharType="end"/>
      </w:r>
      <w:r w:rsidR="00622998">
        <w:t>.</w:t>
      </w:r>
      <w:r w:rsidR="008A7BC4">
        <w:t xml:space="preserve">  This </w:t>
      </w:r>
      <w:del w:id="30" w:author="MORAN Dominic" w:date="2018-07-14T02:05:00Z">
        <w:r w:rsidR="008A7BC4" w:rsidDel="00144616">
          <w:delText xml:space="preserve"> </w:delText>
        </w:r>
      </w:del>
      <w:r w:rsidR="008A7BC4">
        <w:t xml:space="preserve">paper </w:t>
      </w:r>
      <w:r w:rsidR="006B2F6C">
        <w:t>explore</w:t>
      </w:r>
      <w:r w:rsidR="008A7BC4">
        <w:t>s</w:t>
      </w:r>
      <w:r w:rsidR="00E47529">
        <w:t xml:space="preserve"> rare breed conservation</w:t>
      </w:r>
      <w:r w:rsidR="005D4BF4" w:rsidRPr="00961A71">
        <w:t xml:space="preserve"> </w:t>
      </w:r>
      <w:r w:rsidR="006B2F6C">
        <w:t xml:space="preserve">contracts </w:t>
      </w:r>
      <w:r w:rsidR="005D4BF4" w:rsidRPr="00961A71">
        <w:t xml:space="preserve">in </w:t>
      </w:r>
      <w:r w:rsidR="00F771A5">
        <w:t>Transylvania (</w:t>
      </w:r>
      <w:r w:rsidR="003F6614">
        <w:t>Romania</w:t>
      </w:r>
      <w:r w:rsidR="00F771A5">
        <w:t>)</w:t>
      </w:r>
      <w:r w:rsidR="00E47529">
        <w:t>,</w:t>
      </w:r>
      <w:r w:rsidR="003F6614">
        <w:t xml:space="preserve"> </w:t>
      </w:r>
      <w:r w:rsidR="00622998">
        <w:t>where t</w:t>
      </w:r>
      <w:r w:rsidR="00FC40ED">
        <w:t>he average farm size is only 3.4</w:t>
      </w:r>
      <w:r w:rsidR="00622998">
        <w:t xml:space="preserve"> ha and </w:t>
      </w:r>
      <w:r w:rsidR="006B2F6C">
        <w:t xml:space="preserve">the </w:t>
      </w:r>
      <w:commentRangeStart w:id="31"/>
      <w:r w:rsidR="00622998">
        <w:t>economic efficiency per farm</w:t>
      </w:r>
      <w:r w:rsidR="00440E85">
        <w:t xml:space="preserve"> </w:t>
      </w:r>
      <w:commentRangeEnd w:id="31"/>
      <w:r w:rsidR="00144616">
        <w:rPr>
          <w:rStyle w:val="CommentReference"/>
        </w:rPr>
        <w:commentReference w:id="31"/>
      </w:r>
      <w:ins w:id="32" w:author="MORAN Dominic" w:date="2018-07-14T02:06:00Z">
        <w:r w:rsidR="00144616">
          <w:t xml:space="preserve">is significantly </w:t>
        </w:r>
      </w:ins>
      <w:del w:id="33" w:author="MORAN Dominic" w:date="2018-07-14T02:06:00Z">
        <w:r w:rsidR="00440E85" w:rsidDel="00144616">
          <w:delText xml:space="preserve">(across Romania) </w:delText>
        </w:r>
        <w:r w:rsidR="00622998" w:rsidDel="00144616">
          <w:delText>is 10.7 times</w:delText>
        </w:r>
      </w:del>
      <w:r w:rsidR="00622998">
        <w:t xml:space="preserve"> </w:t>
      </w:r>
      <w:r w:rsidR="006A4170">
        <w:t>lower than</w:t>
      </w:r>
      <w:r w:rsidR="00622998">
        <w:t xml:space="preserve"> the </w:t>
      </w:r>
      <w:r w:rsidR="00B4440C">
        <w:t>European Union (</w:t>
      </w:r>
      <w:r w:rsidR="00622998">
        <w:t>EU</w:t>
      </w:r>
      <w:r w:rsidR="00B4440C">
        <w:t>)</w:t>
      </w:r>
      <w:r w:rsidR="00622998">
        <w:t xml:space="preserve"> average </w:t>
      </w:r>
      <w:r w:rsidR="00622998">
        <w:fldChar w:fldCharType="begin" w:fldLock="1"/>
      </w:r>
      <w:r w:rsidR="008B0780">
        <w: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"id" : "ITEM-2", "itemData" : { "author" : [ { "dropping-particle" : "", "family" : "Eurostat", "given" : "", "non-dropping-particle" : "", "parse-names" : false, "suffix" : "" } ], "id" : "ITEM-2", "issued" : { "date-parts" : [ [ "2010" ] ] }, "title" : "Romania agricultural census", "type" : "report" }, "uris" : [ "http://www.mendeley.com/documents/?uuid=96d5d871-058c-40e4-a896-63c89a85f29f" ] } ], "mendeley" : { "formattedCitation" : "[10,11]", "plainTextFormattedCitation" : "[10,11]", "previouslyFormattedCitation" : "[10,11]" }, "properties" : { "noteIndex" : 0 }, "schema" : "https://github.com/citation-style-language/schema/raw/master/csl-citation.json" }</w:instrText>
      </w:r>
      <w:r w:rsidR="00622998">
        <w:fldChar w:fldCharType="separate"/>
      </w:r>
      <w:r w:rsidR="000147B6" w:rsidRPr="000147B6">
        <w:rPr>
          <w:noProof/>
        </w:rPr>
        <w:t>[10,11]</w:t>
      </w:r>
      <w:r w:rsidR="00622998">
        <w:fldChar w:fldCharType="end"/>
      </w:r>
      <w:r w:rsidR="00622998">
        <w:t xml:space="preserve">. </w:t>
      </w:r>
    </w:p>
    <w:p w14:paraId="10048598" w14:textId="77777777" w:rsidR="00FC19E1" w:rsidRDefault="00FC19E1" w:rsidP="000C0D80"/>
    <w:p w14:paraId="1885D92F" w14:textId="1735CB95" w:rsidR="00D55FDC" w:rsidRDefault="00FC19E1" w:rsidP="000C0D80">
      <w:pPr>
        <w:rPr>
          <w:bCs/>
        </w:rPr>
      </w:pPr>
      <w:r>
        <w:t>T</w:t>
      </w:r>
      <w:r w:rsidR="005D4BF4">
        <w:rPr>
          <w:bCs/>
        </w:rPr>
        <w:t>raditional</w:t>
      </w:r>
      <w:r w:rsidR="005D4BF4" w:rsidRPr="00961A71">
        <w:rPr>
          <w:bCs/>
        </w:rPr>
        <w:t xml:space="preserve"> </w:t>
      </w:r>
      <w:r w:rsidR="006B2F6C">
        <w:rPr>
          <w:bCs/>
        </w:rPr>
        <w:t>farm systems</w:t>
      </w:r>
      <w:r w:rsidR="005D4BF4" w:rsidRPr="00961A71">
        <w:rPr>
          <w:bCs/>
        </w:rPr>
        <w:t xml:space="preserve"> </w:t>
      </w:r>
      <w:r w:rsidR="00AF2EC1">
        <w:rPr>
          <w:bCs/>
        </w:rPr>
        <w:t xml:space="preserve">in </w:t>
      </w:r>
      <w:r w:rsidR="00F771A5">
        <w:rPr>
          <w:bCs/>
        </w:rPr>
        <w:t>Transylvania</w:t>
      </w:r>
      <w:r w:rsidR="00AF2EC1">
        <w:rPr>
          <w:bCs/>
        </w:rPr>
        <w:t xml:space="preserve"> </w:t>
      </w:r>
      <w:r w:rsidR="005D4BF4" w:rsidRPr="00961A71">
        <w:rPr>
          <w:bCs/>
        </w:rPr>
        <w:t xml:space="preserve">are </w:t>
      </w:r>
      <w:r w:rsidR="00DB0A24">
        <w:rPr>
          <w:bCs/>
        </w:rPr>
        <w:t>under pressure from</w:t>
      </w:r>
      <w:r w:rsidR="005D4BF4" w:rsidRPr="00961A71">
        <w:rPr>
          <w:bCs/>
        </w:rPr>
        <w:t xml:space="preserve"> </w:t>
      </w:r>
      <w:r w:rsidR="001B2B17">
        <w:rPr>
          <w:bCs/>
        </w:rPr>
        <w:t xml:space="preserve">development of more intensive farm systems that </w:t>
      </w:r>
      <w:ins w:id="34" w:author="MORAN Dominic" w:date="2018-07-14T02:07:00Z">
        <w:r w:rsidR="00144616">
          <w:rPr>
            <w:bCs/>
          </w:rPr>
          <w:t>are</w:t>
        </w:r>
      </w:ins>
      <w:del w:id="35" w:author="MORAN Dominic" w:date="2018-07-14T02:07:00Z">
        <w:r w:rsidR="001B2B17" w:rsidDel="00144616">
          <w:rPr>
            <w:bCs/>
          </w:rPr>
          <w:delText xml:space="preserve">is </w:delText>
        </w:r>
      </w:del>
      <w:ins w:id="36" w:author="Warwick Wainwright" w:date="2018-07-24T12:06:00Z">
        <w:r w:rsidR="00A46005">
          <w:rPr>
            <w:bCs/>
          </w:rPr>
          <w:t xml:space="preserve"> </w:t>
        </w:r>
      </w:ins>
      <w:r w:rsidR="001B2B17">
        <w:rPr>
          <w:bCs/>
        </w:rPr>
        <w:t xml:space="preserve">changing the scale and nature of practices </w:t>
      </w:r>
      <w:del w:id="37" w:author="MORAN Dominic" w:date="2018-07-14T02:07:00Z">
        <w:r w:rsidR="001B2B17" w:rsidDel="00144616">
          <w:rPr>
            <w:bCs/>
          </w:rPr>
          <w:delText>used</w:delText>
        </w:r>
      </w:del>
      <w:r w:rsidR="00191149">
        <w:rPr>
          <w:bCs/>
        </w:rPr>
        <w:t xml:space="preserve"> </w:t>
      </w:r>
      <w:r w:rsidR="003A4EA4">
        <w:rPr>
          <w:bCs/>
        </w:rPr>
        <w:fldChar w:fldCharType="begin" w:fldLock="1"/>
      </w:r>
      <w:r w:rsidR="008B0780">
        <w:rPr>
          <w:bCs/>
        </w:rPr>
        <w:instrText>ADDIN CSL_CITATION { "citationItems" : [ { "id" : "ITEM-1", "itemData" : { "ISSN" : "1854-9829", "author" : [ { "dropping-particle" : "", "family" : "Sutcliffe", "given" : "Laura", "non-dropping-particle" : "", "parse-names" : false, "suffix" : "" }, { "dropping-particle" : "", "family" : "Akeroyd", "given" : "John", "non-dropping-particle" : "", "parse-names" : false, "suffix" : "" }, { "dropping-particle" : "", "family" : "Page", "given" : "Nat", "non-dropping-particle" : "", "parse-names" : false, "suffix" : "" }, { "dropping-particle" : "", "family" : "Popa", "given" : "Razvan", "non-dropping-particle" : "", "parse-names" : false, "suffix" : "" } ], "container-title" : "Hacquetia", "id" : "ITEM-1", "issue" : "1", "issued" : { "date-parts" : [ [ "2015" ] ] }, "page" : "53-63", "title" : "Combining approaches to support high nature value Farmland in southern Transylvania, Romania", "type" : "article-journal", "volume" : "14" }, "uris" : [ "http://www.mendeley.com/documents/?uuid=ab675c94-753c-44fb-98b7-d70279b80ee9" ] }, { "id" : "ITEM-2", "itemData" : { "ISSN" : "1875-0281", "author" : [ { "dropping-particle" : "", "family" : "Sutcliffe", "given" : "Laura", "non-dropping-particle" : "", "parse-names" : false, "suffix" : "" }, { "dropping-particle" : "", "family" : "Paulini", "given" : "Inge", "non-dropping-particle" : "", "parse-names" : false, "suffix" : "" }, { "dropping-particle" : "", "family" : "Jones", "given" : "Gwyn", "non-dropping-particle" : "", "parse-names" : false, "suffix" : "" }, { "dropping-particle" : "", "family" : "Marggraf", "given" : "Rainer", "non-dropping-particle" : "", "parse-names" : false, "suffix" : "" }, { "dropping-particle" : "", "family" : "Page", "given" : "Nathaniel", "non-dropping-particle" : "", "parse-names" : false, "suffix" : "" } ], "container-title" : "International Journal of the Commons", "id" : "ITEM-2", "issue" : "1", "issued" : { "date-parts" : [ [ "2013" ] ] }, "title" : "Pastoral commons use in Romania and the role of the Common Agricultural Policy", "type" : "article-journal", "volume" : "7" }, "uris" : [ "http://www.mendeley.com/documents/?uuid=5cdfcb9a-220e-4d2f-af01-f8de3d37c7fc" ] } ], "mendeley" : { "formattedCitation" : "[12,13]", "plainTextFormattedCitation" : "[12,13]", "previouslyFormattedCitation" : "[12,13]" }, "properties" : { "noteIndex" : 0 }, "schema" : "https://github.com/citation-style-language/schema/raw/master/csl-citation.json" }</w:instrText>
      </w:r>
      <w:r w:rsidR="003A4EA4">
        <w:rPr>
          <w:bCs/>
        </w:rPr>
        <w:fldChar w:fldCharType="separate"/>
      </w:r>
      <w:r w:rsidR="003A4EA4" w:rsidRPr="003A4EA4">
        <w:rPr>
          <w:bCs/>
          <w:noProof/>
        </w:rPr>
        <w:t>[12,13]</w:t>
      </w:r>
      <w:r w:rsidR="003A4EA4">
        <w:rPr>
          <w:bCs/>
        </w:rPr>
        <w:fldChar w:fldCharType="end"/>
      </w:r>
      <w:r w:rsidR="001B2B17">
        <w:rPr>
          <w:bCs/>
        </w:rPr>
        <w:t>.</w:t>
      </w:r>
      <w:r w:rsidR="000147B6">
        <w:rPr>
          <w:bCs/>
        </w:rPr>
        <w:t xml:space="preserve"> </w:t>
      </w:r>
      <w:ins w:id="38" w:author="MORAN Dominic" w:date="2018-07-14T02:08:00Z">
        <w:r w:rsidR="00144616">
          <w:rPr>
            <w:bCs/>
          </w:rPr>
          <w:t>A</w:t>
        </w:r>
      </w:ins>
      <w:del w:id="39" w:author="MORAN Dominic" w:date="2018-07-14T02:08:00Z">
        <w:r w:rsidR="001B2B17" w:rsidDel="00144616">
          <w:rPr>
            <w:bCs/>
          </w:rPr>
          <w:delText>The former has</w:delText>
        </w:r>
      </w:del>
      <w:r w:rsidR="001B2B17">
        <w:rPr>
          <w:bCs/>
        </w:rPr>
        <w:t xml:space="preserve"> </w:t>
      </w:r>
      <w:r w:rsidR="005D4BF4" w:rsidRPr="00961A71">
        <w:rPr>
          <w:bCs/>
        </w:rPr>
        <w:t>focus</w:t>
      </w:r>
      <w:del w:id="40" w:author="MORAN Dominic" w:date="2018-07-14T02:08:00Z">
        <w:r w:rsidR="005D4BF4" w:rsidRPr="00961A71" w:rsidDel="00144616">
          <w:rPr>
            <w:bCs/>
          </w:rPr>
          <w:delText>ed</w:delText>
        </w:r>
      </w:del>
      <w:r w:rsidR="005D4BF4" w:rsidRPr="00961A71">
        <w:rPr>
          <w:bCs/>
        </w:rPr>
        <w:t xml:space="preserve"> on improv</w:t>
      </w:r>
      <w:ins w:id="41" w:author="MORAN Dominic" w:date="2018-07-14T02:08:00Z">
        <w:r w:rsidR="00144616">
          <w:rPr>
            <w:bCs/>
          </w:rPr>
          <w:t>ed</w:t>
        </w:r>
      </w:ins>
      <w:del w:id="42" w:author="MORAN Dominic" w:date="2018-07-14T02:08:00Z">
        <w:r w:rsidR="005D4BF4" w:rsidRPr="00961A71" w:rsidDel="00144616">
          <w:rPr>
            <w:bCs/>
          </w:rPr>
          <w:delText>ing</w:delText>
        </w:r>
      </w:del>
      <w:r w:rsidR="005D4BF4" w:rsidRPr="00961A71">
        <w:rPr>
          <w:bCs/>
        </w:rPr>
        <w:t xml:space="preserve"> efficiency </w:t>
      </w:r>
      <w:ins w:id="43" w:author="MORAN Dominic" w:date="2018-07-14T02:08:00Z">
        <w:r w:rsidR="00144616">
          <w:rPr>
            <w:bCs/>
          </w:rPr>
          <w:t xml:space="preserve">is at the expense of </w:t>
        </w:r>
      </w:ins>
      <w:del w:id="44" w:author="MORAN Dominic" w:date="2018-07-14T02:08:00Z">
        <w:r w:rsidR="005D4BF4" w:rsidRPr="00961A71" w:rsidDel="00144616">
          <w:rPr>
            <w:bCs/>
          </w:rPr>
          <w:delText xml:space="preserve">but with </w:delText>
        </w:r>
        <w:r w:rsidR="00E772F7" w:rsidDel="00144616">
          <w:rPr>
            <w:bCs/>
          </w:rPr>
          <w:delText>les</w:delText>
        </w:r>
        <w:r w:rsidR="00510D2B" w:rsidDel="00144616">
          <w:rPr>
            <w:bCs/>
          </w:rPr>
          <w:delText>s</w:delText>
        </w:r>
        <w:r w:rsidR="00E772F7" w:rsidDel="00144616">
          <w:rPr>
            <w:bCs/>
          </w:rPr>
          <w:delText xml:space="preserve"> </w:delText>
        </w:r>
        <w:r w:rsidR="00104C10" w:rsidDel="00144616">
          <w:rPr>
            <w:bCs/>
          </w:rPr>
          <w:delText>attention</w:delText>
        </w:r>
        <w:r w:rsidR="00E772F7" w:rsidDel="00144616">
          <w:rPr>
            <w:bCs/>
          </w:rPr>
          <w:delText xml:space="preserve"> </w:delText>
        </w:r>
        <w:r w:rsidR="00104C10" w:rsidDel="00144616">
          <w:rPr>
            <w:bCs/>
          </w:rPr>
          <w:delText>to</w:delText>
        </w:r>
      </w:del>
      <w:r w:rsidR="005D4BF4" w:rsidRPr="00961A71">
        <w:rPr>
          <w:bCs/>
        </w:rPr>
        <w:t xml:space="preserve"> </w:t>
      </w:r>
      <w:r w:rsidR="00E772F7">
        <w:rPr>
          <w:bCs/>
        </w:rPr>
        <w:t>the supply of public goods</w:t>
      </w:r>
      <w:r w:rsidR="00671F50">
        <w:rPr>
          <w:bCs/>
        </w:rPr>
        <w:t>,</w:t>
      </w:r>
      <w:r w:rsidR="008F7DD1">
        <w:rPr>
          <w:bCs/>
        </w:rPr>
        <w:t xml:space="preserve"> including breed diversity</w:t>
      </w:r>
      <w:r w:rsidR="002836F7">
        <w:rPr>
          <w:bCs/>
        </w:rPr>
        <w:t xml:space="preserve">. </w:t>
      </w:r>
      <w:r w:rsidR="005C0ABE">
        <w:rPr>
          <w:bCs/>
        </w:rPr>
        <w:t>S</w:t>
      </w:r>
      <w:r w:rsidR="009E1DA2">
        <w:rPr>
          <w:bCs/>
        </w:rPr>
        <w:t>ome 42% of livestock breeds in Romania are classified as ‘at-risk’</w:t>
      </w:r>
      <w:r w:rsidR="009E1DA2" w:rsidRPr="006C02E9">
        <w:rPr>
          <w:rStyle w:val="FootnoteReference"/>
        </w:rPr>
        <w:footnoteReference w:id="1"/>
      </w:r>
      <w:r w:rsidR="005C0ABE">
        <w:rPr>
          <w:bCs/>
        </w:rPr>
        <w:t xml:space="preserve"> </w:t>
      </w:r>
      <w:r w:rsidR="005C0ABE">
        <w:rPr>
          <w:bCs/>
        </w:rPr>
        <w:fldChar w:fldCharType="begin" w:fldLock="1"/>
      </w:r>
      <w:r w:rsidR="008B0780">
        <w:rPr>
          <w:bCs/>
        </w:rPr>
        <w:instrText>ADDIN CSL_CITATION { "citationItems" : [ { "id" : "ITEM-1", "itemData" : { "author" : [ { "dropping-particle" : "", "family" : "Draganescu", "given" : "C.", "non-dropping-particle" : "", "parse-names" : false, "suffix" : "" } ], "id" : "ITEM-1", "issued" : { "date-parts" : [ [ "2003" ] ] }, "title" : "Romanian strategy for a sustainable management of farm animal genetic resources", "type" : "article-journal" }, "uris" : [ "http://www.mendeley.com/documents/?uuid=37e478fe-ed13-46c9-b899-50a964c923f9" ] } ], "mendeley" : { "formattedCitation" : "[14]", "plainTextFormattedCitation" : "[14]", "previouslyFormattedCitation" : "[14]" }, "properties" : { "noteIndex" : 0 }, "schema" : "https://github.com/citation-style-language/schema/raw/master/csl-citation.json" }</w:instrText>
      </w:r>
      <w:r w:rsidR="005C0ABE">
        <w:rPr>
          <w:bCs/>
        </w:rPr>
        <w:fldChar w:fldCharType="separate"/>
      </w:r>
      <w:r w:rsidR="005C0ABE" w:rsidRPr="003A4EA4">
        <w:rPr>
          <w:bCs/>
          <w:noProof/>
        </w:rPr>
        <w:t>[14]</w:t>
      </w:r>
      <w:r w:rsidR="005C0ABE">
        <w:rPr>
          <w:bCs/>
        </w:rPr>
        <w:fldChar w:fldCharType="end"/>
      </w:r>
      <w:r w:rsidR="009E1DA2">
        <w:rPr>
          <w:bCs/>
        </w:rPr>
        <w:t xml:space="preserve">. This figure may be an underestimate since population estimates for many Romanian breeds are unknown </w:t>
      </w:r>
      <w:r w:rsidR="009E1DA2">
        <w:rPr>
          <w:bCs/>
        </w:rPr>
        <w:fldChar w:fldCharType="begin" w:fldLock="1"/>
      </w:r>
      <w:r w:rsidR="008B0780">
        <w:rPr>
          <w:bCs/>
        </w:rPr>
        <w:instrText>ADDIN CSL_CITATION { "citationItems" : [ { "id" : "ITEM-1", "itemData" : { "URL" : "http://www.fao.org/dad-is/en/", "accessed" : { "date-parts" : [ [ "2018", "3", "26" ] ] }, "author" : [ { "dropping-particle" : "", "family" : "FAO", "given" : "", "non-dropping-particle" : "", "parse-names" : false, "suffix" : "" } ], "id" : "ITEM-1", "issued" : { "date-parts" : [ [ "2018" ] ] }, "title" : "Domestic Animal Diversity Information System (DAD-IS)", "type" : "webpage" }, "uris" : [ "http://www.mendeley.com/documents/?uuid=5382fe61-c696-48cb-80fb-7f84373536c6" ] } ], "mendeley" : { "formattedCitation" : "[15]", "plainTextFormattedCitation" : "[15]", "previouslyFormattedCitation" : "[15]" }, "properties" : { "noteIndex" : 0 }, "schema" : "https://github.com/citation-style-language/schema/raw/master/csl-citation.json" }</w:instrText>
      </w:r>
      <w:r w:rsidR="009E1DA2">
        <w:rPr>
          <w:bCs/>
        </w:rPr>
        <w:fldChar w:fldCharType="separate"/>
      </w:r>
      <w:r w:rsidR="003A4EA4" w:rsidRPr="003A4EA4">
        <w:rPr>
          <w:bCs/>
          <w:noProof/>
        </w:rPr>
        <w:t>[15]</w:t>
      </w:r>
      <w:r w:rsidR="009E1DA2">
        <w:rPr>
          <w:bCs/>
        </w:rPr>
        <w:fldChar w:fldCharType="end"/>
      </w:r>
      <w:r w:rsidR="009E1DA2">
        <w:rPr>
          <w:bCs/>
        </w:rPr>
        <w:t xml:space="preserve">. </w:t>
      </w:r>
      <w:r w:rsidR="00104C10">
        <w:rPr>
          <w:bCs/>
        </w:rPr>
        <w:t>T</w:t>
      </w:r>
      <w:r w:rsidR="005D4BF4" w:rsidRPr="00961A71">
        <w:rPr>
          <w:bCs/>
        </w:rPr>
        <w:t xml:space="preserve">here is </w:t>
      </w:r>
      <w:r w:rsidR="00104C10">
        <w:rPr>
          <w:bCs/>
        </w:rPr>
        <w:t xml:space="preserve">therefore </w:t>
      </w:r>
      <w:r w:rsidR="00DC6BAE">
        <w:rPr>
          <w:bCs/>
        </w:rPr>
        <w:t xml:space="preserve">a </w:t>
      </w:r>
      <w:del w:id="45" w:author="MORAN Dominic" w:date="2018-07-14T02:10:00Z">
        <w:r w:rsidR="00DC6BAE" w:rsidDel="000407C4">
          <w:rPr>
            <w:bCs/>
          </w:rPr>
          <w:delText>growing</w:delText>
        </w:r>
      </w:del>
      <w:r w:rsidR="005D4BF4" w:rsidRPr="00961A71">
        <w:rPr>
          <w:bCs/>
        </w:rPr>
        <w:t xml:space="preserve"> need to develop </w:t>
      </w:r>
      <w:commentRangeStart w:id="46"/>
      <w:del w:id="47" w:author="Warwick Wainwright" w:date="2018-07-24T12:08:00Z">
        <w:r w:rsidR="00F11FD1" w:rsidDel="00A46005">
          <w:rPr>
            <w:bCs/>
          </w:rPr>
          <w:delText xml:space="preserve">spatially </w:delText>
        </w:r>
        <w:r w:rsidR="00F771A5" w:rsidDel="00A46005">
          <w:rPr>
            <w:bCs/>
          </w:rPr>
          <w:delText>explicit</w:delText>
        </w:r>
      </w:del>
      <w:ins w:id="48" w:author="Warwick Wainwright" w:date="2018-07-24T12:08:00Z">
        <w:r w:rsidR="00A46005">
          <w:rPr>
            <w:bCs/>
          </w:rPr>
          <w:t>targeted</w:t>
        </w:r>
      </w:ins>
      <w:r w:rsidR="00F11FD1">
        <w:rPr>
          <w:bCs/>
        </w:rPr>
        <w:t xml:space="preserve"> </w:t>
      </w:r>
      <w:commentRangeEnd w:id="46"/>
      <w:r w:rsidR="000407C4">
        <w:rPr>
          <w:rStyle w:val="CommentReference"/>
        </w:rPr>
        <w:commentReference w:id="46"/>
      </w:r>
      <w:r w:rsidR="00AC2803">
        <w:rPr>
          <w:bCs/>
        </w:rPr>
        <w:t>policy</w:t>
      </w:r>
      <w:r w:rsidR="00DB0A24">
        <w:rPr>
          <w:bCs/>
        </w:rPr>
        <w:t xml:space="preserve"> responses</w:t>
      </w:r>
      <w:r w:rsidR="005D4BF4" w:rsidRPr="00961A71">
        <w:rPr>
          <w:bCs/>
        </w:rPr>
        <w:t xml:space="preserve"> that</w:t>
      </w:r>
      <w:r w:rsidR="00E13A8D">
        <w:rPr>
          <w:bCs/>
        </w:rPr>
        <w:t xml:space="preserve"> </w:t>
      </w:r>
      <w:r w:rsidR="005D4BF4" w:rsidRPr="00961A71">
        <w:rPr>
          <w:bCs/>
        </w:rPr>
        <w:t xml:space="preserve">aid conservation </w:t>
      </w:r>
      <w:r w:rsidR="00AC2803">
        <w:rPr>
          <w:bCs/>
        </w:rPr>
        <w:t>by</w:t>
      </w:r>
      <w:r w:rsidR="005D4BF4" w:rsidRPr="00961A71">
        <w:rPr>
          <w:bCs/>
        </w:rPr>
        <w:t xml:space="preserve"> balanc</w:t>
      </w:r>
      <w:r w:rsidR="00AC2803">
        <w:rPr>
          <w:bCs/>
        </w:rPr>
        <w:t>ing</w:t>
      </w:r>
      <w:r w:rsidR="005D4BF4" w:rsidRPr="00961A71">
        <w:rPr>
          <w:bCs/>
        </w:rPr>
        <w:t xml:space="preserve"> </w:t>
      </w:r>
      <w:r w:rsidR="008F7DD1">
        <w:rPr>
          <w:bCs/>
        </w:rPr>
        <w:t xml:space="preserve">an intensification agenda with </w:t>
      </w:r>
      <w:ins w:id="49" w:author="MORAN Dominic" w:date="2018-07-14T02:12:00Z">
        <w:r w:rsidR="000407C4">
          <w:rPr>
            <w:bCs/>
          </w:rPr>
          <w:t xml:space="preserve">incentives for </w:t>
        </w:r>
      </w:ins>
      <w:ins w:id="50" w:author="MORAN Dominic" w:date="2018-07-14T02:11:00Z">
        <w:r w:rsidR="000407C4">
          <w:rPr>
            <w:bCs/>
          </w:rPr>
          <w:t>the supply</w:t>
        </w:r>
      </w:ins>
      <w:ins w:id="51" w:author="Warwick Wainwright" w:date="2018-07-24T12:07:00Z">
        <w:r w:rsidR="00A46005">
          <w:rPr>
            <w:bCs/>
          </w:rPr>
          <w:t xml:space="preserve"> of</w:t>
        </w:r>
      </w:ins>
      <w:ins w:id="52" w:author="MORAN Dominic" w:date="2018-07-14T02:11:00Z">
        <w:r w:rsidR="000407C4">
          <w:rPr>
            <w:bCs/>
          </w:rPr>
          <w:t xml:space="preserve"> </w:t>
        </w:r>
      </w:ins>
      <w:r w:rsidR="008F7DD1">
        <w:rPr>
          <w:bCs/>
        </w:rPr>
        <w:t>other non-</w:t>
      </w:r>
      <w:r w:rsidR="009B449C">
        <w:rPr>
          <w:bCs/>
        </w:rPr>
        <w:t>market</w:t>
      </w:r>
      <w:r w:rsidR="008F7DD1">
        <w:rPr>
          <w:bCs/>
        </w:rPr>
        <w:t xml:space="preserve"> </w:t>
      </w:r>
      <w:r w:rsidR="009B449C">
        <w:rPr>
          <w:bCs/>
        </w:rPr>
        <w:t>goods and services.</w:t>
      </w:r>
      <w:r w:rsidR="005D4BF4" w:rsidRPr="00961A71">
        <w:rPr>
          <w:bCs/>
        </w:rPr>
        <w:t xml:space="preserve"> </w:t>
      </w:r>
    </w:p>
    <w:p w14:paraId="61E9A60E" w14:textId="77777777" w:rsidR="00E05CA5" w:rsidRDefault="00E05CA5" w:rsidP="000C0D80">
      <w:pPr>
        <w:rPr>
          <w:bCs/>
        </w:rPr>
      </w:pPr>
    </w:p>
    <w:p w14:paraId="5B9459F3" w14:textId="6B53C3FE" w:rsidR="00B53600" w:rsidRDefault="001740C1" w:rsidP="000C0D80">
      <w:pPr>
        <w:rPr>
          <w:bCs/>
        </w:rPr>
      </w:pPr>
      <w:ins w:id="53" w:author="MORAN Dominic" w:date="2018-07-14T02:12:00Z">
        <w:r>
          <w:rPr>
            <w:bCs/>
          </w:rPr>
          <w:t xml:space="preserve">Farm scale </w:t>
        </w:r>
      </w:ins>
      <w:del w:id="54" w:author="MORAN Dominic" w:date="2018-07-14T02:12:00Z">
        <w:r w:rsidR="009413C4" w:rsidDel="001740C1">
          <w:rPr>
            <w:bCs/>
          </w:rPr>
          <w:delText>At the farm level, t</w:delText>
        </w:r>
        <w:r w:rsidR="008450F8" w:rsidRPr="00961A71" w:rsidDel="001740C1">
          <w:rPr>
            <w:bCs/>
          </w:rPr>
          <w:delText>he</w:delText>
        </w:r>
      </w:del>
      <w:r w:rsidR="008450F8" w:rsidRPr="00961A71">
        <w:rPr>
          <w:bCs/>
        </w:rPr>
        <w:t xml:space="preserve"> </w:t>
      </w:r>
      <w:r w:rsidR="00DB0A24">
        <w:rPr>
          <w:bCs/>
        </w:rPr>
        <w:t>drivers</w:t>
      </w:r>
      <w:r w:rsidR="008450F8" w:rsidRPr="00961A71">
        <w:rPr>
          <w:bCs/>
        </w:rPr>
        <w:t xml:space="preserve"> of </w:t>
      </w:r>
      <w:r w:rsidR="008F7DD1">
        <w:rPr>
          <w:bCs/>
        </w:rPr>
        <w:t>diversity</w:t>
      </w:r>
      <w:r w:rsidR="008450F8" w:rsidRPr="00961A71">
        <w:rPr>
          <w:bCs/>
        </w:rPr>
        <w:t xml:space="preserve"> </w:t>
      </w:r>
      <w:r w:rsidR="00510D2B">
        <w:rPr>
          <w:bCs/>
        </w:rPr>
        <w:t xml:space="preserve">loss </w:t>
      </w:r>
      <w:r w:rsidR="008450F8" w:rsidRPr="00961A71">
        <w:rPr>
          <w:bCs/>
        </w:rPr>
        <w:t>are often assumed to relate sol</w:t>
      </w:r>
      <w:r w:rsidR="008450F8">
        <w:rPr>
          <w:bCs/>
        </w:rPr>
        <w:t xml:space="preserve">ely to </w:t>
      </w:r>
      <w:r w:rsidR="00510D2B">
        <w:rPr>
          <w:bCs/>
        </w:rPr>
        <w:t xml:space="preserve">the </w:t>
      </w:r>
      <w:r w:rsidR="008450F8">
        <w:rPr>
          <w:bCs/>
        </w:rPr>
        <w:t xml:space="preserve">lower productivity of traditional </w:t>
      </w:r>
      <w:r w:rsidR="008450F8" w:rsidRPr="00961A71">
        <w:rPr>
          <w:bCs/>
        </w:rPr>
        <w:t xml:space="preserve">livestock breeds </w:t>
      </w:r>
      <w:r w:rsidR="008450F8" w:rsidRPr="00961A71">
        <w:rPr>
          <w:bCs/>
        </w:rPr>
        <w:fldChar w:fldCharType="begin" w:fldLock="1"/>
      </w:r>
      <w:r w:rsidR="008B0780">
        <w:rPr>
          <w:bCs/>
        </w:rPr>
        <w:instrText>ADDIN CSL_CITATION { "citationItems" : [ { "id" : "ITEM-1", "itemData" : { "DOI" : "10.1016/S0921-8009(03)00096-X", "ISSN" : "09218009", "author" : [ { "dropping-particle" : "", "family" : "Cicia", "given" : "Gianni", "non-dropping-particle" : "", "parse-names" : false, "suffix" : "" }, { "dropping-particle" : "", "family" : "D'Ercole", "given" : "Elisabetta", "non-dropping-particle" : "", "parse-names" : false, "suffix" : "" }, { "dropping-particle" : "", "family" : "Marino", "given" : "Davide", "non-dropping-particle" : "", "parse-names" : false, "suffix" : "" } ], "container-title" : "Ecological Economics", "id" : "ITEM-1", "issue" : "3", "issued" : { "date-parts" : [ [ "2003", "7" ] ] }, "page" : "445-459", "title" : "Costs and benefits of preserving farm animal genetic resources from extinction: CVM and Bio-economic model for valuing a conservation program for the Italian Pentro horse", "type" : "article-journal", "volume" : "45" }, "uris" : [ "http://www.mendeley.com/documents/?uuid=309c5114-6163-41bf-b411-73926f52e7fd" ] } ], "mendeley" : { "formattedCitation" : "[16]", "plainTextFormattedCitation" : "[16]", "previouslyFormattedCitation" : "[16]" }, "properties" : { "noteIndex" : 0 }, "schema" : "https://github.com/citation-style-language/schema/raw/master/csl-citation.json" }</w:instrText>
      </w:r>
      <w:r w:rsidR="008450F8" w:rsidRPr="00961A71">
        <w:rPr>
          <w:bCs/>
        </w:rPr>
        <w:fldChar w:fldCharType="separate"/>
      </w:r>
      <w:r w:rsidR="003A4EA4" w:rsidRPr="003A4EA4">
        <w:rPr>
          <w:bCs/>
          <w:noProof/>
        </w:rPr>
        <w:t>[16]</w:t>
      </w:r>
      <w:r w:rsidR="008450F8" w:rsidRPr="00961A71">
        <w:rPr>
          <w:bCs/>
        </w:rPr>
        <w:fldChar w:fldCharType="end"/>
      </w:r>
      <w:r w:rsidR="008450F8" w:rsidRPr="00961A71">
        <w:rPr>
          <w:bCs/>
        </w:rPr>
        <w:t>. While income forgone is a key factor to establish the cost of incentive-based schemes, other factors</w:t>
      </w:r>
      <w:r w:rsidR="00510D2B">
        <w:rPr>
          <w:bCs/>
        </w:rPr>
        <w:t xml:space="preserve"> also</w:t>
      </w:r>
      <w:r w:rsidR="00B53600">
        <w:rPr>
          <w:bCs/>
        </w:rPr>
        <w:t xml:space="preserve"> </w:t>
      </w:r>
      <w:r w:rsidR="008450F8" w:rsidRPr="00961A71">
        <w:rPr>
          <w:bCs/>
        </w:rPr>
        <w:t>m</w:t>
      </w:r>
      <w:r w:rsidR="004F77AF">
        <w:rPr>
          <w:bCs/>
        </w:rPr>
        <w:t>otivate farm business decisions</w:t>
      </w:r>
      <w:r w:rsidR="00B34D62">
        <w:rPr>
          <w:bCs/>
        </w:rPr>
        <w:t>,</w:t>
      </w:r>
      <w:r w:rsidR="004F77AF">
        <w:rPr>
          <w:bCs/>
        </w:rPr>
        <w:t xml:space="preserve"> and</w:t>
      </w:r>
      <w:r w:rsidR="008450F8" w:rsidRPr="00961A71">
        <w:rPr>
          <w:bCs/>
        </w:rPr>
        <w:t xml:space="preserve"> may be particularly relevant in a semi-subsistence farming context. </w:t>
      </w:r>
      <w:r w:rsidR="00DE1228">
        <w:rPr>
          <w:bCs/>
        </w:rPr>
        <w:t>Such</w:t>
      </w:r>
      <w:r w:rsidR="00510D2B">
        <w:rPr>
          <w:bCs/>
        </w:rPr>
        <w:t xml:space="preserve"> </w:t>
      </w:r>
      <w:r w:rsidR="008450F8" w:rsidRPr="00961A71">
        <w:rPr>
          <w:bCs/>
        </w:rPr>
        <w:t>non-</w:t>
      </w:r>
      <w:r w:rsidR="00B34D62">
        <w:rPr>
          <w:bCs/>
        </w:rPr>
        <w:t>financial</w:t>
      </w:r>
      <w:r w:rsidR="008450F8" w:rsidRPr="00961A71">
        <w:rPr>
          <w:bCs/>
        </w:rPr>
        <w:t xml:space="preserve"> motives </w:t>
      </w:r>
      <w:r w:rsidR="00E86A3B">
        <w:rPr>
          <w:bCs/>
        </w:rPr>
        <w:t xml:space="preserve">may </w:t>
      </w:r>
      <w:r w:rsidR="008450F8" w:rsidRPr="00961A71">
        <w:rPr>
          <w:bCs/>
        </w:rPr>
        <w:t xml:space="preserve">include  tradition, community relations, professional pride and independence </w:t>
      </w:r>
      <w:r w:rsidR="008450F8" w:rsidRPr="00961A71">
        <w:rPr>
          <w:bCs/>
        </w:rPr>
        <w:fldChar w:fldCharType="begin" w:fldLock="1"/>
      </w:r>
      <w:r w:rsidR="008B0780">
        <w:rPr>
          <w:bCs/>
        </w:rPr>
        <w:instrText>ADDIN CSL_CITATION { "citationItems" : [ { "id" : "ITEM-1", "itemData" : { "ISSN" : "1477-9552", "author" : [ { "dropping-particle" : "", "family" : "Gasson", "given" : "Ruth", "non-dropping-particle" : "", "parse-names" : false, "suffix" : "" } ], "container-title" : "Journal of agricultural economics", "id" : "ITEM-1", "issue" : "3", "issued" : { "date-parts" : [ [ "1973" ] ] }, "page" : "521-542", "publisher" : "Wiley Online Library", "title" : "Goals and values of farmers", "type" : "article-journal", "volume" : "24" }, "uris" : [ "http://www.mendeley.com/documents/?uuid=d9eafd9d-4a39-4300-81fe-397323cd9b31" ] }, { "id" : "ITEM-2", "itemData" : { "ISSN" : "0020-2754", "author" : [ { "dropping-particle" : "", "family" : "Ilbery", "given" : "Brian W", "non-dropping-particle" : "", "parse-names" : false, "suffix" : "" } ], "container-title" : "Transactions of the Institute of British Geographers", "id" : "ITEM-2", "issued" : { "date-parts" : [ [ "1983" ] ] }, "page" : "329-341", "publisher" : "JSTOR", "title" : "Goals and values of hop farmers", "type" : "article-journal" }, "uris" : [ "http://www.mendeley.com/documents/?uuid=15e84b6b-8c39-40da-be66-61d6c3489a97" ] }, { "id" : "ITEM-3", "itemData" : { "ISSN" : "1467-9523", "author" : [ { "dropping-particle" : "", "family" : "Burton", "given" : "Rob", "non-dropping-particle" : "", "parse-names" : false, "suffix" : "" }, { "dropping-particle" : "", "family" : "Kuczera", "given" : "Carmen", "non-dropping-particle" : "", "parse-names" : false, "suffix" : "" }, { "dropping-particle" : "", "family" : "Schwarz", "given" : "Gerald", "non-dropping-particle" : "", "parse-names" : false, "suffix" : "" } ], "container-title" : "Sociologia ruralis", "id" : "ITEM-3", "issue" : "1", "issued" : { "date-parts" : [ [ "2008" ] ] }, "page" : "16-37", "publisher" : "Wiley Online Library", "title" : "Exploring Farmers' Cultural Resistance to Voluntary Agri\u2010environmental Schemes", "type" : "article-journal", "volume" : "48" }, "uris" : [ "http://www.mendeley.com/documents/?uuid=e8fe3ebc-5a2c-41d0-8e06-92d3eb590db1" ] } ], "mendeley" : { "formattedCitation" : "[17\u201319]", "plainTextFormattedCitation" : "[17\u201319]", "previouslyFormattedCitation" : "[17\u201319]" }, "properties" : { "noteIndex" : 0 }, "schema" : "https://github.com/citation-style-language/schema/raw/master/csl-citation.json" }</w:instrText>
      </w:r>
      <w:r w:rsidR="008450F8" w:rsidRPr="00961A71">
        <w:rPr>
          <w:bCs/>
        </w:rPr>
        <w:fldChar w:fldCharType="separate"/>
      </w:r>
      <w:r w:rsidR="003A4EA4" w:rsidRPr="003A4EA4">
        <w:rPr>
          <w:bCs/>
          <w:noProof/>
        </w:rPr>
        <w:t>[17–19]</w:t>
      </w:r>
      <w:r w:rsidR="008450F8" w:rsidRPr="00961A71">
        <w:rPr>
          <w:bCs/>
        </w:rPr>
        <w:fldChar w:fldCharType="end"/>
      </w:r>
      <w:r w:rsidR="004D2795">
        <w:rPr>
          <w:bCs/>
        </w:rPr>
        <w:t xml:space="preserve">. </w:t>
      </w:r>
      <w:r w:rsidR="00B53600">
        <w:rPr>
          <w:bCs/>
        </w:rPr>
        <w:t>It</w:t>
      </w:r>
      <w:r w:rsidR="00594D5E">
        <w:rPr>
          <w:bCs/>
        </w:rPr>
        <w:t xml:space="preserve"> is therefore nec</w:t>
      </w:r>
      <w:r w:rsidR="00386315">
        <w:rPr>
          <w:bCs/>
        </w:rPr>
        <w:t xml:space="preserve">essary to identify how </w:t>
      </w:r>
      <w:del w:id="55" w:author="MORAN Dominic" w:date="2018-07-14T02:14:00Z">
        <w:r w:rsidR="00386315" w:rsidDel="005F01CC">
          <w:rPr>
            <w:bCs/>
          </w:rPr>
          <w:delText>t</w:delText>
        </w:r>
      </w:del>
      <w:ins w:id="56" w:author="MORAN Dominic" w:date="2018-07-14T02:14:00Z">
        <w:r w:rsidR="005F01CC">
          <w:rPr>
            <w:bCs/>
          </w:rPr>
          <w:t xml:space="preserve">such attributes might </w:t>
        </w:r>
      </w:ins>
      <w:ins w:id="57" w:author="MORAN Dominic" w:date="2018-07-14T02:15:00Z">
        <w:r w:rsidR="005F01CC">
          <w:rPr>
            <w:bCs/>
          </w:rPr>
          <w:t>influence</w:t>
        </w:r>
      </w:ins>
      <w:ins w:id="58" w:author="MORAN Dominic" w:date="2018-07-14T02:14:00Z">
        <w:r w:rsidR="005F01CC">
          <w:rPr>
            <w:bCs/>
          </w:rPr>
          <w:t xml:space="preserve"> </w:t>
        </w:r>
      </w:ins>
      <w:ins w:id="59" w:author="MORAN Dominic" w:date="2018-07-14T02:15:00Z">
        <w:r w:rsidR="005F01CC">
          <w:rPr>
            <w:bCs/>
          </w:rPr>
          <w:t>the</w:t>
        </w:r>
      </w:ins>
      <w:del w:id="60" w:author="MORAN Dominic" w:date="2018-07-14T02:14:00Z">
        <w:r w:rsidR="00386315" w:rsidDel="005F01CC">
          <w:rPr>
            <w:bCs/>
          </w:rPr>
          <w:delText>he</w:delText>
        </w:r>
      </w:del>
      <w:r w:rsidR="00386315">
        <w:rPr>
          <w:bCs/>
        </w:rPr>
        <w:t xml:space="preserve"> design of conservation programmes</w:t>
      </w:r>
      <w:del w:id="61" w:author="MORAN Dominic" w:date="2018-07-14T02:15:00Z">
        <w:r w:rsidR="00FC19E1" w:rsidDel="005F01CC">
          <w:rPr>
            <w:bCs/>
          </w:rPr>
          <w:delText xml:space="preserve"> for rare breeds</w:delText>
        </w:r>
        <w:r w:rsidR="00386315" w:rsidDel="005F01CC">
          <w:rPr>
            <w:bCs/>
          </w:rPr>
          <w:delText xml:space="preserve"> may influence</w:delText>
        </w:r>
      </w:del>
      <w:r w:rsidR="00386315">
        <w:rPr>
          <w:bCs/>
        </w:rPr>
        <w:t xml:space="preserve"> </w:t>
      </w:r>
      <w:ins w:id="62" w:author="MORAN Dominic" w:date="2018-07-14T02:15:00Z">
        <w:r w:rsidR="005F01CC">
          <w:rPr>
            <w:bCs/>
          </w:rPr>
          <w:t xml:space="preserve">and </w:t>
        </w:r>
      </w:ins>
      <w:r w:rsidR="00386315">
        <w:rPr>
          <w:bCs/>
        </w:rPr>
        <w:t xml:space="preserve">farmer </w:t>
      </w:r>
      <w:ins w:id="63" w:author="MORAN Dominic" w:date="2018-07-14T02:15:00Z">
        <w:r w:rsidR="005F01CC">
          <w:rPr>
            <w:bCs/>
          </w:rPr>
          <w:t>willingness to supply diversity.</w:t>
        </w:r>
      </w:ins>
      <w:del w:id="64" w:author="MORAN Dominic" w:date="2018-07-14T02:15:00Z">
        <w:r w:rsidR="00386315" w:rsidDel="005F01CC">
          <w:rPr>
            <w:bCs/>
          </w:rPr>
          <w:delText>participation in contracts</w:delText>
        </w:r>
      </w:del>
      <w:r w:rsidR="00386315">
        <w:rPr>
          <w:bCs/>
        </w:rPr>
        <w:t xml:space="preserve">. </w:t>
      </w:r>
      <w:ins w:id="65" w:author="MORAN Dominic" w:date="2018-07-14T02:16:00Z">
        <w:r w:rsidR="005F01CC">
          <w:rPr>
            <w:bCs/>
          </w:rPr>
          <w:t xml:space="preserve"> Other</w:t>
        </w:r>
      </w:ins>
      <w:del w:id="66" w:author="MORAN Dominic" w:date="2018-07-14T02:16:00Z">
        <w:r w:rsidR="00386315" w:rsidDel="005F01CC">
          <w:rPr>
            <w:bCs/>
          </w:rPr>
          <w:delText xml:space="preserve"> Equally under-explored are</w:delText>
        </w:r>
        <w:r w:rsidR="00DC6BAE" w:rsidDel="005F01CC">
          <w:rPr>
            <w:bCs/>
          </w:rPr>
          <w:delText xml:space="preserve"> the</w:delText>
        </w:r>
      </w:del>
      <w:ins w:id="67" w:author="Warwick Wainwright" w:date="2018-07-24T12:09:00Z">
        <w:r w:rsidR="00717C86">
          <w:rPr>
            <w:bCs/>
          </w:rPr>
          <w:t xml:space="preserve"> P</w:t>
        </w:r>
      </w:ins>
      <w:ins w:id="68" w:author="MORAN Dominic" w:date="2018-07-14T02:17:00Z">
        <w:del w:id="69" w:author="Warwick Wainwright" w:date="2018-07-24T12:09:00Z">
          <w:r w:rsidR="005F01CC" w:rsidDel="00717C86">
            <w:rPr>
              <w:bCs/>
            </w:rPr>
            <w:delText>p</w:delText>
          </w:r>
        </w:del>
        <w:proofErr w:type="gramStart"/>
        <w:r w:rsidR="005F01CC">
          <w:rPr>
            <w:bCs/>
          </w:rPr>
          <w:t xml:space="preserve">otential </w:t>
        </w:r>
      </w:ins>
      <w:r w:rsidR="00DC6BAE">
        <w:rPr>
          <w:bCs/>
        </w:rPr>
        <w:t xml:space="preserve"> </w:t>
      </w:r>
      <w:ins w:id="70" w:author="MORAN Dominic" w:date="2018-07-14T02:16:00Z">
        <w:r w:rsidR="005F01CC">
          <w:rPr>
            <w:bCs/>
          </w:rPr>
          <w:t>technical</w:t>
        </w:r>
        <w:proofErr w:type="gramEnd"/>
        <w:r w:rsidR="005F01CC">
          <w:rPr>
            <w:bCs/>
          </w:rPr>
          <w:t xml:space="preserve"> and institutional </w:t>
        </w:r>
      </w:ins>
      <w:del w:id="71" w:author="MORAN Dominic" w:date="2018-07-14T02:17:00Z">
        <w:r w:rsidR="00DC6BAE" w:rsidDel="005F01CC">
          <w:rPr>
            <w:bCs/>
          </w:rPr>
          <w:delText>potential</w:delText>
        </w:r>
      </w:del>
      <w:r w:rsidR="00DC6BAE">
        <w:rPr>
          <w:bCs/>
        </w:rPr>
        <w:t xml:space="preserve"> barriers-to-entry (i.e. requirements for breed genealogical records) </w:t>
      </w:r>
      <w:ins w:id="72" w:author="MORAN Dominic" w:date="2018-07-14T02:16:00Z">
        <w:r w:rsidR="005F01CC">
          <w:rPr>
            <w:bCs/>
          </w:rPr>
          <w:t>may also warrant exploration</w:t>
        </w:r>
      </w:ins>
      <w:ins w:id="73" w:author="MORAN Dominic" w:date="2018-07-14T02:17:00Z">
        <w:r w:rsidR="005F01CC">
          <w:rPr>
            <w:bCs/>
          </w:rPr>
          <w:t xml:space="preserve"> in this context. </w:t>
        </w:r>
      </w:ins>
      <w:ins w:id="74" w:author="MORAN Dominic" w:date="2018-07-14T02:16:00Z">
        <w:r w:rsidR="005F01CC">
          <w:rPr>
            <w:bCs/>
          </w:rPr>
          <w:t xml:space="preserve">  </w:t>
        </w:r>
      </w:ins>
      <w:del w:id="75" w:author="MORAN Dominic" w:date="2018-07-14T02:17:00Z">
        <w:r w:rsidR="00DC6BAE" w:rsidDel="005F01CC">
          <w:rPr>
            <w:bCs/>
          </w:rPr>
          <w:delText xml:space="preserve">that may preclude </w:delText>
        </w:r>
        <w:r w:rsidR="004D2795" w:rsidDel="005F01CC">
          <w:rPr>
            <w:bCs/>
          </w:rPr>
          <w:delText xml:space="preserve">some </w:delText>
        </w:r>
      </w:del>
      <w:del w:id="76" w:author="MORAN Dominic" w:date="2018-07-14T02:16:00Z">
        <w:r w:rsidR="00DC6BAE" w:rsidDel="005F01CC">
          <w:rPr>
            <w:bCs/>
          </w:rPr>
          <w:delText>farmers from participating in conservation</w:delText>
        </w:r>
        <w:r w:rsidR="00B53600" w:rsidDel="005F01CC">
          <w:rPr>
            <w:bCs/>
          </w:rPr>
          <w:delText xml:space="preserve"> schemes</w:delText>
        </w:r>
      </w:del>
      <w:r w:rsidR="00DC6BAE">
        <w:rPr>
          <w:bCs/>
        </w:rPr>
        <w:t>.</w:t>
      </w:r>
    </w:p>
    <w:p w14:paraId="654BAA93" w14:textId="77777777" w:rsidR="00622998" w:rsidRDefault="00DC6BAE" w:rsidP="000C0D80">
      <w:pPr>
        <w:rPr>
          <w:bCs/>
        </w:rPr>
      </w:pPr>
      <w:r>
        <w:rPr>
          <w:bCs/>
        </w:rPr>
        <w:t xml:space="preserve"> </w:t>
      </w:r>
      <w:r w:rsidR="00386315">
        <w:rPr>
          <w:bCs/>
        </w:rPr>
        <w:t xml:space="preserve"> </w:t>
      </w:r>
    </w:p>
    <w:p w14:paraId="22DBA771" w14:textId="6EDF9B09" w:rsidR="009E1DA2" w:rsidRPr="003D00A4" w:rsidRDefault="00B34D62" w:rsidP="000C0D80">
      <w:pPr>
        <w:rPr>
          <w:bCs/>
        </w:rPr>
      </w:pPr>
      <w:r>
        <w:rPr>
          <w:bCs/>
        </w:rPr>
        <w:t>W</w:t>
      </w:r>
      <w:r w:rsidR="008450F8" w:rsidRPr="00961A71">
        <w:rPr>
          <w:bCs/>
        </w:rPr>
        <w:t>e used a choice experimen</w:t>
      </w:r>
      <w:r w:rsidR="008450F8">
        <w:rPr>
          <w:bCs/>
        </w:rPr>
        <w:t xml:space="preserve">t (CE) </w:t>
      </w:r>
      <w:r w:rsidR="004D2795">
        <w:rPr>
          <w:bCs/>
        </w:rPr>
        <w:t>survey</w:t>
      </w:r>
      <w:r w:rsidR="008669D3">
        <w:rPr>
          <w:bCs/>
        </w:rPr>
        <w:t xml:space="preserve"> </w:t>
      </w:r>
      <w:r w:rsidR="008450F8">
        <w:rPr>
          <w:bCs/>
        </w:rPr>
        <w:t>to elicit farmer</w:t>
      </w:r>
      <w:r w:rsidR="008450F8" w:rsidRPr="00961A71">
        <w:rPr>
          <w:bCs/>
        </w:rPr>
        <w:t xml:space="preserve"> preferences for </w:t>
      </w:r>
      <w:ins w:id="77" w:author="MORAN Dominic" w:date="2018-07-14T02:18:00Z">
        <w:r w:rsidR="00AD022D">
          <w:rPr>
            <w:bCs/>
          </w:rPr>
          <w:t xml:space="preserve">supplying </w:t>
        </w:r>
      </w:ins>
      <w:r w:rsidR="00DE1228">
        <w:rPr>
          <w:bCs/>
        </w:rPr>
        <w:t>(</w:t>
      </w:r>
      <w:r w:rsidR="002E4BC2">
        <w:rPr>
          <w:bCs/>
        </w:rPr>
        <w:t>rare breed</w:t>
      </w:r>
      <w:r w:rsidR="00DE1228">
        <w:rPr>
          <w:bCs/>
        </w:rPr>
        <w:t>)</w:t>
      </w:r>
      <w:r w:rsidR="002E4BC2">
        <w:rPr>
          <w:bCs/>
        </w:rPr>
        <w:t xml:space="preserve"> </w:t>
      </w:r>
      <w:r w:rsidR="004D2795">
        <w:rPr>
          <w:bCs/>
        </w:rPr>
        <w:t xml:space="preserve">conservation </w:t>
      </w:r>
      <w:ins w:id="78" w:author="MORAN Dominic" w:date="2018-07-14T02:18:00Z">
        <w:r w:rsidR="00AD022D">
          <w:rPr>
            <w:bCs/>
          </w:rPr>
          <w:t xml:space="preserve">under alternative </w:t>
        </w:r>
      </w:ins>
      <w:r w:rsidR="004D2795">
        <w:rPr>
          <w:bCs/>
        </w:rPr>
        <w:t>contracts</w:t>
      </w:r>
      <w:ins w:id="79" w:author="MORAN Dominic" w:date="2018-07-14T02:18:00Z">
        <w:r w:rsidR="00AD022D">
          <w:rPr>
            <w:bCs/>
          </w:rPr>
          <w:t xml:space="preserve"> forms</w:t>
        </w:r>
      </w:ins>
      <w:del w:id="80" w:author="MORAN Dominic" w:date="2018-07-14T02:18:00Z">
        <w:r w:rsidR="004D2795" w:rsidDel="00AD022D">
          <w:rPr>
            <w:bCs/>
          </w:rPr>
          <w:delText>.</w:delText>
        </w:r>
      </w:del>
      <w:r w:rsidR="008450F8" w:rsidRPr="00961A71">
        <w:rPr>
          <w:bCs/>
        </w:rPr>
        <w:t xml:space="preserve"> </w:t>
      </w:r>
      <w:r w:rsidR="008669D3">
        <w:rPr>
          <w:bCs/>
        </w:rPr>
        <w:t>CE</w:t>
      </w:r>
      <w:r w:rsidR="008669D3" w:rsidRPr="00961A71">
        <w:t>s are a stated preference  technique where individual preferences</w:t>
      </w:r>
      <w:ins w:id="81" w:author="MORAN Dominic" w:date="2018-07-14T02:19:00Z">
        <w:r w:rsidR="00AD022D">
          <w:t xml:space="preserve"> </w:t>
        </w:r>
      </w:ins>
      <w:del w:id="82" w:author="MORAN Dominic" w:date="2018-07-14T02:19:00Z">
        <w:r w:rsidR="008669D3" w:rsidRPr="00961A71" w:rsidDel="00AD022D">
          <w:delText xml:space="preserve"> and va</w:delText>
        </w:r>
      </w:del>
      <w:del w:id="83" w:author="MORAN Dominic" w:date="2018-07-14T02:18:00Z">
        <w:r w:rsidR="008669D3" w:rsidRPr="00961A71" w:rsidDel="00AD022D">
          <w:delText>lues</w:delText>
        </w:r>
      </w:del>
      <w:r w:rsidR="008669D3" w:rsidRPr="00961A71">
        <w:t xml:space="preserve"> for attributes of a good or service are elicited </w:t>
      </w:r>
      <w:ins w:id="84" w:author="MORAN Dominic" w:date="2018-07-14T02:20:00Z">
        <w:r w:rsidR="00413C55">
          <w:t>using</w:t>
        </w:r>
      </w:ins>
      <w:del w:id="85" w:author="MORAN Dominic" w:date="2018-07-14T02:20:00Z">
        <w:r w:rsidR="008669D3" w:rsidDel="00413C55">
          <w:delText xml:space="preserve">through </w:delText>
        </w:r>
      </w:del>
      <w:ins w:id="86" w:author="MORAN Dominic" w:date="2018-07-14T02:19:00Z">
        <w:r w:rsidR="00AD022D">
          <w:t xml:space="preserve"> </w:t>
        </w:r>
      </w:ins>
      <w:r w:rsidR="008669D3">
        <w:t xml:space="preserve">surveys </w:t>
      </w:r>
      <w:ins w:id="87" w:author="MORAN Dominic" w:date="2018-07-14T02:20:00Z">
        <w:r w:rsidR="00413C55">
          <w:t xml:space="preserve">that mimic hypothetical scenarios </w:t>
        </w:r>
      </w:ins>
      <w:ins w:id="88" w:author="MORAN Dominic" w:date="2018-07-14T02:21:00Z">
        <w:r w:rsidR="00413C55">
          <w:t>–</w:t>
        </w:r>
      </w:ins>
      <w:ins w:id="89" w:author="MORAN Dominic" w:date="2018-07-14T02:20:00Z">
        <w:r w:rsidR="00413C55">
          <w:t xml:space="preserve"> in </w:t>
        </w:r>
      </w:ins>
      <w:ins w:id="90" w:author="MORAN Dominic" w:date="2018-07-14T02:21:00Z">
        <w:r w:rsidR="00413C55">
          <w:t>this case conservation contracts</w:t>
        </w:r>
      </w:ins>
      <w:del w:id="91" w:author="MORAN Dominic" w:date="2018-07-14T02:19:00Z">
        <w:r w:rsidR="008669D3" w:rsidDel="00AD022D">
          <w:delText xml:space="preserve">designed to mimic </w:delText>
        </w:r>
        <w:r w:rsidR="008669D3" w:rsidRPr="00961A71" w:rsidDel="00AD022D">
          <w:delText>hypothetical markets</w:delText>
        </w:r>
      </w:del>
      <w:r w:rsidR="008669D3" w:rsidRPr="00961A71">
        <w:t xml:space="preserve"> </w:t>
      </w:r>
      <w:r w:rsidR="008669D3" w:rsidRPr="00961A71">
        <w:fldChar w:fldCharType="begin" w:fldLock="1"/>
      </w:r>
      <w:r w:rsidR="008B0780">
        <w:instrText>ADDIN CSL_CITATION { "citationItems" : [ { "id" : "ITEM-1", "itemData" : { "ISBN" : "0521788307", "author" : [ { "dropping-particle" : "", "family" : "Louviere", "given" : "Jordan J", "non-dropping-particle" : "", "parse-names" : false, "suffix" : "" }, { "dropping-particle" : "", "family" : "Hensher", "given" : "David A", "non-dropping-particle" : "", "parse-names" : false, "suffix" : "" }, { "dropping-particle" : "", "family" : "Swait", "given" : "Joffre D", "non-dropping-particle" : "", "parse-names" : false, "suffix" : "" } ], "id" : "ITEM-1", "issued" : { "date-parts" : [ [ "2000" ] ] }, "publisher" : "Cambridge University Press", "title" : "Stated choice methods: analysis and applications", "type" : "book" }, "uris" : [ "http://www.mendeley.com/documents/?uuid=48657dde-4ff5-4cef-a9b6-487fd011f7a1", "http://www.mendeley.com/documents/?uuid=ba8d5b72-2f69-404f-8517-1f63ae0b5c90" ] } ], "mendeley" : { "formattedCitation" : "[20]", "plainTextFormattedCitation" : "[20]", "previouslyFormattedCitation" : "[20]" }, "properties" : { "noteIndex" : 0 }, "schema" : "https://github.com/citation-style-language/schema/raw/master/csl-citation.json" }</w:instrText>
      </w:r>
      <w:r w:rsidR="008669D3" w:rsidRPr="00961A71">
        <w:fldChar w:fldCharType="separate"/>
      </w:r>
      <w:r w:rsidR="008B0780" w:rsidRPr="008B0780">
        <w:rPr>
          <w:noProof/>
        </w:rPr>
        <w:t>[20]</w:t>
      </w:r>
      <w:r w:rsidR="008669D3" w:rsidRPr="00961A71">
        <w:fldChar w:fldCharType="end"/>
      </w:r>
      <w:r w:rsidR="008669D3" w:rsidRPr="00961A71">
        <w:t xml:space="preserve">. </w:t>
      </w:r>
      <w:r w:rsidR="008450F8" w:rsidRPr="00961A71">
        <w:rPr>
          <w:bCs/>
        </w:rPr>
        <w:t xml:space="preserve">The paper </w:t>
      </w:r>
      <w:ins w:id="92" w:author="MORAN Dominic" w:date="2018-07-14T02:22:00Z">
        <w:r w:rsidR="00413C55">
          <w:rPr>
            <w:bCs/>
          </w:rPr>
          <w:t>adds</w:t>
        </w:r>
      </w:ins>
      <w:del w:id="93" w:author="MORAN Dominic" w:date="2018-07-14T02:22:00Z">
        <w:r w:rsidR="008450F8" w:rsidRPr="00961A71" w:rsidDel="00413C55">
          <w:rPr>
            <w:bCs/>
          </w:rPr>
          <w:delText>contrib</w:delText>
        </w:r>
      </w:del>
      <w:del w:id="94" w:author="MORAN Dominic" w:date="2018-07-14T02:21:00Z">
        <w:r w:rsidR="008450F8" w:rsidRPr="00961A71" w:rsidDel="00413C55">
          <w:rPr>
            <w:bCs/>
          </w:rPr>
          <w:delText>utes</w:delText>
        </w:r>
      </w:del>
      <w:r w:rsidR="008450F8" w:rsidRPr="00961A71">
        <w:rPr>
          <w:bCs/>
        </w:rPr>
        <w:t xml:space="preserve"> to the </w:t>
      </w:r>
      <w:del w:id="95" w:author="MORAN Dominic" w:date="2018-07-14T02:19:00Z">
        <w:r w:rsidR="008450F8" w:rsidRPr="00961A71" w:rsidDel="00AD022D">
          <w:rPr>
            <w:bCs/>
          </w:rPr>
          <w:delText>increasin</w:delText>
        </w:r>
        <w:r w:rsidR="008450F8" w:rsidDel="00AD022D">
          <w:rPr>
            <w:bCs/>
          </w:rPr>
          <w:delText>g body of</w:delText>
        </w:r>
      </w:del>
      <w:r w:rsidR="008450F8">
        <w:rPr>
          <w:bCs/>
        </w:rPr>
        <w:t xml:space="preserve"> literature on farmers</w:t>
      </w:r>
      <w:ins w:id="96" w:author="MORAN Dominic" w:date="2018-07-14T02:21:00Z">
        <w:r w:rsidR="00413C55">
          <w:rPr>
            <w:bCs/>
          </w:rPr>
          <w:t>’</w:t>
        </w:r>
      </w:ins>
      <w:r w:rsidR="008450F8" w:rsidRPr="00961A71">
        <w:rPr>
          <w:bCs/>
        </w:rPr>
        <w:t xml:space="preserve"> willingness to participate in incentive-based schemes </w:t>
      </w:r>
      <w:r w:rsidR="008450F8" w:rsidRPr="00961A71">
        <w:rPr>
          <w:bCs/>
        </w:rPr>
        <w:fldChar w:fldCharType="begin" w:fldLock="1"/>
      </w:r>
      <w:r w:rsidR="008B0780">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"http://www.mendeley.com/documents/?uuid=88e1dbc0-600c-428c-8dd2-82c4e33dfe41" ] }, { "id" : "ITEM-2",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"ITEM-2",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"http://www.mendeley.com/documents/?uuid=1df47d25-8b89-4215-8088-3a7458b421a2" ] }, { "id" : "ITEM-3", "itemData" : { "author" : [ { "dropping-particle" : "", "family" : "Broch", "given" : "Stine Wamberg", "non-dropping-particle" : "", "parse-names" : false, "suffix" : "" }, { "dropping-particle" : "", "family" : "Vedel", "given" : "Suzanne Elizabeth", "non-dropping-particle" : "", "parse-names" : false, "suffix" : "" } ], "container-title" : "Proceedings of the Economic Council Conference on Environmental Economics", "id" : "ITEM-3", "issued" : { "date-parts" : [ [ "2010" ] ] }, "title" : "Heterogeneity in landowners\u2019 agri-environmental scheme preferences", "type" : "paper-conference" }, "uris" : [ "http://www.mendeley.com/documents/?uuid=22b75c5a-ba9c-4f08-b32f-b4c217e01f60" ] }, { "id" : "ITEM-4", "itemData" : { "ISSN" : "0964-0568", "author" : [ { "dropping-particle" : "", "family" : "Ducos", "given" : "Geraldine", "non-dropping-particle" : "", "parse-names" : false, "suffix" : "" }, { "dropping-particle" : "", "family" : "Dupraz", "given" : "Pierre", "non-dropping-particle" : "", "parse-names" : false, "suffix" : "" }, { "dropping-particle" : "", "family" : "Bonnieux", "given" : "Francois", "non-dropping-particle" : "", "parse-names" : false, "suffix" : "" } ], "container-title" : "Journal of environmental planning and management", "id" : "ITEM-4", "issue" : "5", "issued" : { "date-parts" : [ [ "2009" ] ] }, "page" : "669-687", "publisher" : "Taylor &amp; Francis", "title" : "Agri-environment contract adoption under fixed and variable compliance costs", "type" : "article-journal", "volume" : "52" }, "uris" : [ "http://www.mendeley.com/documents/?uuid=e70c5f7f-3279-405c-a588-99cfb98e15e2" ] }, { "id" : "ITEM-5", "itemData" : { "ISSN" : "1477-9552", "author" : [ { "dropping-particle" : "", "family" : "Espinosa\u2010Goded", "given" : "Maria", "non-dropping-particle" : "", "parse-names" : false, "suffix" : "" }, { "dropping-particle" : "", "family" : "Barreiro\u2010Hurl\u00e9", "given" : "Jes\u00fas", "non-dropping-particle" : "", "parse-names" : false, "suffix" : "" }, { "dropping-particle" : "", "family" : "Ruto", "given" : "Eric", "non-dropping-particle" : "", "parse-names" : false, "suffix" : "" } ], "container-title" : "Journal of Agricultural economics", "id" : "ITEM-5", "issue" : "2", "issued" : { "date-parts" : [ [ "2010" ] ] }, "page" : "259-273", "publisher" : "Wiley Online Library", "title" : "What do farmers want from Agri\u2010environmental scheme design? A choice experiment approach", "type" : "article-journal", "volume" : "61" }, "uris" : [ "http://www.mendeley.com/documents/?uuid=3c3bcfaa-b6c4-4feb-a962-9910877d2d21" ] }, { "id" : "ITEM-6", "itemData" : { "ISSN" : "0264-8377", "author" : [ { "dropping-particle" : "", "family" : "Lienhoop", "given" : "Nele", "non-dropping-particle" : "", "parse-names" : false, "suffix" : "" }, { "dropping-particle" : "", "family" : "Brouwer", "given" : "Roy", "non-dropping-particle" : "", "parse-names" : false, "suffix" : "" } ], "container-title" : "Land Use Policy", "id" : "ITEM-6", "issued" : { "date-parts" : [ [ "2015" ] ] }, "page" : "568-577", "publisher" : "Elsevier", "title" : "Agri-environmental policy valuation: Farmers\u2019 contract design preferences for afforestation schemes", "type" : "article-journal", "volume" : "42" }, "uris" : [ "http://www.mendeley.com/documents/?uuid=25ceefe0-0150-4476-bc23-174bb4ab8b8c" ] } ], "mendeley" : { "formattedCitation" : "[21\u201326]", "plainTextFormattedCitation" : "[21\u201326]", "previouslyFormattedCitation" : "[21\u201326]" }, "properties" : { "noteIndex" : 0 }, "schema" : "https://github.com/citation-style-language/schema/raw/master/csl-citation.json" }</w:instrText>
      </w:r>
      <w:r w:rsidR="008450F8" w:rsidRPr="00961A71">
        <w:rPr>
          <w:bCs/>
        </w:rPr>
        <w:fldChar w:fldCharType="separate"/>
      </w:r>
      <w:r w:rsidR="008B0780" w:rsidRPr="008B0780">
        <w:rPr>
          <w:bCs/>
          <w:noProof/>
        </w:rPr>
        <w:t>[21–26]</w:t>
      </w:r>
      <w:r w:rsidR="008450F8" w:rsidRPr="00961A71">
        <w:rPr>
          <w:bCs/>
        </w:rPr>
        <w:fldChar w:fldCharType="end"/>
      </w:r>
      <w:r w:rsidR="003441DB">
        <w:rPr>
          <w:bCs/>
        </w:rPr>
        <w:t xml:space="preserve"> </w:t>
      </w:r>
      <w:r w:rsidR="008D54CC">
        <w:rPr>
          <w:bCs/>
        </w:rPr>
        <w:t>but</w:t>
      </w:r>
      <w:r w:rsidR="003441DB">
        <w:rPr>
          <w:bCs/>
        </w:rPr>
        <w:t xml:space="preserve"> </w:t>
      </w:r>
      <w:ins w:id="97" w:author="MORAN Dominic" w:date="2018-07-14T02:22:00Z">
        <w:r w:rsidR="00413C55">
          <w:rPr>
            <w:bCs/>
          </w:rPr>
          <w:t>focuses on the</w:t>
        </w:r>
      </w:ins>
      <w:del w:id="98" w:author="MORAN Dominic" w:date="2018-07-14T02:22:00Z">
        <w:r w:rsidR="003441DB" w:rsidDel="00413C55">
          <w:rPr>
            <w:bCs/>
          </w:rPr>
          <w:delText>the</w:delText>
        </w:r>
      </w:del>
      <w:ins w:id="99" w:author="MORAN Dominic" w:date="2018-07-14T02:22:00Z">
        <w:r w:rsidR="00413C55">
          <w:rPr>
            <w:bCs/>
          </w:rPr>
          <w:t xml:space="preserve"> neglected issue of </w:t>
        </w:r>
      </w:ins>
      <w:del w:id="100" w:author="MORAN Dominic" w:date="2018-07-14T02:22:00Z">
        <w:r w:rsidR="003441DB" w:rsidDel="00413C55">
          <w:rPr>
            <w:bCs/>
          </w:rPr>
          <w:delText xml:space="preserve"> underexplored area of work addressing </w:delText>
        </w:r>
        <w:r w:rsidR="008D54CC" w:rsidDel="00413C55">
          <w:rPr>
            <w:bCs/>
          </w:rPr>
          <w:delText>the</w:delText>
        </w:r>
      </w:del>
      <w:r w:rsidR="008D54CC">
        <w:rPr>
          <w:bCs/>
        </w:rPr>
        <w:t xml:space="preserve"> cost of conserving FAnGR</w:t>
      </w:r>
      <w:r w:rsidR="00DE1228">
        <w:rPr>
          <w:bCs/>
        </w:rPr>
        <w:t xml:space="preserve"> in small-holder and extensive</w:t>
      </w:r>
      <w:r w:rsidR="003441DB">
        <w:rPr>
          <w:bCs/>
        </w:rPr>
        <w:t xml:space="preserve"> farm systems.</w:t>
      </w:r>
      <w:r w:rsidR="003D00A4">
        <w:rPr>
          <w:bCs/>
        </w:rPr>
        <w:t xml:space="preserve"> </w:t>
      </w:r>
    </w:p>
    <w:p w14:paraId="5FB34BF4" w14:textId="77777777" w:rsidR="009E1DA2" w:rsidRDefault="009E1DA2" w:rsidP="000C0D80"/>
    <w:p w14:paraId="7C75A86D" w14:textId="1F6E3743" w:rsidR="00290ABF" w:rsidRDefault="00290ABF" w:rsidP="000C0D80">
      <w:pPr>
        <w:rPr>
          <w:bCs/>
        </w:rPr>
      </w:pPr>
      <w:r>
        <w:rPr>
          <w:bCs/>
        </w:rPr>
        <w:t xml:space="preserve">The paper is structured as follows.  Section 2 presents background </w:t>
      </w:r>
      <w:ins w:id="101" w:author="MORAN Dominic" w:date="2018-07-14T02:23:00Z">
        <w:r w:rsidR="007F447F">
          <w:rPr>
            <w:bCs/>
          </w:rPr>
          <w:t xml:space="preserve">to </w:t>
        </w:r>
      </w:ins>
      <w:del w:id="102" w:author="MORAN Dominic" w:date="2018-07-14T02:23:00Z">
        <w:r w:rsidDel="007F447F">
          <w:rPr>
            <w:bCs/>
          </w:rPr>
          <w:delText>concernin</w:delText>
        </w:r>
        <w:r w:rsidR="00F9666D" w:rsidDel="007F447F">
          <w:rPr>
            <w:bCs/>
          </w:rPr>
          <w:delText>g</w:delText>
        </w:r>
      </w:del>
      <w:r w:rsidR="00F9666D">
        <w:rPr>
          <w:bCs/>
        </w:rPr>
        <w:t xml:space="preserve"> </w:t>
      </w:r>
      <w:r w:rsidR="004D2795">
        <w:rPr>
          <w:bCs/>
        </w:rPr>
        <w:t>the CE</w:t>
      </w:r>
      <w:r w:rsidR="00F9666D">
        <w:rPr>
          <w:bCs/>
        </w:rPr>
        <w:t xml:space="preserve"> </w:t>
      </w:r>
      <w:r w:rsidR="004D2795">
        <w:rPr>
          <w:bCs/>
        </w:rPr>
        <w:t>design and case study site</w:t>
      </w:r>
      <w:r>
        <w:rPr>
          <w:bCs/>
        </w:rPr>
        <w:t xml:space="preserve">. Section 3 reports the </w:t>
      </w:r>
      <w:del w:id="103" w:author="MORAN Dominic" w:date="2018-07-14T02:23:00Z">
        <w:r w:rsidDel="007F447F">
          <w:rPr>
            <w:bCs/>
          </w:rPr>
          <w:delText>findings</w:delText>
        </w:r>
        <w:r w:rsidR="004D2795" w:rsidDel="007F447F">
          <w:rPr>
            <w:bCs/>
          </w:rPr>
          <w:delText xml:space="preserve"> from</w:delText>
        </w:r>
      </w:del>
      <w:r w:rsidR="004D2795">
        <w:rPr>
          <w:bCs/>
        </w:rPr>
        <w:t xml:space="preserve"> analysis of choice data. </w:t>
      </w:r>
      <w:r>
        <w:rPr>
          <w:bCs/>
        </w:rPr>
        <w:t>Section 4 provides discussion</w:t>
      </w:r>
      <w:ins w:id="104" w:author="MORAN Dominic" w:date="2018-07-14T02:24:00Z">
        <w:r w:rsidR="007F447F">
          <w:rPr>
            <w:bCs/>
          </w:rPr>
          <w:t xml:space="preserve"> of the </w:t>
        </w:r>
      </w:ins>
      <w:del w:id="105" w:author="MORAN Dominic" w:date="2018-07-14T02:24:00Z">
        <w:r w:rsidDel="007F447F">
          <w:rPr>
            <w:bCs/>
          </w:rPr>
          <w:delText xml:space="preserve"> concerning</w:delText>
        </w:r>
      </w:del>
      <w:r>
        <w:rPr>
          <w:bCs/>
        </w:rPr>
        <w:t xml:space="preserve"> </w:t>
      </w:r>
      <w:r w:rsidR="004D2795">
        <w:rPr>
          <w:bCs/>
        </w:rPr>
        <w:t>design</w:t>
      </w:r>
      <w:r w:rsidR="00B53600">
        <w:rPr>
          <w:bCs/>
        </w:rPr>
        <w:t xml:space="preserve"> of rare breed conservation programmes</w:t>
      </w:r>
      <w:ins w:id="106" w:author="MORAN Dominic" w:date="2018-07-14T02:24:00Z">
        <w:r w:rsidR="007F447F">
          <w:rPr>
            <w:bCs/>
          </w:rPr>
          <w:t>,</w:t>
        </w:r>
      </w:ins>
      <w:r w:rsidR="00B53600">
        <w:rPr>
          <w:bCs/>
        </w:rPr>
        <w:t xml:space="preserve"> and </w:t>
      </w:r>
      <w:r>
        <w:rPr>
          <w:bCs/>
        </w:rPr>
        <w:t xml:space="preserve">Section 5 provides </w:t>
      </w:r>
      <w:proofErr w:type="gramStart"/>
      <w:r>
        <w:rPr>
          <w:bCs/>
        </w:rPr>
        <w:t xml:space="preserve">conclusions </w:t>
      </w:r>
      <w:proofErr w:type="gramEnd"/>
      <w:del w:id="107" w:author="MORAN Dominic" w:date="2018-07-14T02:24:00Z">
        <w:r w:rsidR="00B53600" w:rsidDel="007F447F">
          <w:rPr>
            <w:bCs/>
          </w:rPr>
          <w:delText>and next steps</w:delText>
        </w:r>
      </w:del>
      <w:r w:rsidR="00B53600">
        <w:rPr>
          <w:bCs/>
        </w:rPr>
        <w:t>.</w:t>
      </w:r>
    </w:p>
    <w:p w14:paraId="48CB672A" w14:textId="77777777" w:rsidR="008450F8" w:rsidRPr="008450F8" w:rsidRDefault="008450F8" w:rsidP="000C0D80">
      <w:pPr>
        <w:rPr>
          <w:bCs/>
        </w:rPr>
      </w:pPr>
    </w:p>
    <w:p w14:paraId="3E41A2FB" w14:textId="77777777" w:rsidR="007D511B" w:rsidRPr="00281173" w:rsidRDefault="00907702" w:rsidP="00281173">
      <w:pPr>
        <w:pStyle w:val="Heading1"/>
      </w:pPr>
      <w:r>
        <w:t>Methods</w:t>
      </w:r>
    </w:p>
    <w:p w14:paraId="77164029" w14:textId="77777777" w:rsidR="009E0145" w:rsidRDefault="009E0145" w:rsidP="009E0145">
      <w:pPr>
        <w:pStyle w:val="Heading2"/>
      </w:pPr>
      <w:r w:rsidRPr="009E0145">
        <w:t>Case study: Romania</w:t>
      </w:r>
    </w:p>
    <w:p w14:paraId="2BA861F4" w14:textId="77777777" w:rsidR="009E0145" w:rsidRDefault="009E0145" w:rsidP="009E0145">
      <w:pPr>
        <w:pStyle w:val="Firstparagraph"/>
      </w:pPr>
    </w:p>
    <w:p w14:paraId="75C28742" w14:textId="16CEC740" w:rsidR="00827E74" w:rsidDel="00E54FA4" w:rsidRDefault="00B40080" w:rsidP="00827E74">
      <w:pPr>
        <w:rPr>
          <w:del w:id="108" w:author="Warwick Wainwright" w:date="2018-07-24T12:44:00Z"/>
        </w:rPr>
      </w:pPr>
      <w:r>
        <w:t>As an EU member state, Romania’s agricultural policy is structured and supported in a</w:t>
      </w:r>
      <w:ins w:id="109" w:author="MORAN Dominic" w:date="2018-07-14T02:25:00Z">
        <w:r w:rsidR="003F0EFC">
          <w:t xml:space="preserve">n agreed </w:t>
        </w:r>
      </w:ins>
      <w:r>
        <w:t xml:space="preserve"> </w:t>
      </w:r>
      <w:r w:rsidR="009E0145" w:rsidRPr="009E0145">
        <w:t>Rural Development Programme (RDP 2014-2020)</w:t>
      </w:r>
      <w:ins w:id="110" w:author="MORAN Dominic" w:date="2018-07-14T02:25:00Z">
        <w:r w:rsidR="003F0EFC">
          <w:t xml:space="preserve">, which </w:t>
        </w:r>
      </w:ins>
      <w:del w:id="111" w:author="MORAN Dominic" w:date="2018-07-14T02:25:00Z">
        <w:r w:rsidDel="003F0EFC">
          <w:delText>. The RDP</w:delText>
        </w:r>
      </w:del>
      <w:r>
        <w:t xml:space="preserve"> includes</w:t>
      </w:r>
      <w:r w:rsidR="009E0145" w:rsidRPr="009E0145">
        <w:t xml:space="preserve"> a support measure (M10.2, art 28) for rearing endangered livestock breeds under </w:t>
      </w:r>
      <w:r w:rsidR="00054278">
        <w:t xml:space="preserve">EU Regulation 1305/2013 </w:t>
      </w:r>
      <w:r w:rsidR="00054278">
        <w:fldChar w:fldCharType="begin" w:fldLock="1"/>
      </w:r>
      <w:r w:rsidR="008B0780">
        <w:instrText>ADDIN CSL_CITATION { "citationItems" : [ { "id" : "ITEM-1", "itemData" : { "ISSN" : "0269-7491", "author" : [ { "dropping-particle" : "", "family" : "Oszl\u00e1nyi", "given" : "J\u00falius", "non-dropping-particle" : "", "parse-names" : false, "suffix" : "" }, { "dropping-particle" : "", "family" : "Grodzi\u0144ska", "given" : "Krystyna", "non-dropping-particle" : "", "parse-names" : false, "suffix" : "" }, { "dropping-particle" : "", "family" : "Badea", "given" : "Ovidiu", "non-dropping-particle" : "", "parse-names" : false, "suffix" : "" }, { "dropping-particle" : "", "family" : "Shparyk", "given" : "Yuriy", "non-dropping-particle" : "", "parse-names" : false, "suffix" : "" } ], "container-title" : "Environmental Pollution", "id" : "ITEM-1", "issue" : "1", "issued" : { "date-parts" : [ [ "2004" ] ] }, "page" : "127-134", "publisher" : "Elsevier", "title" : "Nature conservation in Central and Eastern Europe with a special emphasis on the Carpathian Mountains", "type" : "article-journal", "volume" : "130" }, "uris" : [ "http://www.mendeley.com/documents/?uuid=796f199e-39c4-4fe9-ac27-451c17c06d16" ] } ], "mendeley" : { "formattedCitation" : "[27]", "plainTextFormattedCitation" : "[27]", "previouslyFormattedCitation" : "[27]" }, "properties" : { "noteIndex" : 0 }, "schema" : "https://github.com/citation-style-language/schema/raw/master/csl-citation.json" }</w:instrText>
      </w:r>
      <w:r w:rsidR="00054278">
        <w:fldChar w:fldCharType="separate"/>
      </w:r>
      <w:r w:rsidR="008B0780" w:rsidRPr="008B0780">
        <w:rPr>
          <w:noProof/>
        </w:rPr>
        <w:t>[27]</w:t>
      </w:r>
      <w:r w:rsidR="00054278">
        <w:fldChar w:fldCharType="end"/>
      </w:r>
      <w:r w:rsidR="009E0145" w:rsidRPr="009E0145">
        <w:t xml:space="preserve">.  </w:t>
      </w:r>
      <w:del w:id="112" w:author="Warwick Wainwright" w:date="2018-07-24T12:40:00Z">
        <w:r w:rsidR="009E0145" w:rsidRPr="009E0145" w:rsidDel="001D66C5">
          <w:delText xml:space="preserve">Commitment </w:delText>
        </w:r>
      </w:del>
      <w:ins w:id="113" w:author="Warwick Wainwright" w:date="2018-07-24T12:40:00Z">
        <w:r w:rsidR="001D66C5">
          <w:t xml:space="preserve">Uptake </w:t>
        </w:r>
      </w:ins>
      <w:del w:id="114" w:author="Warwick Wainwright" w:date="2018-07-24T12:42:00Z">
        <w:r w:rsidR="009E0145" w:rsidRPr="009E0145" w:rsidDel="00E54FA4">
          <w:delText xml:space="preserve">to </w:delText>
        </w:r>
      </w:del>
      <w:ins w:id="115" w:author="Warwick Wainwright" w:date="2018-07-24T12:42:00Z">
        <w:r w:rsidR="00E54FA4">
          <w:t>for</w:t>
        </w:r>
        <w:r w:rsidR="00E54FA4" w:rsidRPr="009E0145">
          <w:t xml:space="preserve"> </w:t>
        </w:r>
      </w:ins>
      <w:r w:rsidR="009E0145" w:rsidRPr="009E0145">
        <w:t xml:space="preserve">this RDP option is </w:t>
      </w:r>
      <w:commentRangeStart w:id="116"/>
      <w:commentRangeStart w:id="117"/>
      <w:r w:rsidR="009E0145" w:rsidRPr="009E0145">
        <w:t xml:space="preserve">anticipated to be </w:t>
      </w:r>
      <w:commentRangeEnd w:id="116"/>
      <w:r w:rsidR="003F0EFC">
        <w:rPr>
          <w:rStyle w:val="CommentReference"/>
        </w:rPr>
        <w:commentReference w:id="116"/>
      </w:r>
      <w:commentRangeEnd w:id="117"/>
      <w:r w:rsidR="001D66C5">
        <w:rPr>
          <w:rStyle w:val="CommentReference"/>
        </w:rPr>
        <w:commentReference w:id="117"/>
      </w:r>
      <w:r w:rsidR="009E0145" w:rsidRPr="009E0145">
        <w:t>low due to farmer difficulties in meeting EU standards to qualify for subsidy payments</w:t>
      </w:r>
      <w:r w:rsidR="007C4785">
        <w:t xml:space="preserve"> </w:t>
      </w:r>
      <w:r w:rsidR="007C4785">
        <w:fldChar w:fldCharType="begin" w:fldLock="1"/>
      </w:r>
      <w:r w:rsidR="008B0780">
        <w:instrText>ADDIN CSL_CITATION { "citationItems" : [ { "id" : "ITEM-1", "itemData" : { "author" : [ { "dropping-particle" : "", "family" : "Page", "given" : "Nathaniel", "non-dropping-particle" : "", "parse-names" : false, "suffix" : "" } ], "id" : "ITEM-1", "issued" : { "date-parts" : [ [ "2015" ] ] }, "title" : "Personal Communication concerning uptake of Romanian RDP Option for conservation of rare breeds.", "type" : "speech" }, "uris" : [ "http://www.mendeley.com/documents/?uuid=78c44948-c307-4657-8113-b0d61ceabd8b" ] } ], "mendeley" : { "formattedCitation" : "[28]", "plainTextFormattedCitation" : "[28]", "previouslyFormattedCitation" : "[28]" }, "properties" : { "noteIndex" : 0 }, "schema" : "https://github.com/citation-style-language/schema/raw/master/csl-citation.json" }</w:instrText>
      </w:r>
      <w:r w:rsidR="007C4785">
        <w:fldChar w:fldCharType="separate"/>
      </w:r>
      <w:r w:rsidR="008B0780" w:rsidRPr="008B0780">
        <w:rPr>
          <w:noProof/>
        </w:rPr>
        <w:t>[28]</w:t>
      </w:r>
      <w:r w:rsidR="007C4785">
        <w:fldChar w:fldCharType="end"/>
      </w:r>
      <w:r w:rsidR="009E0145" w:rsidRPr="009E0145">
        <w:t xml:space="preserve">. Data </w:t>
      </w:r>
      <w:r w:rsidR="001579FC">
        <w:t>on</w:t>
      </w:r>
      <w:r w:rsidR="009E0145" w:rsidRPr="009E0145">
        <w:t xml:space="preserve"> uptake rates are not yet available</w:t>
      </w:r>
      <w:r w:rsidR="00C2431D">
        <w:t>,</w:t>
      </w:r>
      <w:r w:rsidR="009E0145" w:rsidRPr="009E0145">
        <w:t xml:space="preserve"> but </w:t>
      </w:r>
      <w:r w:rsidR="007C4785">
        <w:t xml:space="preserve">previous </w:t>
      </w:r>
      <w:r w:rsidR="009E0145" w:rsidRPr="009E0145">
        <w:t>work</w:t>
      </w:r>
      <w:del w:id="118" w:author="MORAN Dominic" w:date="2018-07-14T02:26:00Z">
        <w:r w:rsidR="00281173" w:rsidDel="003F0EFC">
          <w:delText xml:space="preserve"> b</w:delText>
        </w:r>
      </w:del>
      <w:del w:id="119" w:author="Warwick Wainwright" w:date="2018-07-24T12:43:00Z">
        <w:r w:rsidR="00281173" w:rsidDel="00E54FA4">
          <w:delText>y</w:delText>
        </w:r>
        <w:r w:rsidR="009E0145" w:rsidRPr="009E0145" w:rsidDel="00E54FA4">
          <w:delText xml:space="preserve"> </w:delText>
        </w:r>
        <w:r w:rsidR="003A4EA4" w:rsidDel="00E54FA4">
          <w:fldChar w:fldCharType="begin" w:fldLock="1"/>
        </w:r>
        <w:r w:rsidR="008B0780" w:rsidDel="00E54FA4">
          <w:delInstrText>ADDIN CSL_CITATION { "citationItems" : [ { "id" : "ITEM-1", "itemData" : { "ISSN" : "1755-263X", "author" : [ { "dropping-particle" : "", "family" : "Fischer", "given" : "Joern", "non-dropping-particle" : "", "parse-names" : false, "suffix" : "" }, { "dropping-particle" : "", "family" : "Hartel", "given" : "Tibor", "non-dropping-particle" : "", "parse-names" : false, "suffix" : "" }, { "dropping-particle" : "", "family" : "Kuemmerle", "given" : "Tobias", "non-dropping-particle" : "", "parse-names" : false, "suffix" : "" } ], "container-title" : "Conservation Letters", "id" : "ITEM-1", "issue" : "3", "issued" : { "date-parts" : [ [ "2012" ] ] }, "page" : "167-175", "publisher" : "Wiley Online Library", "title" : "Conservation policy in traditional farming landscapes", "type" : "article-journal", "volume" : "5" }, "uris" : [ "http://www.mendeley.com/documents/?uuid=a6548206-8003-4b17-bc7d-70aa1ff752ab" ] } ], "mendeley" : { "formattedCitation" : "[29]", "plainTextFormattedCitation" : "[29]", "previouslyFormattedCitation" : "[29]" }, "properties" : { "noteIndex" : 0 }, "schema" : "https://github.com/citation-style-language/schema/raw/master/csl-citation.json" }</w:delInstrText>
        </w:r>
        <w:r w:rsidR="003A4EA4" w:rsidDel="00E54FA4">
          <w:fldChar w:fldCharType="separate"/>
        </w:r>
        <w:r w:rsidR="008B0780" w:rsidRPr="008B0780" w:rsidDel="00E54FA4">
          <w:rPr>
            <w:noProof/>
          </w:rPr>
          <w:delText>[29]</w:delText>
        </w:r>
        <w:r w:rsidR="003A4EA4" w:rsidDel="00E54FA4">
          <w:fldChar w:fldCharType="end"/>
        </w:r>
      </w:del>
      <w:r w:rsidR="004F2A20">
        <w:t xml:space="preserve"> </w:t>
      </w:r>
      <w:r w:rsidR="008948FC">
        <w:t xml:space="preserve">has </w:t>
      </w:r>
      <w:r w:rsidR="009E0145" w:rsidRPr="009E0145">
        <w:t xml:space="preserve">found </w:t>
      </w:r>
      <w:ins w:id="120" w:author="MORAN Dominic" w:date="2018-07-14T02:27:00Z">
        <w:r w:rsidR="003F0EFC">
          <w:t xml:space="preserve">that </w:t>
        </w:r>
      </w:ins>
      <w:r w:rsidR="009E0145" w:rsidRPr="009E0145">
        <w:t xml:space="preserve">70% of Romanian farmers </w:t>
      </w:r>
      <w:r w:rsidR="007C4785">
        <w:t>experienced</w:t>
      </w:r>
      <w:r w:rsidR="007C4785" w:rsidRPr="009E0145">
        <w:t xml:space="preserve"> </w:t>
      </w:r>
      <w:r w:rsidR="009E0145" w:rsidRPr="009E0145">
        <w:t>difficulties meeting EU environmental standards for payments under the Common Agricultural Policy (CAP)</w:t>
      </w:r>
      <w:ins w:id="121" w:author="Warwick Wainwright" w:date="2018-07-24T12:43:00Z">
        <w:r w:rsidR="00E54FA4">
          <w:t xml:space="preserve"> </w:t>
        </w:r>
        <w:r w:rsidR="00E54FA4">
          <w:fldChar w:fldCharType="begin" w:fldLock="1"/>
        </w:r>
        <w:r w:rsidR="00E54FA4">
          <w:instrText>ADDIN CSL_CITATION { "citationItems" : [ { "id" : "ITEM-1", "itemData" : { "ISSN" : "1755-263X", "author" : [ { "dropping-particle" : "", "family" : "Fischer", "given" : "Joern", "non-dropping-particle" : "", "parse-names" : false, "suffix" : "" }, { "dropping-particle" : "", "family" : "Hartel", "given" : "Tibor", "non-dropping-particle" : "", "parse-names" : false, "suffix" : "" }, { "dropping-particle" : "", "family" : "Kuemmerle", "given" : "Tobias", "non-dropping-particle" : "", "parse-names" : false, "suffix" : "" } ], "container-title" : "Conservation Letters", "id" : "ITEM-1", "issue" : "3", "issued" : { "date-parts" : [ [ "2012" ] ] }, "page" : "167-175", "publisher" : "Wiley Online Library", "title" : "Conservation policy in traditional farming landscapes", "type" : "article-journal", "volume" : "5" }, "uris" : [ "http://www.mendeley.com/documents/?uuid=a6548206-8003-4b17-bc7d-70aa1ff752ab" ] } ], "mendeley" : { "formattedCitation" : "[29]", "plainTextFormattedCitation" : "[29]", "previouslyFormattedCitation" : "[29]" }, "properties" : { "noteIndex" : 0 }, "schema" : "https://github.com/citation-style-language/schema/raw/master/csl-citation.json" }</w:instrText>
        </w:r>
        <w:r w:rsidR="00E54FA4">
          <w:fldChar w:fldCharType="separate"/>
        </w:r>
        <w:r w:rsidR="00E54FA4" w:rsidRPr="008B0780">
          <w:rPr>
            <w:noProof/>
          </w:rPr>
          <w:t>[29]</w:t>
        </w:r>
        <w:r w:rsidR="00E54FA4">
          <w:fldChar w:fldCharType="end"/>
        </w:r>
      </w:ins>
      <w:r w:rsidR="009E0145" w:rsidRPr="009E0145">
        <w:t xml:space="preserve">. </w:t>
      </w:r>
      <w:r w:rsidR="00C2431D">
        <w:t xml:space="preserve">It is therefore important to explore whether such barriers persist for </w:t>
      </w:r>
      <w:r w:rsidR="00F771A5">
        <w:t>farmers in small-scale</w:t>
      </w:r>
      <w:r w:rsidR="00C2431D">
        <w:t xml:space="preserve"> and extensive systems</w:t>
      </w:r>
      <w:r w:rsidR="001579FC">
        <w:t>,</w:t>
      </w:r>
      <w:r w:rsidR="00C2431D">
        <w:t xml:space="preserve"> </w:t>
      </w:r>
      <w:ins w:id="122" w:author="MORAN Dominic" w:date="2018-07-14T02:27:00Z">
        <w:r w:rsidR="003F0EFC">
          <w:t>as</w:t>
        </w:r>
      </w:ins>
      <w:del w:id="123" w:author="MORAN Dominic" w:date="2018-07-14T02:27:00Z">
        <w:r w:rsidR="00C2431D" w:rsidDel="003F0EFC">
          <w:delText>given</w:delText>
        </w:r>
      </w:del>
      <w:r w:rsidR="00C2431D">
        <w:t xml:space="preserve"> this could reduce participation. E</w:t>
      </w:r>
      <w:r w:rsidR="00DE6339">
        <w:t xml:space="preserve">qually important </w:t>
      </w:r>
      <w:r w:rsidR="00C2431D">
        <w:t xml:space="preserve">is </w:t>
      </w:r>
      <w:r w:rsidR="00DE6339">
        <w:t xml:space="preserve">to measure </w:t>
      </w:r>
      <w:r w:rsidR="001579FC">
        <w:t>whether</w:t>
      </w:r>
      <w:r w:rsidR="00DE6339">
        <w:t xml:space="preserve"> voluntary </w:t>
      </w:r>
      <w:proofErr w:type="spellStart"/>
      <w:r w:rsidR="003B345C">
        <w:t>agri</w:t>
      </w:r>
      <w:proofErr w:type="spellEnd"/>
      <w:r w:rsidR="003B345C">
        <w:t>-environmental stewardship (</w:t>
      </w:r>
      <w:r w:rsidR="00DE6339">
        <w:t>AES</w:t>
      </w:r>
      <w:r w:rsidR="003B345C">
        <w:t>)</w:t>
      </w:r>
      <w:r w:rsidR="00DE6339">
        <w:t xml:space="preserve"> measures, </w:t>
      </w:r>
      <w:r w:rsidR="00C2431D">
        <w:t>specifically</w:t>
      </w:r>
      <w:r w:rsidR="00DE6339">
        <w:t xml:space="preserve"> M10.2, </w:t>
      </w:r>
      <w:ins w:id="124" w:author="MORAN Dominic" w:date="2018-07-14T02:27:00Z">
        <w:r w:rsidR="003F0EFC">
          <w:t>match</w:t>
        </w:r>
      </w:ins>
      <w:del w:id="125" w:author="MORAN Dominic" w:date="2018-07-14T02:27:00Z">
        <w:r w:rsidR="00DE6339" w:rsidDel="003F0EFC">
          <w:delText>adequately meet</w:delText>
        </w:r>
      </w:del>
      <w:r w:rsidR="00DE6339">
        <w:t xml:space="preserve"> farmer preferences</w:t>
      </w:r>
      <w:r w:rsidR="00281173">
        <w:t xml:space="preserve"> and expectations</w:t>
      </w:r>
      <w:r w:rsidR="00DE6339">
        <w:t xml:space="preserve"> </w:t>
      </w:r>
      <w:r w:rsidR="00C2431D">
        <w:t>for scheme design and rewards.</w:t>
      </w:r>
      <w:r w:rsidR="00DE6339">
        <w:t xml:space="preserve">    </w:t>
      </w:r>
      <w:r w:rsidR="009E0145" w:rsidRPr="009E0145">
        <w:t xml:space="preserve"> </w:t>
      </w:r>
    </w:p>
    <w:p w14:paraId="42CBE2F7" w14:textId="536BF8B5" w:rsidR="009E0145" w:rsidRPr="009E0145" w:rsidDel="00E54FA4" w:rsidRDefault="00474948">
      <w:pPr>
        <w:rPr>
          <w:del w:id="126" w:author="Warwick Wainwright" w:date="2018-07-24T12:44:00Z"/>
        </w:rPr>
        <w:pPrChange w:id="127" w:author="Warwick Wainwright" w:date="2018-07-24T12:44:00Z">
          <w:pPr>
            <w:pStyle w:val="Heading2"/>
          </w:pPr>
        </w:pPrChange>
      </w:pPr>
      <w:ins w:id="128" w:author="MORAN Dominic" w:date="2018-07-14T02:28:00Z">
        <w:del w:id="129" w:author="Warwick Wainwright" w:date="2018-07-24T12:44:00Z">
          <w:r w:rsidDel="00E54FA4">
            <w:delText>S</w:delText>
          </w:r>
        </w:del>
      </w:ins>
      <w:del w:id="130" w:author="Warwick Wainwright" w:date="2018-07-24T12:44:00Z">
        <w:r w:rsidR="00827E74" w:rsidDel="00E54FA4">
          <w:delText>The study site</w:delText>
        </w:r>
      </w:del>
    </w:p>
    <w:p w14:paraId="22CEFE77" w14:textId="77777777" w:rsidR="00C2431D" w:rsidRDefault="00C2431D" w:rsidP="00E715AD"/>
    <w:p w14:paraId="30134116" w14:textId="0A5B6D25" w:rsidR="001579FC" w:rsidRDefault="001579FC" w:rsidP="001579FC">
      <w:r w:rsidRPr="001579FC">
        <w:t xml:space="preserve">Much of the study site (Figure 1) is situated in the foothills of the Carpathian Mountains and features an undulating topography with low nutritional pastures </w:t>
      </w:r>
      <w:r w:rsidRPr="001579FC">
        <w:fldChar w:fldCharType="begin" w:fldLock="1"/>
      </w:r>
      <w:r w:rsidR="008B0780">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"[30]", "plainTextFormattedCitation" : "[30]", "previouslyFormattedCitation" : "[30]" }, "properties" : { "noteIndex" : 0 }, "schema" : "https://github.com/citation-style-language/schema/raw/master/csl-citation.json" }</w:instrText>
      </w:r>
      <w:r w:rsidRPr="001579FC">
        <w:fldChar w:fldCharType="separate"/>
      </w:r>
      <w:r w:rsidR="008B0780" w:rsidRPr="008B0780">
        <w:rPr>
          <w:noProof/>
        </w:rPr>
        <w:t>[30]</w:t>
      </w:r>
      <w:r w:rsidRPr="001579FC">
        <w:fldChar w:fldCharType="end"/>
      </w:r>
      <w:r w:rsidR="005F47D7">
        <w:t xml:space="preserve">. Part of the </w:t>
      </w:r>
      <w:r w:rsidRPr="001579FC">
        <w:t>area (</w:t>
      </w:r>
      <w:proofErr w:type="spellStart"/>
      <w:r w:rsidRPr="001579FC">
        <w:t>Tarnava</w:t>
      </w:r>
      <w:proofErr w:type="spellEnd"/>
      <w:r w:rsidRPr="001579FC">
        <w:t xml:space="preserve"> Mare) is classified as high nature value (HNV) farmland. Traditional agricultural practices are common in this area, as is the presence of many small scale and semi-subsistence farms </w:t>
      </w:r>
      <w:r w:rsidRPr="001579FC">
        <w:fldChar w:fldCharType="begin" w:fldLock="1"/>
      </w:r>
      <w:r w:rsidR="008B0780">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"[31]", "plainTextFormattedCitation" : "[31]", "previouslyFormattedCitation" : "[31]" }, "properties" : { "noteIndex" : 0 }, "schema" : "https://github.com/citation-style-language/schema/raw/master/csl-citation.json" }</w:instrText>
      </w:r>
      <w:r w:rsidRPr="001579FC">
        <w:fldChar w:fldCharType="separate"/>
      </w:r>
      <w:r w:rsidR="008B0780" w:rsidRPr="008B0780">
        <w:rPr>
          <w:noProof/>
        </w:rPr>
        <w:t>[31]</w:t>
      </w:r>
      <w:r w:rsidRPr="001579FC">
        <w:fldChar w:fldCharType="end"/>
      </w:r>
      <w:r w:rsidRPr="001579FC">
        <w:t xml:space="preserve">. Mechanised systems are the mainstay for medium to large farms, though </w:t>
      </w:r>
      <w:del w:id="131" w:author="MORAN Dominic" w:date="2018-07-14T02:29:00Z">
        <w:r w:rsidRPr="001579FC" w:rsidDel="00474948">
          <w:delText>these</w:delText>
        </w:r>
      </w:del>
      <w:r w:rsidRPr="001579FC">
        <w:t xml:space="preserve"> are much less common. </w:t>
      </w:r>
      <w:ins w:id="132" w:author="MORAN Dominic" w:date="2018-07-14T02:29:00Z">
        <w:r w:rsidR="00474948">
          <w:t>The site is characterised by h</w:t>
        </w:r>
      </w:ins>
      <w:del w:id="133" w:author="MORAN Dominic" w:date="2018-07-14T02:29:00Z">
        <w:r w:rsidRPr="001579FC" w:rsidDel="00474948">
          <w:delText>H</w:delText>
        </w:r>
      </w:del>
      <w:r w:rsidRPr="001579FC">
        <w:t xml:space="preserve">igh levels of rural poverty </w:t>
      </w:r>
      <w:del w:id="134" w:author="MORAN Dominic" w:date="2018-07-14T02:30:00Z">
        <w:r w:rsidRPr="001579FC" w:rsidDel="00474948">
          <w:delText>a</w:delText>
        </w:r>
      </w:del>
      <w:del w:id="135" w:author="MORAN Dominic" w:date="2018-07-14T02:29:00Z">
        <w:r w:rsidRPr="001579FC" w:rsidDel="00474948">
          <w:delText>lso feature in the study site</w:delText>
        </w:r>
      </w:del>
      <w:r w:rsidRPr="001579FC">
        <w:t xml:space="preserve">, with average household incomes </w:t>
      </w:r>
      <w:del w:id="136" w:author="MORAN Dominic" w:date="2018-07-14T02:30:00Z">
        <w:r w:rsidRPr="001579FC" w:rsidDel="00474948">
          <w:delText>being</w:delText>
        </w:r>
      </w:del>
      <w:r w:rsidRPr="001579FC">
        <w:t xml:space="preserve"> below the</w:t>
      </w:r>
      <w:del w:id="137" w:author="MORAN Dominic" w:date="2018-07-14T02:30:00Z">
        <w:r w:rsidRPr="001579FC" w:rsidDel="00474948">
          <w:delText xml:space="preserve"> Romanian </w:delText>
        </w:r>
      </w:del>
      <w:ins w:id="138" w:author="Warwick Wainwright" w:date="2018-07-24T12:45:00Z">
        <w:r w:rsidR="00E54FA4">
          <w:t xml:space="preserve"> </w:t>
        </w:r>
      </w:ins>
      <w:r w:rsidRPr="001579FC">
        <w:t xml:space="preserve">national average </w:t>
      </w:r>
      <w:r w:rsidRPr="001579FC">
        <w:fldChar w:fldCharType="begin" w:fldLock="1"/>
      </w:r>
      <w:r w:rsidR="008B0780">
        <w:instrText>ADDIN CSL_CITATION { "citationItems" : [ { "id" : "ITEM-1", "itemData" : { "author" : [ { "dropping-particle" : "", "family" : "Gherghinescu", "given" : "Oana", "non-dropping-particle" : "", "parse-names" : false, "suffix" : "" } ], "id" : "ITEM-1", "issued" : { "date-parts" : [ [ "2008" ] ] }, "title" : "Poverty and social exclusion in rural areas: Romania", "type" : "report" }, "uris" : [ "http://www.mendeley.com/documents/?uuid=3af1eae0-9e5d-444e-af1a-41c66563972d" ] } ], "mendeley" : { "formattedCitation" : "[32]", "plainTextFormattedCitation" : "[32]", "previouslyFormattedCitation" : "[32]" }, "properties" : { "noteIndex" : 0 }, "schema" : "https://github.com/citation-style-language/schema/raw/master/csl-citation.json" }</w:instrText>
      </w:r>
      <w:r w:rsidRPr="001579FC">
        <w:fldChar w:fldCharType="separate"/>
      </w:r>
      <w:r w:rsidR="008B0780" w:rsidRPr="008B0780">
        <w:rPr>
          <w:noProof/>
        </w:rPr>
        <w:t>[32]</w:t>
      </w:r>
      <w:r w:rsidRPr="001579FC">
        <w:fldChar w:fldCharType="end"/>
      </w:r>
      <w:r w:rsidRPr="001579FC">
        <w:t>.</w:t>
      </w:r>
    </w:p>
    <w:p w14:paraId="61DD1EE4" w14:textId="77777777" w:rsidR="00B40080" w:rsidRPr="001579FC" w:rsidRDefault="00B40080" w:rsidP="001579FC"/>
    <w:p w14:paraId="7A04E1CF" w14:textId="2D909C61" w:rsidR="00F733E0" w:rsidRDefault="00827E74" w:rsidP="00E715AD">
      <w:r w:rsidRPr="00827E74">
        <w:t>We surveyed</w:t>
      </w:r>
      <w:r w:rsidR="007000DA">
        <w:t xml:space="preserve"> 17</w:t>
      </w:r>
      <w:r w:rsidR="003B345C">
        <w:t>4</w:t>
      </w:r>
      <w:r w:rsidRPr="00827E74">
        <w:t xml:space="preserve"> livestock keepers </w:t>
      </w:r>
      <w:del w:id="139" w:author="MORAN Dominic" w:date="2018-07-14T02:30:00Z">
        <w:r w:rsidRPr="00827E74" w:rsidDel="00054CD5">
          <w:delText xml:space="preserve">in Transylvania </w:delText>
        </w:r>
      </w:del>
      <w:r w:rsidRPr="00827E74">
        <w:t xml:space="preserve">across 5 counties (Sibiu, Brasov, </w:t>
      </w:r>
      <w:proofErr w:type="spellStart"/>
      <w:r w:rsidRPr="00827E74">
        <w:t>Mures</w:t>
      </w:r>
      <w:proofErr w:type="spellEnd"/>
      <w:r w:rsidRPr="00827E74">
        <w:t xml:space="preserve">, </w:t>
      </w:r>
      <w:proofErr w:type="spellStart"/>
      <w:r w:rsidRPr="00827E74">
        <w:t>Cluj</w:t>
      </w:r>
      <w:proofErr w:type="spellEnd"/>
      <w:r w:rsidRPr="00827E74">
        <w:t xml:space="preserve"> and Alba). The sampling frame was based on local farmer information held by village mayors</w:t>
      </w:r>
      <w:ins w:id="140" w:author="MORAN Dominic" w:date="2018-07-14T02:31:00Z">
        <w:r w:rsidR="00054CD5">
          <w:t>,</w:t>
        </w:r>
      </w:ins>
      <w:r w:rsidRPr="00827E74">
        <w:t xml:space="preserve"> </w:t>
      </w:r>
      <w:r w:rsidR="001579FC">
        <w:t xml:space="preserve">with further </w:t>
      </w:r>
      <w:r w:rsidRPr="00827E74">
        <w:t>random sampling</w:t>
      </w:r>
      <w:r w:rsidR="005E2F12">
        <w:t xml:space="preserve"> of farms.</w:t>
      </w:r>
      <w:r w:rsidRPr="00827E74">
        <w:t xml:space="preserve"> </w:t>
      </w:r>
      <w:r w:rsidR="001579FC">
        <w:t>T</w:t>
      </w:r>
      <w:r w:rsidRPr="00827E74">
        <w:t xml:space="preserve">he survey </w:t>
      </w:r>
      <w:r w:rsidR="001579FC">
        <w:t xml:space="preserve">was </w:t>
      </w:r>
      <w:r w:rsidR="00525114">
        <w:t xml:space="preserve">administered </w:t>
      </w:r>
      <w:r w:rsidR="00525114" w:rsidRPr="00827E74">
        <w:t>from</w:t>
      </w:r>
      <w:r w:rsidRPr="00827E74">
        <w:t xml:space="preserve"> June to August (2015)</w:t>
      </w:r>
      <w:r w:rsidR="001579FC">
        <w:t>.</w:t>
      </w:r>
      <w:r w:rsidR="00525114">
        <w:t xml:space="preserve"> </w:t>
      </w:r>
    </w:p>
    <w:p w14:paraId="2857C673" w14:textId="77777777" w:rsidR="00E715AD" w:rsidRDefault="00E715AD" w:rsidP="00E715AD"/>
    <w:p w14:paraId="1DF870B7" w14:textId="77777777" w:rsidR="00097645" w:rsidRDefault="00827E74" w:rsidP="001258DC">
      <w:pPr>
        <w:spacing w:after="200"/>
        <w:ind w:firstLine="284"/>
        <w:jc w:val="center"/>
      </w:pPr>
      <w:r>
        <w:rPr>
          <w:rFonts w:cs="TimesNewRomanPSMT"/>
          <w:noProof/>
          <w:lang w:eastAsia="en-GB"/>
        </w:rPr>
        <w:drawing>
          <wp:inline distT="0" distB="0" distL="0" distR="0" wp14:anchorId="7CDB675A" wp14:editId="0818E966">
            <wp:extent cx="4679950" cy="3232393"/>
            <wp:effectExtent l="0" t="0" r="6350" b="6350"/>
            <wp:docPr id="11" name="Picture 11" descr="C:\Users\wwainwright\Documents\Warwick_GIS\FIGURE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Warwick_GIS\FIGURE3.tif"/>
                    <pic:cNvPicPr>
                      <a:picLocks noChangeAspect="1" noChangeArrowheads="1"/>
                    </pic:cNvPicPr>
                  </pic:nvPicPr>
                  <pic:blipFill rotWithShape="1">
                    <a:blip r:embed="rId11">
                      <a:extLst>
                        <a:ext uri="{28A0092B-C50C-407E-A947-70E740481C1C}">
                          <a14:useLocalDpi xmlns:a14="http://schemas.microsoft.com/office/drawing/2010/main" val="0"/>
                        </a:ext>
                      </a:extLst>
                    </a:blip>
                    <a:srcRect l="3494" t="1177" b="51647"/>
                    <a:stretch/>
                  </pic:blipFill>
                  <pic:spPr bwMode="auto">
                    <a:xfrm>
                      <a:off x="0" y="0"/>
                      <a:ext cx="4679950" cy="3232393"/>
                    </a:xfrm>
                    <a:prstGeom prst="rect">
                      <a:avLst/>
                    </a:prstGeom>
                    <a:noFill/>
                    <a:ln>
                      <a:noFill/>
                    </a:ln>
                    <a:extLst>
                      <a:ext uri="{53640926-AAD7-44D8-BBD7-CCE9431645EC}">
                        <a14:shadowObscured xmlns:a14="http://schemas.microsoft.com/office/drawing/2010/main"/>
                      </a:ext>
                    </a:extLst>
                  </pic:spPr>
                </pic:pic>
              </a:graphicData>
            </a:graphic>
          </wp:inline>
        </w:drawing>
      </w:r>
    </w:p>
    <w:p w14:paraId="5F08D473" w14:textId="5F854405" w:rsidR="000D02E9" w:rsidRPr="003145C2" w:rsidRDefault="000D02E9" w:rsidP="000D02E9">
      <w:pPr>
        <w:rPr>
          <w:b/>
        </w:rPr>
      </w:pPr>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231D29">
        <w:rPr>
          <w:b/>
          <w:noProof/>
        </w:rPr>
        <w:t>1</w:t>
      </w:r>
      <w:r w:rsidRPr="005878F4">
        <w:rPr>
          <w:b/>
        </w:rPr>
        <w:fldChar w:fldCharType="end"/>
      </w:r>
      <w:r w:rsidRPr="000D02E9">
        <w:t xml:space="preserve">: </w:t>
      </w:r>
      <w:ins w:id="141" w:author="MORAN Dominic" w:date="2018-07-14T02:31:00Z">
        <w:r w:rsidR="00054CD5">
          <w:t>L</w:t>
        </w:r>
      </w:ins>
      <w:del w:id="142" w:author="MORAN Dominic" w:date="2018-07-14T02:31:00Z">
        <w:r w:rsidRPr="000D02E9" w:rsidDel="00054CD5">
          <w:delText>A l</w:delText>
        </w:r>
      </w:del>
      <w:r w:rsidRPr="000D02E9">
        <w:t>and cover map of the survey area with inset map of Romania.  Sampling locations</w:t>
      </w:r>
      <w:r w:rsidRPr="000E460A">
        <w:t xml:space="preserve"> are shown by yellow stars.</w:t>
      </w:r>
    </w:p>
    <w:p w14:paraId="70CB33EA" w14:textId="77777777" w:rsidR="007A7164" w:rsidRPr="007A7164" w:rsidRDefault="00827E74" w:rsidP="007A7164">
      <w:pPr>
        <w:pStyle w:val="Heading2"/>
      </w:pPr>
      <w:r w:rsidRPr="00827E74">
        <w:t>Questionnaire design and administration</w:t>
      </w:r>
    </w:p>
    <w:p w14:paraId="3E9386AD" w14:textId="4711A44D" w:rsidR="00234BBC" w:rsidDel="00054CD5" w:rsidRDefault="003B345C" w:rsidP="00B076D3">
      <w:pPr>
        <w:rPr>
          <w:del w:id="143" w:author="MORAN Dominic" w:date="2018-07-14T02:33:00Z"/>
        </w:rPr>
      </w:pPr>
      <w:r>
        <w:t>The</w:t>
      </w:r>
      <w:r w:rsidR="00B076D3" w:rsidRPr="00FD12D6">
        <w:t xml:space="preserve"> survey </w:t>
      </w:r>
      <w:del w:id="144" w:author="MORAN Dominic" w:date="2018-07-14T02:32:00Z">
        <w:r w:rsidR="00B076D3" w:rsidRPr="00FD12D6" w:rsidDel="00054CD5">
          <w:delText>instrument</w:delText>
        </w:r>
      </w:del>
      <w:r w:rsidR="00B076D3" w:rsidRPr="00961A71">
        <w:t xml:space="preserve"> consist</w:t>
      </w:r>
      <w:r w:rsidR="00D63CEE">
        <w:t xml:space="preserve">ed of four sections. </w:t>
      </w:r>
      <w:r w:rsidR="005F47D7">
        <w:t xml:space="preserve">The first asked about </w:t>
      </w:r>
      <w:r w:rsidR="00B076D3" w:rsidRPr="00961A71">
        <w:t xml:space="preserve">the farm business </w:t>
      </w:r>
      <w:r w:rsidR="00525114" w:rsidRPr="00961A71">
        <w:t>including livestock</w:t>
      </w:r>
      <w:r w:rsidR="005F47D7">
        <w:t xml:space="preserve"> </w:t>
      </w:r>
      <w:r w:rsidR="00525114">
        <w:t>species and</w:t>
      </w:r>
      <w:r w:rsidR="00B076D3" w:rsidRPr="00961A71">
        <w:t xml:space="preserve"> </w:t>
      </w:r>
      <w:proofErr w:type="gramStart"/>
      <w:r w:rsidR="00B076D3" w:rsidRPr="00961A71">
        <w:t>breeds</w:t>
      </w:r>
      <w:r w:rsidR="00525114">
        <w:t xml:space="preserve"> </w:t>
      </w:r>
      <w:proofErr w:type="gramEnd"/>
      <w:del w:id="145" w:author="MORAN Dominic" w:date="2018-07-14T02:32:00Z">
        <w:r w:rsidR="00525114" w:rsidDel="00054CD5">
          <w:delText>kept</w:delText>
        </w:r>
      </w:del>
      <w:r w:rsidR="00B076D3" w:rsidRPr="00961A71">
        <w:t>, farm size</w:t>
      </w:r>
      <w:r w:rsidR="005F47D7">
        <w:t>,</w:t>
      </w:r>
      <w:r w:rsidR="00B1026B">
        <w:t xml:space="preserve"> and</w:t>
      </w:r>
      <w:r w:rsidR="00B076D3" w:rsidRPr="00961A71">
        <w:t xml:space="preserve"> traits </w:t>
      </w:r>
      <w:r w:rsidR="0036670E">
        <w:t xml:space="preserve">farmers </w:t>
      </w:r>
      <w:r w:rsidR="00B1026B">
        <w:t>deem</w:t>
      </w:r>
      <w:r w:rsidR="0036670E">
        <w:t xml:space="preserve"> most </w:t>
      </w:r>
      <w:r w:rsidR="00B076D3" w:rsidRPr="00961A71">
        <w:t xml:space="preserve">important when considering </w:t>
      </w:r>
      <w:r w:rsidR="0036670E">
        <w:t>choice</w:t>
      </w:r>
      <w:r w:rsidR="000F3905">
        <w:t xml:space="preserve"> of breed</w:t>
      </w:r>
      <w:r w:rsidR="00B076D3" w:rsidRPr="00961A71">
        <w:t xml:space="preserve">. </w:t>
      </w:r>
      <w:ins w:id="146" w:author="MORAN Dominic" w:date="2018-07-14T02:33:00Z">
        <w:r w:rsidR="00054CD5">
          <w:t>In the s</w:t>
        </w:r>
      </w:ins>
      <w:del w:id="147" w:author="MORAN Dominic" w:date="2018-07-14T02:33:00Z">
        <w:r w:rsidR="006519F0" w:rsidDel="00054CD5">
          <w:delText>S</w:delText>
        </w:r>
      </w:del>
      <w:r w:rsidR="006519F0">
        <w:t>econd, respondents</w:t>
      </w:r>
      <w:r w:rsidR="0036670E" w:rsidRPr="00961A71">
        <w:t xml:space="preserve"> </w:t>
      </w:r>
      <w:r w:rsidR="00B076D3" w:rsidRPr="00961A71">
        <w:t>were asked if they receive AES payments and whether they were aware of financial support for rare breeds</w:t>
      </w:r>
      <w:r w:rsidR="006519F0">
        <w:t xml:space="preserve"> and </w:t>
      </w:r>
      <w:del w:id="148" w:author="MORAN Dominic" w:date="2018-07-14T02:33:00Z">
        <w:r w:rsidR="006519F0" w:rsidDel="00054CD5">
          <w:delText>if they</w:delText>
        </w:r>
      </w:del>
      <w:r w:rsidR="006519F0">
        <w:t xml:space="preserve"> </w:t>
      </w:r>
      <w:ins w:id="149" w:author="MORAN Dominic" w:date="2018-07-14T02:33:00Z">
        <w:r w:rsidR="00054CD5">
          <w:t xml:space="preserve">ever </w:t>
        </w:r>
      </w:ins>
      <w:r w:rsidR="006519F0">
        <w:t>considered applying for this support</w:t>
      </w:r>
      <w:r w:rsidR="00B076D3" w:rsidRPr="00961A71">
        <w:t xml:space="preserve">. </w:t>
      </w:r>
    </w:p>
    <w:p w14:paraId="3CA27FA0" w14:textId="083F08FA" w:rsidR="00234BBC" w:rsidDel="00054CD5" w:rsidRDefault="00234BBC" w:rsidP="00054CD5">
      <w:pPr>
        <w:rPr>
          <w:del w:id="150" w:author="MORAN Dominic" w:date="2018-07-14T02:33:00Z"/>
        </w:rPr>
      </w:pPr>
    </w:p>
    <w:p w14:paraId="410702BA" w14:textId="60FDF1F4" w:rsidR="00C40F6A" w:rsidRDefault="00B076D3" w:rsidP="00C40F6A">
      <w:r w:rsidRPr="00C40F6A">
        <w:t>The third part of the questionnaire included the CE</w:t>
      </w:r>
      <w:r w:rsidR="0038170C" w:rsidRPr="00C40F6A">
        <w:t>.</w:t>
      </w:r>
      <w:r w:rsidR="00D63CEE">
        <w:t xml:space="preserve"> </w:t>
      </w:r>
      <w:r w:rsidRPr="00C40F6A">
        <w:t xml:space="preserve">Depending on whether farmers were keeping </w:t>
      </w:r>
      <w:proofErr w:type="spellStart"/>
      <w:r w:rsidRPr="00C40F6A">
        <w:t>ovines</w:t>
      </w:r>
      <w:proofErr w:type="spellEnd"/>
      <w:r w:rsidRPr="00C40F6A">
        <w:t>, bovines</w:t>
      </w:r>
      <w:r w:rsidR="007A7164" w:rsidRPr="00C40F6A">
        <w:t>,</w:t>
      </w:r>
      <w:r w:rsidRPr="00C40F6A">
        <w:t xml:space="preserve"> or </w:t>
      </w:r>
      <w:r w:rsidR="00D63CEE">
        <w:t xml:space="preserve">both, they were presented with </w:t>
      </w:r>
      <w:r w:rsidRPr="00C40F6A">
        <w:t xml:space="preserve">one or two sets of choice tasks, each containing 4 choice sets. Respondents were </w:t>
      </w:r>
      <w:r w:rsidR="00D902AC" w:rsidRPr="00D902AC">
        <w:t>asked to state their motivations for their choices</w:t>
      </w:r>
      <w:r w:rsidR="00D902AC">
        <w:t xml:space="preserve"> in the CE</w:t>
      </w:r>
      <w:ins w:id="151" w:author="MORAN Dominic" w:date="2018-07-14T02:34:00Z">
        <w:r w:rsidR="00054CD5">
          <w:t xml:space="preserve">, and this </w:t>
        </w:r>
      </w:ins>
      <w:ins w:id="152" w:author="MORAN Dominic" w:date="2018-07-14T02:35:00Z">
        <w:r w:rsidR="00054CD5">
          <w:t>information</w:t>
        </w:r>
      </w:ins>
      <w:ins w:id="153" w:author="MORAN Dominic" w:date="2018-07-14T02:34:00Z">
        <w:r w:rsidR="00054CD5">
          <w:t xml:space="preserve"> </w:t>
        </w:r>
      </w:ins>
      <w:del w:id="154" w:author="MORAN Dominic" w:date="2018-07-14T02:34:00Z">
        <w:r w:rsidR="00D902AC" w:rsidRPr="00D902AC" w:rsidDel="00054CD5">
          <w:delText>, which was</w:delText>
        </w:r>
      </w:del>
      <w:r w:rsidR="00D902AC" w:rsidRPr="00D902AC">
        <w:t xml:space="preserve"> </w:t>
      </w:r>
      <w:ins w:id="155" w:author="MORAN Dominic" w:date="2018-07-14T02:35:00Z">
        <w:r w:rsidR="00054CD5">
          <w:t xml:space="preserve">was </w:t>
        </w:r>
      </w:ins>
      <w:r w:rsidR="00D902AC" w:rsidRPr="00D902AC">
        <w:t>used to identify genuine choices from protest bids; the latter subsequently being removed from the analysis.</w:t>
      </w:r>
      <w:r w:rsidR="00D902AC">
        <w:t xml:space="preserve"> </w:t>
      </w:r>
      <w:ins w:id="156" w:author="MORAN Dominic" w:date="2018-07-14T02:35:00Z">
        <w:r w:rsidR="00054CD5">
          <w:t>Respondents</w:t>
        </w:r>
      </w:ins>
      <w:del w:id="157" w:author="MORAN Dominic" w:date="2018-07-14T02:35:00Z">
        <w:r w:rsidR="00D902AC" w:rsidDel="00054CD5">
          <w:delText>They</w:delText>
        </w:r>
      </w:del>
      <w:r w:rsidR="00D902AC">
        <w:t xml:space="preserve"> were also </w:t>
      </w:r>
      <w:r w:rsidRPr="00C40F6A">
        <w:t xml:space="preserve">asked </w:t>
      </w:r>
      <w:r w:rsidR="003E49B6">
        <w:t xml:space="preserve">about their </w:t>
      </w:r>
      <w:r w:rsidR="0036670E" w:rsidRPr="00C40F6A">
        <w:t xml:space="preserve">preference concerning </w:t>
      </w:r>
      <w:ins w:id="158" w:author="MORAN Dominic" w:date="2018-07-14T02:36:00Z">
        <w:r w:rsidR="00054CD5">
          <w:t xml:space="preserve">scheme </w:t>
        </w:r>
      </w:ins>
      <w:r w:rsidR="0036670E" w:rsidRPr="00C40F6A">
        <w:t>remittance</w:t>
      </w:r>
      <w:r w:rsidRPr="00C40F6A">
        <w:t xml:space="preserve"> </w:t>
      </w:r>
      <w:del w:id="159" w:author="MORAN Dominic" w:date="2018-07-14T02:36:00Z">
        <w:r w:rsidRPr="00C40F6A" w:rsidDel="00054CD5">
          <w:delText>of the scheme</w:delText>
        </w:r>
      </w:del>
      <w:r w:rsidRPr="00C40F6A">
        <w:t xml:space="preserve"> (i.e. individual</w:t>
      </w:r>
      <w:r w:rsidR="00D63CEE">
        <w:t xml:space="preserve"> </w:t>
      </w:r>
      <w:r w:rsidR="00D902AC">
        <w:t xml:space="preserve">or community </w:t>
      </w:r>
      <w:r w:rsidR="00D63CEE">
        <w:t>payment</w:t>
      </w:r>
      <w:r w:rsidRPr="00C40F6A">
        <w:t xml:space="preserve">). </w:t>
      </w:r>
      <w:ins w:id="160" w:author="MORAN Dominic" w:date="2018-07-14T02:36:00Z">
        <w:r w:rsidR="00054CD5">
          <w:t>The f</w:t>
        </w:r>
      </w:ins>
      <w:del w:id="161" w:author="MORAN Dominic" w:date="2018-07-14T02:36:00Z">
        <w:r w:rsidR="006519F0" w:rsidDel="00054CD5">
          <w:delText>F</w:delText>
        </w:r>
      </w:del>
      <w:r w:rsidR="006519F0">
        <w:t>ourth</w:t>
      </w:r>
      <w:ins w:id="162" w:author="MORAN Dominic" w:date="2018-07-14T02:36:00Z">
        <w:r w:rsidR="00054CD5">
          <w:t xml:space="preserve"> section collected </w:t>
        </w:r>
      </w:ins>
      <w:del w:id="163" w:author="MORAN Dominic" w:date="2018-07-14T02:36:00Z">
        <w:r w:rsidR="006519F0" w:rsidDel="00054CD5">
          <w:delText>, b</w:delText>
        </w:r>
        <w:r w:rsidR="0036670E" w:rsidRPr="00C40F6A" w:rsidDel="00054CD5">
          <w:delText>asic</w:delText>
        </w:r>
        <w:r w:rsidRPr="00C40F6A" w:rsidDel="00054CD5">
          <w:delText xml:space="preserve"> </w:delText>
        </w:r>
      </w:del>
      <w:r w:rsidRPr="00C40F6A">
        <w:t xml:space="preserve">socio-economic information including </w:t>
      </w:r>
      <w:ins w:id="164" w:author="MORAN Dominic" w:date="2018-07-14T02:36:00Z">
        <w:r w:rsidR="00054CD5">
          <w:t xml:space="preserve">respondent </w:t>
        </w:r>
      </w:ins>
      <w:r w:rsidRPr="00C40F6A">
        <w:t>age, gender</w:t>
      </w:r>
      <w:r w:rsidR="0036670E" w:rsidRPr="00C40F6A">
        <w:t xml:space="preserve">, </w:t>
      </w:r>
      <w:r w:rsidR="001E7286" w:rsidRPr="00C40F6A">
        <w:t>education</w:t>
      </w:r>
      <w:ins w:id="165" w:author="MORAN Dominic" w:date="2018-07-14T02:37:00Z">
        <w:r w:rsidR="00054CD5">
          <w:t>al</w:t>
        </w:r>
      </w:ins>
      <w:r w:rsidR="0036670E" w:rsidRPr="00C40F6A">
        <w:t xml:space="preserve"> attainment and</w:t>
      </w:r>
      <w:r w:rsidRPr="00C40F6A">
        <w:t xml:space="preserve"> </w:t>
      </w:r>
      <w:ins w:id="166" w:author="MORAN Dominic" w:date="2018-07-14T02:37:00Z">
        <w:r w:rsidR="00054CD5">
          <w:t xml:space="preserve">household </w:t>
        </w:r>
        <w:del w:id="167" w:author="Warwick Wainwright" w:date="2018-07-24T12:51:00Z">
          <w:r w:rsidR="00054CD5" w:rsidDel="000F1759">
            <w:delText>???</w:delText>
          </w:r>
        </w:del>
      </w:ins>
      <w:r w:rsidRPr="00C40F6A">
        <w:t>income</w:t>
      </w:r>
      <w:ins w:id="168" w:author="MORAN Dominic" w:date="2018-07-14T02:37:00Z">
        <w:r w:rsidR="00054CD5">
          <w:t xml:space="preserve">. </w:t>
        </w:r>
      </w:ins>
      <w:del w:id="169" w:author="MORAN Dominic" w:date="2018-07-14T02:37:00Z">
        <w:r w:rsidR="0036670E" w:rsidRPr="00C40F6A" w:rsidDel="00054CD5">
          <w:delText xml:space="preserve"> </w:delText>
        </w:r>
        <w:r w:rsidR="00D902AC" w:rsidDel="00054CD5">
          <w:delText>were</w:delText>
        </w:r>
        <w:r w:rsidR="00D902AC" w:rsidRPr="00C40F6A" w:rsidDel="00054CD5">
          <w:delText xml:space="preserve"> </w:delText>
        </w:r>
        <w:r w:rsidR="0036670E" w:rsidRPr="00C40F6A" w:rsidDel="00054CD5">
          <w:delText>also requested</w:delText>
        </w:r>
      </w:del>
      <w:r w:rsidR="0036670E">
        <w:t xml:space="preserve">. </w:t>
      </w:r>
      <w:r w:rsidRPr="00961A71">
        <w:t xml:space="preserve"> </w:t>
      </w:r>
    </w:p>
    <w:p w14:paraId="45007F19" w14:textId="77777777" w:rsidR="007A7164" w:rsidRDefault="007000DA" w:rsidP="00C40F6A">
      <w:pPr>
        <w:pStyle w:val="Heading2"/>
      </w:pPr>
      <w:r>
        <w:t>Choice experiment design</w:t>
      </w:r>
    </w:p>
    <w:p w14:paraId="3F18C0A4" w14:textId="77777777" w:rsidR="007A7164" w:rsidRDefault="007A7164" w:rsidP="007A7164"/>
    <w:p w14:paraId="33A33642" w14:textId="04CC1001" w:rsidR="00AD4937" w:rsidRDefault="007850F8" w:rsidP="007A7164">
      <w:r>
        <w:t xml:space="preserve">The </w:t>
      </w:r>
      <w:r w:rsidR="00106051">
        <w:t>CE elicited</w:t>
      </w:r>
      <w:r w:rsidR="001579FC">
        <w:t xml:space="preserve"> individual preferences</w:t>
      </w:r>
      <w:r w:rsidR="00A27B61">
        <w:t xml:space="preserve"> using hypothetical </w:t>
      </w:r>
      <w:r>
        <w:t xml:space="preserve">conservation </w:t>
      </w:r>
      <w:r w:rsidR="00A27B61">
        <w:t>choice</w:t>
      </w:r>
      <w:r>
        <w:t xml:space="preserve"> </w:t>
      </w:r>
      <w:r w:rsidR="00A27B61">
        <w:t>set</w:t>
      </w:r>
      <w:r w:rsidR="001C3E25">
        <w:t>s</w:t>
      </w:r>
      <w:r w:rsidR="007A7164" w:rsidRPr="007A7164">
        <w:t xml:space="preserve"> </w:t>
      </w:r>
      <w:r>
        <w:t xml:space="preserve">requiring </w:t>
      </w:r>
      <w:r w:rsidR="007A7164" w:rsidRPr="007A7164">
        <w:t>farmers to upkeep rare breeds from a list of breeds proposed by the Romanian Government for support under the 2014-2020 RDP measure (</w:t>
      </w:r>
      <w:r w:rsidR="00B1026B">
        <w:t xml:space="preserve">see </w:t>
      </w:r>
      <w:r w:rsidR="001C3E25">
        <w:t xml:space="preserve">Appendix </w:t>
      </w:r>
      <w:ins w:id="170" w:author="Warwick Wainwright" w:date="2018-07-24T12:52:00Z">
        <w:r w:rsidR="000F1759">
          <w:t>2</w:t>
        </w:r>
      </w:ins>
      <w:del w:id="171" w:author="Warwick Wainwright" w:date="2018-07-24T12:52:00Z">
        <w:r w:rsidR="001C3E25" w:rsidDel="000F1759">
          <w:delText>1</w:delText>
        </w:r>
      </w:del>
      <w:r w:rsidR="00D63CEE">
        <w:t xml:space="preserve">for list of eligible breeds). </w:t>
      </w:r>
      <w:r w:rsidR="007A7164" w:rsidRPr="007A7164">
        <w:t xml:space="preserve">Farmers were advised </w:t>
      </w:r>
      <w:r w:rsidR="00A37DF4">
        <w:t xml:space="preserve">that </w:t>
      </w:r>
      <w:r w:rsidR="007A7164" w:rsidRPr="007A7164">
        <w:t>the breeding of animals must be pedigree to qualify for further subsides</w:t>
      </w:r>
      <w:r w:rsidR="00695C1B">
        <w:t xml:space="preserve"> on offspring</w:t>
      </w:r>
      <w:r w:rsidR="00D63CEE">
        <w:t xml:space="preserve"> (i.e. non-random mating)</w:t>
      </w:r>
      <w:r w:rsidR="007A7164" w:rsidRPr="007A7164">
        <w:t xml:space="preserve">. Each choice task consisted of two </w:t>
      </w:r>
      <w:ins w:id="172" w:author="MORAN Dominic" w:date="2018-07-14T02:38:00Z">
        <w:r w:rsidR="00F47208">
          <w:t xml:space="preserve">alternative </w:t>
        </w:r>
      </w:ins>
      <w:r w:rsidR="007A7164" w:rsidRPr="007A7164">
        <w:t>contract</w:t>
      </w:r>
      <w:ins w:id="173" w:author="MORAN Dominic" w:date="2018-07-14T02:38:00Z">
        <w:r w:rsidR="00F47208">
          <w:t>s</w:t>
        </w:r>
      </w:ins>
      <w:del w:id="174" w:author="MORAN Dominic" w:date="2018-07-14T02:38:00Z">
        <w:r w:rsidR="007A7164" w:rsidRPr="007A7164" w:rsidDel="00F47208">
          <w:delText xml:space="preserve"> alternatives</w:delText>
        </w:r>
      </w:del>
      <w:r w:rsidR="007A7164" w:rsidRPr="007A7164">
        <w:t xml:space="preserve"> and a </w:t>
      </w:r>
      <w:r w:rsidR="007A7164" w:rsidRPr="007A7164">
        <w:rPr>
          <w:rFonts w:ascii="Arial" w:hAnsi="Arial" w:cs="Arial"/>
        </w:rPr>
        <w:t>‘</w:t>
      </w:r>
      <w:r w:rsidR="007A7164" w:rsidRPr="007A7164">
        <w:t>none</w:t>
      </w:r>
      <w:r w:rsidR="007A7164" w:rsidRPr="007A7164">
        <w:rPr>
          <w:rFonts w:ascii="Arial" w:hAnsi="Arial" w:cs="Arial"/>
        </w:rPr>
        <w:t>’</w:t>
      </w:r>
      <w:r w:rsidR="007A7164" w:rsidRPr="007A7164">
        <w:t xml:space="preserve"> option to embody the </w:t>
      </w:r>
      <w:r w:rsidR="003E49B6">
        <w:t>voluntary</w:t>
      </w:r>
      <w:r w:rsidR="007A7164" w:rsidRPr="007A7164">
        <w:t xml:space="preserve"> nature of the conservation scheme</w:t>
      </w:r>
      <w:r w:rsidR="00B012C4">
        <w:t xml:space="preserve">. </w:t>
      </w:r>
      <w:r w:rsidR="007A7164" w:rsidRPr="007A7164">
        <w:t xml:space="preserve">Attributes and </w:t>
      </w:r>
      <w:ins w:id="175" w:author="MORAN Dominic" w:date="2018-07-14T02:38:00Z">
        <w:r w:rsidR="00F47208">
          <w:t>their</w:t>
        </w:r>
      </w:ins>
      <w:del w:id="176" w:author="MORAN Dominic" w:date="2018-07-14T02:38:00Z">
        <w:r w:rsidR="00A37DF4" w:rsidDel="00F47208">
          <w:delText>attribute</w:delText>
        </w:r>
      </w:del>
      <w:r w:rsidR="00A37DF4">
        <w:t xml:space="preserve"> </w:t>
      </w:r>
      <w:r w:rsidR="007A7164" w:rsidRPr="007A7164">
        <w:t>levels used to des</w:t>
      </w:r>
      <w:r w:rsidR="00B1026B">
        <w:t>cribe the conservation contract</w:t>
      </w:r>
      <w:r w:rsidR="007A7164" w:rsidRPr="007A7164">
        <w:t xml:space="preserve"> were determined in a multi-stage process involving literature review</w:t>
      </w:r>
      <w:del w:id="177" w:author="MORAN Dominic" w:date="2018-07-14T02:38:00Z">
        <w:r w:rsidR="007A7164" w:rsidRPr="007A7164" w:rsidDel="00F47208">
          <w:delText>s</w:delText>
        </w:r>
      </w:del>
      <w:r w:rsidR="007A7164" w:rsidRPr="007A7164">
        <w:t>, expert consultations and pilot testing</w:t>
      </w:r>
      <w:r w:rsidR="00D63CEE">
        <w:t>.</w:t>
      </w:r>
    </w:p>
    <w:p w14:paraId="17656449" w14:textId="77777777" w:rsidR="00AD4937" w:rsidRDefault="00AD4937" w:rsidP="007A7164"/>
    <w:p w14:paraId="27C503FC" w14:textId="12DBE160" w:rsidR="00DC1B7C" w:rsidRDefault="003E49B6" w:rsidP="007A7164">
      <w:r>
        <w:t>E</w:t>
      </w:r>
      <w:r w:rsidR="007A7164" w:rsidRPr="007A7164">
        <w:t xml:space="preserve">ach </w:t>
      </w:r>
      <w:del w:id="178" w:author="Warwick Wainwright" w:date="2018-07-24T12:58:00Z">
        <w:r w:rsidR="007A7164" w:rsidRPr="007A7164" w:rsidDel="000F1759">
          <w:delText>choice task</w:delText>
        </w:r>
      </w:del>
      <w:ins w:id="179" w:author="Warwick Wainwright" w:date="2018-07-24T12:58:00Z">
        <w:r w:rsidR="000F1759">
          <w:t>contract option</w:t>
        </w:r>
      </w:ins>
      <w:r w:rsidR="007A7164" w:rsidRPr="007A7164">
        <w:t xml:space="preserve"> </w:t>
      </w:r>
      <w:r>
        <w:t>consisted of four attributes (Table 1). The first three attributes described</w:t>
      </w:r>
      <w:del w:id="180" w:author="MORAN Dominic" w:date="2018-07-14T02:40:00Z">
        <w:r w:rsidDel="00CA5A11">
          <w:delText xml:space="preserve"> important contract characteristics:</w:delText>
        </w:r>
      </w:del>
      <w:r w:rsidR="007A7164" w:rsidRPr="007A7164">
        <w:t xml:space="preserve"> contract length (CL)</w:t>
      </w:r>
      <w:r>
        <w:t>;</w:t>
      </w:r>
      <w:r w:rsidR="007A7164" w:rsidRPr="007A7164">
        <w:t xml:space="preserve"> scheme support (SS)</w:t>
      </w:r>
      <w:r>
        <w:t>;</w:t>
      </w:r>
      <w:r w:rsidR="007A7164" w:rsidRPr="007A7164">
        <w:t xml:space="preserve"> and structure of scheme (SOS). </w:t>
      </w:r>
      <w:ins w:id="181" w:author="MORAN Dominic" w:date="2018-07-14T02:41:00Z">
        <w:r w:rsidR="00CA5A11">
          <w:t xml:space="preserve"> Choice of </w:t>
        </w:r>
      </w:ins>
      <w:del w:id="182" w:author="MORAN Dominic" w:date="2018-07-14T02:41:00Z">
        <w:r w:rsidR="008669D3" w:rsidDel="00CA5A11">
          <w:delText xml:space="preserve">The contract </w:delText>
        </w:r>
      </w:del>
      <w:r w:rsidR="008669D3">
        <w:t xml:space="preserve">attributes </w:t>
      </w:r>
      <w:ins w:id="183" w:author="MORAN Dominic" w:date="2018-07-14T02:41:00Z">
        <w:r w:rsidR="00CA5A11">
          <w:t xml:space="preserve">drew </w:t>
        </w:r>
      </w:ins>
      <w:del w:id="184" w:author="MORAN Dominic" w:date="2018-07-14T02:41:00Z">
        <w:r w:rsidR="008669D3" w:rsidDel="00CA5A11">
          <w:delText>were chosen based</w:delText>
        </w:r>
      </w:del>
      <w:r w:rsidR="008669D3">
        <w:t xml:space="preserve"> on empirical </w:t>
      </w:r>
      <w:r w:rsidR="003D00A4">
        <w:t>work</w:t>
      </w:r>
      <w:r w:rsidR="008669D3">
        <w:t xml:space="preserve"> </w:t>
      </w:r>
      <w:r w:rsidR="003D00A4">
        <w:t>suggesting</w:t>
      </w:r>
      <w:r w:rsidR="008669D3">
        <w:t xml:space="preserve"> </w:t>
      </w:r>
      <w:ins w:id="185" w:author="MORAN Dominic" w:date="2018-07-14T02:41:00Z">
        <w:r w:rsidR="00CA5A11">
          <w:t>their importance in</w:t>
        </w:r>
      </w:ins>
      <w:del w:id="186" w:author="MORAN Dominic" w:date="2018-07-14T02:41:00Z">
        <w:r w:rsidR="008669D3" w:rsidDel="00CA5A11">
          <w:delText>such attributes are important for</w:delText>
        </w:r>
      </w:del>
      <w:r w:rsidR="008669D3">
        <w:t xml:space="preserve"> AES scheme design</w:t>
      </w:r>
      <w:r w:rsidR="008B0780">
        <w:t xml:space="preserve"> </w:t>
      </w:r>
      <w:r w:rsidR="008B0780">
        <w:fldChar w:fldCharType="begin" w:fldLock="1"/>
      </w:r>
      <w:r w:rsidR="003E6BFB">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"id" : "ITEM-2",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"ITEM-2",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"id" : "ITEM-3", "itemData" : { "ISSN" : "1467-8489", "author" : [ { "dropping-particle" : "", "family" : "Greiner", "given" : "Romy", "non-dropping-particle" : "", "parse-names" : false, "suffix" : "" } ], "container-title" : "Australian Journal of Agricultural and Resource Economics", "id" : "ITEM-3",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"[21,22,33]", "plainTextFormattedCitation" : "[21,22,33]", "previouslyFormattedCitation" : "[21,22,33]" }, "properties" : { "noteIndex" : 0 }, "schema" : "https://github.com/citation-style-language/schema/raw/master/csl-citation.json" }</w:instrText>
      </w:r>
      <w:r w:rsidR="008B0780">
        <w:fldChar w:fldCharType="separate"/>
      </w:r>
      <w:r w:rsidR="008B0780" w:rsidRPr="008B0780">
        <w:rPr>
          <w:noProof/>
        </w:rPr>
        <w:t>[21,22,33]</w:t>
      </w:r>
      <w:r w:rsidR="008B0780">
        <w:fldChar w:fldCharType="end"/>
      </w:r>
      <w:r w:rsidR="008669D3">
        <w:t xml:space="preserve"> </w:t>
      </w:r>
      <w:del w:id="187" w:author="MORAN Dominic" w:date="2018-07-14T02:42:00Z">
        <w:r w:rsidR="008669D3" w:rsidDel="00CA5A11">
          <w:delText>but are yet to be explored in the context of animal genetic resources conservation</w:delText>
        </w:r>
      </w:del>
      <w:del w:id="188" w:author="Warwick Wainwright" w:date="2018-07-24T12:59:00Z">
        <w:r w:rsidR="008B0780" w:rsidDel="00CF4AF7">
          <w:delText xml:space="preserve">. </w:delText>
        </w:r>
        <w:r w:rsidR="00D15033" w:rsidDel="00CF4AF7">
          <w:delText xml:space="preserve">Other attributes not explored here </w:delText>
        </w:r>
        <w:r w:rsidR="003D00A4" w:rsidDel="00CF4AF7">
          <w:delText xml:space="preserve">but found to be significant in </w:delText>
        </w:r>
        <w:r w:rsidR="001C3E25" w:rsidDel="00CF4AF7">
          <w:delText xml:space="preserve">previous </w:delText>
        </w:r>
        <w:r w:rsidR="003D00A4" w:rsidDel="00CF4AF7">
          <w:delText xml:space="preserve">work include </w:delText>
        </w:r>
        <w:r w:rsidR="00B47350" w:rsidDel="00CF4AF7">
          <w:delText xml:space="preserve">bureaucratic </w:delText>
        </w:r>
        <w:r w:rsidR="003E6BFB" w:rsidDel="00CF4AF7">
          <w:delText xml:space="preserve">load </w:delText>
        </w:r>
        <w:r w:rsidR="003E6BFB" w:rsidDel="00CF4AF7">
          <w:fldChar w:fldCharType="begin" w:fldLock="1"/>
        </w:r>
        <w:r w:rsidR="003D00A4" w:rsidDel="00CF4AF7">
          <w:delInstrText>ADDIN CSL_CITATION { "citationItems" : [ { "id" : "ITEM-1",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"ITEM-1",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"mendeley" : { "formattedCitation" : "[22]", "plainTextFormattedCitation" : "[22]", "previouslyFormattedCitation" : "[22]" }, "properties" : { "noteIndex" : 0 }, "schema" : "https://github.com/citation-style-language/schema/raw/master/csl-citation.json" }</w:delInstrText>
        </w:r>
        <w:r w:rsidR="003E6BFB" w:rsidDel="00CF4AF7">
          <w:fldChar w:fldCharType="separate"/>
        </w:r>
        <w:r w:rsidR="003E6BFB" w:rsidRPr="003E6BFB" w:rsidDel="00CF4AF7">
          <w:rPr>
            <w:noProof/>
          </w:rPr>
          <w:delText>[22]</w:delText>
        </w:r>
        <w:r w:rsidR="003E6BFB" w:rsidDel="00CF4AF7">
          <w:fldChar w:fldCharType="end"/>
        </w:r>
        <w:r w:rsidR="00D15033" w:rsidDel="00CF4AF7">
          <w:delText xml:space="preserve">, </w:delText>
        </w:r>
        <w:r w:rsidR="00CC01F7" w:rsidDel="00CF4AF7">
          <w:delText>contract flexibility</w:delText>
        </w:r>
        <w:r w:rsidR="003E6BFB" w:rsidDel="00CF4AF7">
          <w:delText xml:space="preserve"> </w:delText>
        </w:r>
        <w:r w:rsidR="003E6BFB" w:rsidDel="00CF4AF7">
          <w:fldChar w:fldCharType="begin" w:fldLock="1"/>
        </w:r>
        <w:r w:rsidR="003E6BFB" w:rsidDel="00CF4AF7">
          <w:del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 "plainTextFormattedCitation" : "[21]", "previouslyFormattedCitation" : "[21]" }, "properties" : { "noteIndex" : 0 }, "schema" : "https://github.com/citation-style-language/schema/raw/master/csl-citation.json" }</w:delInstrText>
        </w:r>
        <w:r w:rsidR="003E6BFB" w:rsidDel="00CF4AF7">
          <w:fldChar w:fldCharType="separate"/>
        </w:r>
        <w:r w:rsidR="003E6BFB" w:rsidRPr="003E6BFB" w:rsidDel="00CF4AF7">
          <w:rPr>
            <w:noProof/>
          </w:rPr>
          <w:delText>[21]</w:delText>
        </w:r>
        <w:r w:rsidR="003E6BFB" w:rsidDel="00CF4AF7">
          <w:fldChar w:fldCharType="end"/>
        </w:r>
        <w:r w:rsidR="003D00A4" w:rsidDel="00CF4AF7">
          <w:delText xml:space="preserve"> and</w:delText>
        </w:r>
        <w:r w:rsidR="003E6BFB" w:rsidDel="00CF4AF7">
          <w:delText xml:space="preserve"> </w:delText>
        </w:r>
        <w:r w:rsidR="001C3E25" w:rsidDel="00CF4AF7">
          <w:delText>trust in authorities</w:delText>
        </w:r>
        <w:r w:rsidR="003D00A4" w:rsidDel="00CF4AF7">
          <w:delText xml:space="preserve"> </w:delText>
        </w:r>
        <w:r w:rsidR="003D00A4" w:rsidDel="00CF4AF7">
          <w:fldChar w:fldCharType="begin" w:fldLock="1"/>
        </w:r>
        <w:r w:rsidR="002C04F6" w:rsidDel="00CF4AF7">
          <w:delInstrText>ADDIN CSL_CITATION { "citationItems" : [ { "id" : "ITEM-1", "itemData" : { "ISSN" : "1477-9552", "author" : [ { "dropping-particle" : "", "family" : "Espinosa\u2010Goded", "given" : "Maria", "non-dropping-particle" : "", "parse-names" : false, "suffix" : "" }, { "dropping-particle" : "", "family" : "Barreiro\u2010Hurl\u00e9", "given" : "Jes\u00fas", "non-dropping-particle" : "", "parse-names" : false, "suffix" : "" }, { "dropping-particle" : "", "family" : "Ruto", "given" : "Eric", "non-dropping-particle" : "", "parse-names" : false, "suffix" : "" } ], "container-title" : "Journal of Agricultural economics", "id" : "ITEM-1", "issue" : "2", "issued" : { "date-parts" : [ [ "2010" ] ] }, "page" : "259-273", "publisher" : "Wiley Online Library", "title" : "What do farmers want from Agri\u2010environmental scheme design? A choice experiment approach", "type" : "article-journal", "volume" : "61" }, "uris" : [ "http://www.mendeley.com/documents/?uuid=3c3bcfaa-b6c4-4feb-a962-9910877d2d21" ] } ], "mendeley" : { "formattedCitation" : "[25]", "plainTextFormattedCitation" : "[25]", "previouslyFormattedCitation" : "[25]" }, "properties" : { "noteIndex" : 0 }, "schema" : "https://github.com/citation-style-language/schema/raw/master/csl-citation.json" }</w:delInstrText>
        </w:r>
        <w:r w:rsidR="003D00A4" w:rsidDel="00CF4AF7">
          <w:fldChar w:fldCharType="separate"/>
        </w:r>
        <w:r w:rsidR="003D00A4" w:rsidRPr="003D00A4" w:rsidDel="00CF4AF7">
          <w:rPr>
            <w:noProof/>
          </w:rPr>
          <w:delText>[25]</w:delText>
        </w:r>
        <w:r w:rsidR="003D00A4" w:rsidDel="00CF4AF7">
          <w:fldChar w:fldCharType="end"/>
        </w:r>
        <w:r w:rsidR="003D00A4" w:rsidDel="00CF4AF7">
          <w:delText>.</w:delText>
        </w:r>
        <w:r w:rsidR="003E6BFB" w:rsidDel="00CF4AF7">
          <w:delText xml:space="preserve"> </w:delText>
        </w:r>
      </w:del>
      <w:r w:rsidR="007A7164" w:rsidRPr="007A7164">
        <w:t>A final monetary attribute (COS) represented a</w:t>
      </w:r>
      <w:ins w:id="189" w:author="Warwick Wainwright" w:date="2018-07-24T13:00:00Z">
        <w:r w:rsidR="00CF4AF7">
          <w:t>n annual</w:t>
        </w:r>
      </w:ins>
      <w:r w:rsidR="007A7164" w:rsidRPr="007A7164">
        <w:t xml:space="preserve"> </w:t>
      </w:r>
      <w:del w:id="190" w:author="Warwick Wainwright" w:date="2018-07-24T12:59:00Z">
        <w:r w:rsidR="007A7164" w:rsidRPr="007A7164" w:rsidDel="00CF4AF7">
          <w:delText xml:space="preserve">subsidy </w:delText>
        </w:r>
      </w:del>
      <w:ins w:id="191" w:author="Warwick Wainwright" w:date="2018-07-24T12:59:00Z">
        <w:r w:rsidR="00CF4AF7">
          <w:t>payment to farmers</w:t>
        </w:r>
        <w:r w:rsidR="00CF4AF7" w:rsidRPr="007A7164">
          <w:t xml:space="preserve"> </w:t>
        </w:r>
      </w:ins>
      <w:del w:id="192" w:author="Warwick Wainwright" w:date="2018-07-24T13:00:00Z">
        <w:r w:rsidR="00695C1B" w:rsidDel="00CF4AF7">
          <w:delText>that</w:delText>
        </w:r>
        <w:r w:rsidR="007A7164" w:rsidRPr="007A7164" w:rsidDel="00CF4AF7">
          <w:delText xml:space="preserve"> would be paid to farmers annually </w:delText>
        </w:r>
      </w:del>
      <w:r w:rsidR="007A7164" w:rsidRPr="007A7164">
        <w:t>(per animal) a</w:t>
      </w:r>
      <w:r w:rsidR="00B012C4">
        <w:t xml:space="preserve">nd took four different levels. </w:t>
      </w:r>
      <w:r w:rsidR="007A7164" w:rsidRPr="007A7164">
        <w:t xml:space="preserve">The monetary attribute </w:t>
      </w:r>
      <w:r w:rsidR="002A5298">
        <w:t xml:space="preserve">in local currency </w:t>
      </w:r>
      <w:r w:rsidR="002A5298" w:rsidRPr="002A5298">
        <w:t>(Lei per year)</w:t>
      </w:r>
      <w:r w:rsidR="002A5298">
        <w:t xml:space="preserve"> </w:t>
      </w:r>
      <w:r w:rsidR="007A7164" w:rsidRPr="007A7164">
        <w:t xml:space="preserve">was based on a percentage (10%, 30%, 60% and 100%) of the proposed </w:t>
      </w:r>
      <w:r w:rsidR="00B012C4">
        <w:t>monetary reward</w:t>
      </w:r>
      <w:r w:rsidR="007A7164" w:rsidRPr="007A7164">
        <w:t xml:space="preserve"> outlined in the </w:t>
      </w:r>
      <w:r w:rsidR="00695C1B">
        <w:t>RDP</w:t>
      </w:r>
      <w:r w:rsidR="007A7164" w:rsidRPr="007A7164">
        <w:t xml:space="preserve">; the premise being </w:t>
      </w:r>
      <w:ins w:id="193" w:author="MORAN Dominic" w:date="2018-07-14T02:44:00Z">
        <w:r w:rsidR="00CA5A11">
          <w:t xml:space="preserve">that </w:t>
        </w:r>
      </w:ins>
      <w:r w:rsidR="004C46AE">
        <w:t xml:space="preserve">some </w:t>
      </w:r>
      <w:r w:rsidR="007A7164" w:rsidRPr="007A7164">
        <w:t xml:space="preserve">farmers </w:t>
      </w:r>
      <w:r w:rsidR="00B012C4">
        <w:t xml:space="preserve">may be </w:t>
      </w:r>
      <w:r w:rsidR="002A5298">
        <w:t>willing to accept (</w:t>
      </w:r>
      <w:r w:rsidR="00B012C4">
        <w:t>WTA</w:t>
      </w:r>
      <w:r w:rsidR="002A5298">
        <w:t>)</w:t>
      </w:r>
      <w:r w:rsidR="00B012C4">
        <w:t xml:space="preserve"> a lower reward</w:t>
      </w:r>
      <w:r w:rsidR="004C46AE">
        <w:t>, depending on contract design</w:t>
      </w:r>
      <w:r w:rsidR="007A7164" w:rsidRPr="007A7164">
        <w:t xml:space="preserve">.  </w:t>
      </w:r>
      <w:r w:rsidR="000C7619">
        <w:t xml:space="preserve">The choice tasks were differentiated based on the livestock species </w:t>
      </w:r>
      <w:del w:id="194" w:author="MORAN Dominic" w:date="2018-07-14T02:46:00Z">
        <w:r w:rsidR="000C7619" w:rsidDel="00CA5A11">
          <w:delText>addressed in the work to reflect the scope of the RDP support measure f</w:delText>
        </w:r>
        <w:r w:rsidR="00B47350" w:rsidDel="00CA5A11">
          <w:delText>or rare breeds in Romania. The</w:delText>
        </w:r>
      </w:del>
      <w:r w:rsidR="007A7164" w:rsidRPr="007A7164">
        <w:t xml:space="preserve"> </w:t>
      </w:r>
      <w:r w:rsidR="002A5298">
        <w:t>C</w:t>
      </w:r>
      <w:r w:rsidR="007A7164" w:rsidRPr="007A7164">
        <w:t xml:space="preserve">hoice tasks were </w:t>
      </w:r>
      <w:r w:rsidR="002A5298">
        <w:t>similar</w:t>
      </w:r>
      <w:r w:rsidR="00B47350">
        <w:t xml:space="preserve"> </w:t>
      </w:r>
      <w:r w:rsidR="007A7164" w:rsidRPr="007A7164">
        <w:t>for bovine (cattle, horses and buffalo) and ovine farmers (sheep and goats)</w:t>
      </w:r>
      <w:r w:rsidR="00B47350">
        <w:t xml:space="preserve"> </w:t>
      </w:r>
      <w:r w:rsidR="002A5298">
        <w:t>except</w:t>
      </w:r>
      <w:r w:rsidR="007A7164" w:rsidRPr="007A7164">
        <w:t xml:space="preserve"> </w:t>
      </w:r>
      <w:r w:rsidR="002A5298">
        <w:t xml:space="preserve">for </w:t>
      </w:r>
      <w:r w:rsidR="007A7164" w:rsidRPr="007A7164">
        <w:t xml:space="preserve">the </w:t>
      </w:r>
      <w:r w:rsidR="002A5298">
        <w:t xml:space="preserve">value of the </w:t>
      </w:r>
      <w:r w:rsidR="007A7164" w:rsidRPr="007A7164">
        <w:t>monetary attribute,</w:t>
      </w:r>
      <w:r w:rsidR="002A5298">
        <w:t xml:space="preserve"> which reflected the relative support normally given to different species</w:t>
      </w:r>
      <w:ins w:id="195" w:author="MORAN Dominic" w:date="2018-07-14T02:46:00Z">
        <w:r w:rsidR="00CA5A11">
          <w:t xml:space="preserve"> under current RDP conditions.</w:t>
        </w:r>
      </w:ins>
      <w:del w:id="196" w:author="MORAN Dominic" w:date="2018-07-14T02:46:00Z">
        <w:r w:rsidR="002A5298" w:rsidDel="00CA5A11">
          <w:delText>.</w:delText>
        </w:r>
      </w:del>
      <w:r w:rsidR="002A5298">
        <w:t xml:space="preserve"> </w:t>
      </w:r>
      <w:r w:rsidR="007A7164" w:rsidRPr="007A7164">
        <w:t xml:space="preserve"> </w:t>
      </w:r>
    </w:p>
    <w:p w14:paraId="4C36AE9E" w14:textId="77777777" w:rsidR="001E7286" w:rsidRPr="001E7286" w:rsidRDefault="001E7286" w:rsidP="007A7164"/>
    <w:p w14:paraId="68D5B598" w14:textId="77777777" w:rsidR="00DC1B7C" w:rsidRPr="00D63CEE" w:rsidRDefault="000D02E9" w:rsidP="001258DC">
      <w:pPr>
        <w:pStyle w:val="Caption"/>
        <w:rPr>
          <w:color w:val="auto"/>
          <w:szCs w:val="22"/>
        </w:rPr>
      </w:pPr>
      <w:r w:rsidRPr="00D63CEE">
        <w:rPr>
          <w:rFonts w:ascii="Times New Roman" w:hAnsi="Times New Roman"/>
          <w:color w:val="auto"/>
          <w:sz w:val="22"/>
          <w:szCs w:val="22"/>
        </w:rPr>
        <w:t xml:space="preserve">Table </w:t>
      </w:r>
      <w:r w:rsidRPr="00D63CEE">
        <w:rPr>
          <w:rFonts w:ascii="Times New Roman" w:hAnsi="Times New Roman"/>
          <w:color w:val="auto"/>
          <w:sz w:val="22"/>
          <w:szCs w:val="22"/>
        </w:rPr>
        <w:fldChar w:fldCharType="begin"/>
      </w:r>
      <w:r w:rsidRPr="00D63CEE">
        <w:rPr>
          <w:rFonts w:ascii="Times New Roman" w:hAnsi="Times New Roman"/>
          <w:color w:val="auto"/>
          <w:sz w:val="22"/>
          <w:szCs w:val="22"/>
        </w:rPr>
        <w:instrText xml:space="preserve"> SEQ Table \* ARABIC </w:instrText>
      </w:r>
      <w:r w:rsidRPr="00D63CEE">
        <w:rPr>
          <w:rFonts w:ascii="Times New Roman" w:hAnsi="Times New Roman"/>
          <w:color w:val="auto"/>
          <w:sz w:val="22"/>
          <w:szCs w:val="22"/>
        </w:rPr>
        <w:fldChar w:fldCharType="separate"/>
      </w:r>
      <w:r w:rsidR="00675A92" w:rsidRPr="00D63CEE">
        <w:rPr>
          <w:rFonts w:ascii="Times New Roman" w:hAnsi="Times New Roman"/>
          <w:noProof/>
          <w:color w:val="auto"/>
          <w:sz w:val="22"/>
          <w:szCs w:val="22"/>
        </w:rPr>
        <w:t>1</w:t>
      </w:r>
      <w:r w:rsidRPr="00D63CEE">
        <w:rPr>
          <w:rFonts w:ascii="Times New Roman" w:hAnsi="Times New Roman"/>
          <w:color w:val="auto"/>
          <w:sz w:val="22"/>
          <w:szCs w:val="22"/>
        </w:rPr>
        <w:fldChar w:fldCharType="end"/>
      </w:r>
      <w:r w:rsidRPr="00D63CEE">
        <w:rPr>
          <w:rFonts w:ascii="Times New Roman" w:hAnsi="Times New Roman"/>
          <w:b w:val="0"/>
          <w:color w:val="auto"/>
          <w:sz w:val="22"/>
          <w:szCs w:val="22"/>
        </w:rPr>
        <w:t xml:space="preserve">: </w:t>
      </w:r>
      <w:r w:rsidRPr="00D63CEE">
        <w:rPr>
          <w:rFonts w:ascii="Times New Roman" w:hAnsi="Times New Roman"/>
          <w:b w:val="0"/>
          <w:bCs w:val="0"/>
          <w:color w:val="auto"/>
          <w:sz w:val="22"/>
          <w:szCs w:val="22"/>
        </w:rPr>
        <w:t>Attributes and attribute levels used in the CE</w:t>
      </w:r>
    </w:p>
    <w:tbl>
      <w:tblPr>
        <w:tblW w:w="7621" w:type="dxa"/>
        <w:jc w:val="center"/>
        <w:tblLook w:val="04A0" w:firstRow="1" w:lastRow="0" w:firstColumn="1" w:lastColumn="0" w:noHBand="0" w:noVBand="1"/>
      </w:tblPr>
      <w:tblGrid>
        <w:gridCol w:w="2376"/>
        <w:gridCol w:w="993"/>
        <w:gridCol w:w="4252"/>
      </w:tblGrid>
      <w:tr w:rsidR="00DC1B7C" w:rsidRPr="00500F2F" w14:paraId="100188DD" w14:textId="77777777" w:rsidTr="001258DC">
        <w:trPr>
          <w:trHeight w:val="402"/>
          <w:jc w:val="center"/>
        </w:trPr>
        <w:tc>
          <w:tcPr>
            <w:tcW w:w="2376" w:type="dxa"/>
            <w:tcBorders>
              <w:top w:val="single" w:sz="4" w:space="0" w:color="auto"/>
              <w:left w:val="nil"/>
              <w:bottom w:val="single" w:sz="4" w:space="0" w:color="auto"/>
              <w:right w:val="nil"/>
            </w:tcBorders>
            <w:noWrap/>
            <w:vAlign w:val="center"/>
            <w:hideMark/>
          </w:tcPr>
          <w:p w14:paraId="69A46C05" w14:textId="77777777" w:rsidR="00DC1B7C" w:rsidRPr="00500F2F" w:rsidRDefault="00DC1B7C" w:rsidP="00DC1B7C">
            <w:pPr>
              <w:spacing w:line="276" w:lineRule="auto"/>
              <w:ind w:firstLine="0"/>
              <w:jc w:val="left"/>
              <w:rPr>
                <w:b/>
                <w:bCs/>
                <w:color w:val="000000"/>
                <w:sz w:val="20"/>
                <w:szCs w:val="20"/>
              </w:rPr>
            </w:pPr>
            <w:r w:rsidRPr="00500F2F">
              <w:rPr>
                <w:b/>
                <w:bCs/>
                <w:color w:val="000000"/>
                <w:sz w:val="20"/>
                <w:szCs w:val="20"/>
              </w:rPr>
              <w:t>Contract attributes</w:t>
            </w:r>
          </w:p>
        </w:tc>
        <w:tc>
          <w:tcPr>
            <w:tcW w:w="993" w:type="dxa"/>
            <w:tcBorders>
              <w:top w:val="single" w:sz="4" w:space="0" w:color="auto"/>
              <w:left w:val="nil"/>
              <w:bottom w:val="single" w:sz="4" w:space="0" w:color="auto"/>
              <w:right w:val="nil"/>
            </w:tcBorders>
            <w:noWrap/>
            <w:vAlign w:val="center"/>
            <w:hideMark/>
          </w:tcPr>
          <w:p w14:paraId="63D0F9EB" w14:textId="77777777" w:rsidR="00DC1B7C" w:rsidRPr="00500F2F" w:rsidRDefault="00DC1B7C" w:rsidP="00DC1B7C">
            <w:pPr>
              <w:spacing w:line="276" w:lineRule="auto"/>
              <w:ind w:firstLine="34"/>
              <w:jc w:val="left"/>
              <w:rPr>
                <w:b/>
                <w:bCs/>
                <w:color w:val="000000"/>
                <w:sz w:val="20"/>
                <w:szCs w:val="20"/>
              </w:rPr>
            </w:pPr>
            <w:r w:rsidRPr="00500F2F">
              <w:rPr>
                <w:b/>
                <w:bCs/>
                <w:color w:val="000000"/>
                <w:sz w:val="20"/>
                <w:szCs w:val="20"/>
              </w:rPr>
              <w:t xml:space="preserve">No. of levels </w:t>
            </w:r>
          </w:p>
        </w:tc>
        <w:tc>
          <w:tcPr>
            <w:tcW w:w="4252" w:type="dxa"/>
            <w:tcBorders>
              <w:top w:val="single" w:sz="4" w:space="0" w:color="auto"/>
              <w:left w:val="nil"/>
              <w:bottom w:val="single" w:sz="4" w:space="0" w:color="auto"/>
              <w:right w:val="nil"/>
            </w:tcBorders>
            <w:noWrap/>
            <w:vAlign w:val="center"/>
            <w:hideMark/>
          </w:tcPr>
          <w:p w14:paraId="6310A11C" w14:textId="77777777" w:rsidR="00DC1B7C" w:rsidRPr="00500F2F" w:rsidRDefault="00DC1B7C" w:rsidP="00DC1B7C">
            <w:pPr>
              <w:spacing w:line="276" w:lineRule="auto"/>
              <w:ind w:firstLine="34"/>
              <w:jc w:val="left"/>
              <w:rPr>
                <w:b/>
                <w:bCs/>
                <w:color w:val="000000"/>
                <w:sz w:val="20"/>
                <w:szCs w:val="20"/>
              </w:rPr>
            </w:pPr>
            <w:r w:rsidRPr="00500F2F">
              <w:rPr>
                <w:b/>
                <w:bCs/>
                <w:color w:val="000000"/>
                <w:sz w:val="20"/>
                <w:szCs w:val="20"/>
              </w:rPr>
              <w:t xml:space="preserve">Attribute levels </w:t>
            </w:r>
          </w:p>
        </w:tc>
      </w:tr>
      <w:tr w:rsidR="00DC1B7C" w:rsidRPr="00500F2F" w14:paraId="2C53B08F" w14:textId="77777777" w:rsidTr="001258DC">
        <w:trPr>
          <w:trHeight w:val="402"/>
          <w:jc w:val="center"/>
        </w:trPr>
        <w:tc>
          <w:tcPr>
            <w:tcW w:w="2376" w:type="dxa"/>
            <w:noWrap/>
            <w:vAlign w:val="center"/>
            <w:hideMark/>
          </w:tcPr>
          <w:p w14:paraId="25EC4A06" w14:textId="77777777" w:rsidR="00DC1B7C" w:rsidRPr="00500F2F" w:rsidRDefault="00DC1B7C" w:rsidP="00DC1B7C">
            <w:pPr>
              <w:spacing w:line="276" w:lineRule="auto"/>
              <w:ind w:firstLine="0"/>
              <w:jc w:val="left"/>
              <w:rPr>
                <w:color w:val="000000"/>
                <w:sz w:val="20"/>
                <w:szCs w:val="20"/>
              </w:rPr>
            </w:pPr>
            <w:r w:rsidRPr="00500F2F">
              <w:rPr>
                <w:color w:val="000000"/>
                <w:sz w:val="20"/>
                <w:szCs w:val="20"/>
              </w:rPr>
              <w:t>Contract length (CL)</w:t>
            </w:r>
          </w:p>
        </w:tc>
        <w:tc>
          <w:tcPr>
            <w:tcW w:w="993" w:type="dxa"/>
            <w:noWrap/>
            <w:vAlign w:val="center"/>
            <w:hideMark/>
          </w:tcPr>
          <w:p w14:paraId="74E08372" w14:textId="77777777" w:rsidR="00DC1B7C" w:rsidRPr="00500F2F" w:rsidRDefault="00DC1B7C" w:rsidP="00DC1B7C">
            <w:pPr>
              <w:spacing w:line="276" w:lineRule="auto"/>
              <w:ind w:firstLine="34"/>
              <w:jc w:val="left"/>
              <w:rPr>
                <w:color w:val="000000"/>
                <w:sz w:val="20"/>
                <w:szCs w:val="20"/>
              </w:rPr>
            </w:pPr>
            <w:r w:rsidRPr="00500F2F">
              <w:rPr>
                <w:color w:val="000000"/>
                <w:sz w:val="20"/>
                <w:szCs w:val="20"/>
              </w:rPr>
              <w:t>2</w:t>
            </w:r>
          </w:p>
        </w:tc>
        <w:tc>
          <w:tcPr>
            <w:tcW w:w="4252" w:type="dxa"/>
            <w:noWrap/>
            <w:vAlign w:val="center"/>
            <w:hideMark/>
          </w:tcPr>
          <w:p w14:paraId="641FA040" w14:textId="77777777" w:rsidR="00DC1B7C" w:rsidRPr="00500F2F" w:rsidRDefault="00B012C4" w:rsidP="00DC1B7C">
            <w:pPr>
              <w:spacing w:line="276" w:lineRule="auto"/>
              <w:ind w:firstLine="34"/>
              <w:jc w:val="left"/>
              <w:rPr>
                <w:color w:val="000000"/>
                <w:sz w:val="20"/>
                <w:szCs w:val="20"/>
              </w:rPr>
            </w:pPr>
            <w:r>
              <w:rPr>
                <w:color w:val="000000"/>
                <w:sz w:val="20"/>
                <w:szCs w:val="20"/>
              </w:rPr>
              <w:t>5 / 10 year contract</w:t>
            </w:r>
          </w:p>
        </w:tc>
      </w:tr>
      <w:tr w:rsidR="00DC1B7C" w:rsidRPr="00500F2F" w14:paraId="262F5A75" w14:textId="77777777" w:rsidTr="001258DC">
        <w:trPr>
          <w:trHeight w:val="402"/>
          <w:jc w:val="center"/>
        </w:trPr>
        <w:tc>
          <w:tcPr>
            <w:tcW w:w="2376" w:type="dxa"/>
            <w:noWrap/>
            <w:vAlign w:val="center"/>
            <w:hideMark/>
          </w:tcPr>
          <w:p w14:paraId="21A93AB6" w14:textId="77777777" w:rsidR="00DC1B7C" w:rsidRPr="00500F2F" w:rsidRDefault="00DC1B7C" w:rsidP="00DC1B7C">
            <w:pPr>
              <w:spacing w:line="276" w:lineRule="auto"/>
              <w:ind w:firstLine="0"/>
              <w:jc w:val="left"/>
              <w:rPr>
                <w:color w:val="000000"/>
                <w:sz w:val="20"/>
                <w:szCs w:val="20"/>
              </w:rPr>
            </w:pPr>
            <w:r w:rsidRPr="00500F2F">
              <w:rPr>
                <w:color w:val="000000"/>
                <w:sz w:val="20"/>
                <w:szCs w:val="20"/>
              </w:rPr>
              <w:t>Scheme support (SS)</w:t>
            </w:r>
          </w:p>
        </w:tc>
        <w:tc>
          <w:tcPr>
            <w:tcW w:w="993" w:type="dxa"/>
            <w:noWrap/>
            <w:vAlign w:val="center"/>
            <w:hideMark/>
          </w:tcPr>
          <w:p w14:paraId="743E2D02" w14:textId="77777777" w:rsidR="00DC1B7C" w:rsidRPr="00500F2F" w:rsidRDefault="00DC1B7C" w:rsidP="00DC1B7C">
            <w:pPr>
              <w:spacing w:line="276" w:lineRule="auto"/>
              <w:ind w:firstLine="34"/>
              <w:jc w:val="left"/>
              <w:rPr>
                <w:color w:val="000000"/>
                <w:sz w:val="20"/>
                <w:szCs w:val="20"/>
              </w:rPr>
            </w:pPr>
            <w:r w:rsidRPr="00500F2F">
              <w:rPr>
                <w:color w:val="000000"/>
                <w:sz w:val="20"/>
                <w:szCs w:val="20"/>
              </w:rPr>
              <w:t>2</w:t>
            </w:r>
          </w:p>
        </w:tc>
        <w:tc>
          <w:tcPr>
            <w:tcW w:w="4252" w:type="dxa"/>
            <w:noWrap/>
            <w:vAlign w:val="center"/>
            <w:hideMark/>
          </w:tcPr>
          <w:p w14:paraId="10519E37" w14:textId="7BF92706" w:rsidR="00DC1B7C" w:rsidRPr="00500F2F" w:rsidRDefault="00CA0CB5" w:rsidP="00DC1B7C">
            <w:pPr>
              <w:spacing w:line="276" w:lineRule="auto"/>
              <w:ind w:firstLine="34"/>
              <w:jc w:val="left"/>
              <w:rPr>
                <w:color w:val="000000"/>
                <w:sz w:val="20"/>
                <w:szCs w:val="20"/>
              </w:rPr>
            </w:pPr>
            <w:commentRangeStart w:id="197"/>
            <w:ins w:id="198" w:author="Warwick Wainwright" w:date="2018-07-24T13:02:00Z">
              <w:r>
                <w:rPr>
                  <w:color w:val="000000"/>
                  <w:sz w:val="20"/>
                  <w:szCs w:val="20"/>
                </w:rPr>
                <w:t xml:space="preserve">Basic application support for scheme / Comprehensive advisory support throughout </w:t>
              </w:r>
            </w:ins>
            <w:commentRangeEnd w:id="197"/>
            <w:ins w:id="199" w:author="Warwick Wainwright" w:date="2018-07-24T15:54:00Z">
              <w:r w:rsidR="004F6B29">
                <w:rPr>
                  <w:rStyle w:val="CommentReference"/>
                </w:rPr>
                <w:commentReference w:id="197"/>
              </w:r>
            </w:ins>
            <w:ins w:id="200" w:author="Warwick Wainwright" w:date="2018-07-24T13:02:00Z">
              <w:r>
                <w:rPr>
                  <w:color w:val="000000"/>
                  <w:sz w:val="20"/>
                  <w:szCs w:val="20"/>
                </w:rPr>
                <w:t>scheme</w:t>
              </w:r>
            </w:ins>
            <w:del w:id="201" w:author="Warwick Wainwright" w:date="2018-07-24T13:02:00Z">
              <w:r w:rsidR="00B012C4" w:rsidDel="00CA0CB5">
                <w:rPr>
                  <w:color w:val="000000"/>
                  <w:sz w:val="20"/>
                  <w:szCs w:val="20"/>
                </w:rPr>
                <w:delText>Scheme a</w:delText>
              </w:r>
              <w:r w:rsidR="00DC1B7C" w:rsidRPr="00500F2F" w:rsidDel="00CA0CB5">
                <w:rPr>
                  <w:color w:val="000000"/>
                  <w:sz w:val="20"/>
                  <w:szCs w:val="20"/>
                </w:rPr>
                <w:delText>pplication assistance only / independent agricultural advisor</w:delText>
              </w:r>
              <w:r w:rsidR="00B012C4" w:rsidDel="00CA0CB5">
                <w:rPr>
                  <w:color w:val="000000"/>
                  <w:sz w:val="20"/>
                  <w:szCs w:val="20"/>
                </w:rPr>
                <w:delText>y support</w:delText>
              </w:r>
              <w:r w:rsidR="00DC1B7C" w:rsidRPr="00500F2F" w:rsidDel="00CA0CB5">
                <w:rPr>
                  <w:color w:val="000000"/>
                  <w:sz w:val="20"/>
                  <w:szCs w:val="20"/>
                </w:rPr>
                <w:delText xml:space="preserve"> </w:delText>
              </w:r>
            </w:del>
          </w:p>
        </w:tc>
      </w:tr>
      <w:tr w:rsidR="00DC1B7C" w:rsidRPr="00500F2F" w14:paraId="036C85FA" w14:textId="77777777" w:rsidTr="001258DC">
        <w:trPr>
          <w:trHeight w:val="402"/>
          <w:jc w:val="center"/>
        </w:trPr>
        <w:tc>
          <w:tcPr>
            <w:tcW w:w="2376" w:type="dxa"/>
            <w:noWrap/>
            <w:vAlign w:val="center"/>
            <w:hideMark/>
          </w:tcPr>
          <w:p w14:paraId="01ADF002" w14:textId="77777777" w:rsidR="00DC1B7C" w:rsidRPr="00500F2F" w:rsidRDefault="00DC1B7C" w:rsidP="00DC1B7C">
            <w:pPr>
              <w:spacing w:line="276" w:lineRule="auto"/>
              <w:ind w:firstLine="0"/>
              <w:jc w:val="left"/>
              <w:rPr>
                <w:color w:val="000000"/>
                <w:sz w:val="20"/>
                <w:szCs w:val="20"/>
              </w:rPr>
            </w:pPr>
            <w:r w:rsidRPr="00500F2F">
              <w:rPr>
                <w:color w:val="000000"/>
                <w:sz w:val="20"/>
                <w:szCs w:val="20"/>
              </w:rPr>
              <w:t>Structure of scheme (SOS)</w:t>
            </w:r>
          </w:p>
        </w:tc>
        <w:tc>
          <w:tcPr>
            <w:tcW w:w="993" w:type="dxa"/>
            <w:noWrap/>
            <w:vAlign w:val="center"/>
            <w:hideMark/>
          </w:tcPr>
          <w:p w14:paraId="08DD245E" w14:textId="77777777" w:rsidR="00DC1B7C" w:rsidRPr="00500F2F" w:rsidRDefault="00DC1B7C" w:rsidP="00DC1B7C">
            <w:pPr>
              <w:spacing w:line="276" w:lineRule="auto"/>
              <w:ind w:firstLine="34"/>
              <w:jc w:val="left"/>
              <w:rPr>
                <w:color w:val="000000"/>
                <w:sz w:val="20"/>
                <w:szCs w:val="20"/>
              </w:rPr>
            </w:pPr>
            <w:r w:rsidRPr="00500F2F">
              <w:rPr>
                <w:color w:val="000000"/>
                <w:sz w:val="20"/>
                <w:szCs w:val="20"/>
              </w:rPr>
              <w:t>2</w:t>
            </w:r>
          </w:p>
        </w:tc>
        <w:tc>
          <w:tcPr>
            <w:tcW w:w="4252" w:type="dxa"/>
            <w:noWrap/>
            <w:vAlign w:val="center"/>
            <w:hideMark/>
          </w:tcPr>
          <w:p w14:paraId="26C8E100" w14:textId="161DD289" w:rsidR="00DC1B7C" w:rsidRPr="00500F2F" w:rsidRDefault="00B012C4" w:rsidP="00B012C4">
            <w:pPr>
              <w:spacing w:line="276" w:lineRule="auto"/>
              <w:ind w:firstLine="34"/>
              <w:jc w:val="left"/>
              <w:rPr>
                <w:color w:val="000000"/>
                <w:sz w:val="20"/>
                <w:szCs w:val="20"/>
              </w:rPr>
            </w:pPr>
            <w:r>
              <w:rPr>
                <w:color w:val="000000"/>
                <w:sz w:val="20"/>
                <w:szCs w:val="20"/>
              </w:rPr>
              <w:t xml:space="preserve">Individually managed  </w:t>
            </w:r>
            <w:r w:rsidR="00327145">
              <w:rPr>
                <w:color w:val="000000"/>
                <w:sz w:val="20"/>
                <w:szCs w:val="20"/>
              </w:rPr>
              <w:t xml:space="preserve">conservation </w:t>
            </w:r>
            <w:r>
              <w:rPr>
                <w:color w:val="000000"/>
                <w:sz w:val="20"/>
                <w:szCs w:val="20"/>
              </w:rPr>
              <w:t xml:space="preserve">scheme </w:t>
            </w:r>
            <w:r w:rsidR="00DC1B7C" w:rsidRPr="00500F2F">
              <w:rPr>
                <w:color w:val="000000"/>
                <w:sz w:val="20"/>
                <w:szCs w:val="20"/>
              </w:rPr>
              <w:t>/ community</w:t>
            </w:r>
            <w:r>
              <w:rPr>
                <w:color w:val="000000"/>
                <w:sz w:val="20"/>
                <w:szCs w:val="20"/>
              </w:rPr>
              <w:t xml:space="preserve"> managed </w:t>
            </w:r>
            <w:r w:rsidR="00327145">
              <w:rPr>
                <w:color w:val="000000"/>
                <w:sz w:val="20"/>
                <w:szCs w:val="20"/>
              </w:rPr>
              <w:t xml:space="preserve">conservation </w:t>
            </w:r>
            <w:r>
              <w:rPr>
                <w:color w:val="000000"/>
                <w:sz w:val="20"/>
                <w:szCs w:val="20"/>
              </w:rPr>
              <w:t>scheme</w:t>
            </w:r>
            <w:r w:rsidR="00DC1B7C" w:rsidRPr="00500F2F">
              <w:rPr>
                <w:color w:val="000000"/>
                <w:sz w:val="20"/>
                <w:szCs w:val="20"/>
              </w:rPr>
              <w:t xml:space="preserve"> </w:t>
            </w:r>
          </w:p>
        </w:tc>
      </w:tr>
      <w:tr w:rsidR="00DC1B7C" w:rsidRPr="00500F2F" w14:paraId="27486A30" w14:textId="77777777" w:rsidTr="001258DC">
        <w:trPr>
          <w:trHeight w:val="402"/>
          <w:jc w:val="center"/>
        </w:trPr>
        <w:tc>
          <w:tcPr>
            <w:tcW w:w="2376" w:type="dxa"/>
            <w:vMerge w:val="restart"/>
            <w:tcBorders>
              <w:top w:val="single" w:sz="4" w:space="0" w:color="auto"/>
              <w:left w:val="nil"/>
              <w:bottom w:val="single" w:sz="4" w:space="0" w:color="000000"/>
              <w:right w:val="nil"/>
            </w:tcBorders>
            <w:noWrap/>
            <w:vAlign w:val="center"/>
            <w:hideMark/>
          </w:tcPr>
          <w:p w14:paraId="755C68E6" w14:textId="77777777" w:rsidR="00DC1B7C" w:rsidRPr="00500F2F" w:rsidRDefault="00DC1B7C" w:rsidP="00DC1B7C">
            <w:pPr>
              <w:spacing w:line="276" w:lineRule="auto"/>
              <w:ind w:firstLine="0"/>
              <w:jc w:val="left"/>
              <w:rPr>
                <w:color w:val="000000"/>
                <w:sz w:val="20"/>
                <w:szCs w:val="20"/>
              </w:rPr>
            </w:pPr>
            <w:r w:rsidRPr="00500F2F">
              <w:rPr>
                <w:color w:val="000000"/>
                <w:sz w:val="20"/>
                <w:szCs w:val="20"/>
              </w:rPr>
              <w:t>Subsidy (COS)</w:t>
            </w:r>
          </w:p>
        </w:tc>
        <w:tc>
          <w:tcPr>
            <w:tcW w:w="993" w:type="dxa"/>
            <w:vMerge w:val="restart"/>
            <w:tcBorders>
              <w:top w:val="single" w:sz="4" w:space="0" w:color="auto"/>
              <w:left w:val="nil"/>
              <w:bottom w:val="single" w:sz="4" w:space="0" w:color="000000"/>
              <w:right w:val="nil"/>
            </w:tcBorders>
            <w:noWrap/>
            <w:vAlign w:val="center"/>
            <w:hideMark/>
          </w:tcPr>
          <w:p w14:paraId="75313407" w14:textId="77777777" w:rsidR="00DC1B7C" w:rsidRPr="00500F2F" w:rsidRDefault="00DC1B7C" w:rsidP="00DC1B7C">
            <w:pPr>
              <w:spacing w:line="276" w:lineRule="auto"/>
              <w:ind w:firstLine="34"/>
              <w:jc w:val="left"/>
              <w:rPr>
                <w:color w:val="000000"/>
                <w:sz w:val="20"/>
                <w:szCs w:val="20"/>
              </w:rPr>
            </w:pPr>
            <w:r w:rsidRPr="00500F2F">
              <w:rPr>
                <w:color w:val="000000"/>
                <w:sz w:val="20"/>
                <w:szCs w:val="20"/>
              </w:rPr>
              <w:t>4</w:t>
            </w:r>
          </w:p>
        </w:tc>
        <w:tc>
          <w:tcPr>
            <w:tcW w:w="4252" w:type="dxa"/>
            <w:tcBorders>
              <w:top w:val="single" w:sz="4" w:space="0" w:color="auto"/>
              <w:left w:val="nil"/>
              <w:bottom w:val="nil"/>
              <w:right w:val="nil"/>
            </w:tcBorders>
            <w:noWrap/>
            <w:vAlign w:val="center"/>
            <w:hideMark/>
          </w:tcPr>
          <w:p w14:paraId="7BA5EB7F" w14:textId="77777777" w:rsidR="00DC1B7C" w:rsidRPr="00500F2F" w:rsidRDefault="00DC1B7C" w:rsidP="00DC1B7C">
            <w:pPr>
              <w:spacing w:line="276" w:lineRule="auto"/>
              <w:ind w:firstLine="34"/>
              <w:jc w:val="left"/>
              <w:rPr>
                <w:color w:val="000000"/>
                <w:sz w:val="20"/>
                <w:szCs w:val="20"/>
              </w:rPr>
            </w:pPr>
            <w:r w:rsidRPr="00500F2F">
              <w:rPr>
                <w:color w:val="000000"/>
                <w:sz w:val="20"/>
                <w:szCs w:val="20"/>
              </w:rPr>
              <w:t>Bovines = 90; 270; 530; 890 Lei / year</w:t>
            </w:r>
          </w:p>
        </w:tc>
      </w:tr>
      <w:tr w:rsidR="00DC1B7C" w:rsidRPr="00500F2F" w14:paraId="1190F5F4" w14:textId="77777777" w:rsidTr="001258DC">
        <w:trPr>
          <w:trHeight w:val="402"/>
          <w:jc w:val="center"/>
        </w:trPr>
        <w:tc>
          <w:tcPr>
            <w:tcW w:w="0" w:type="auto"/>
            <w:vMerge/>
            <w:tcBorders>
              <w:top w:val="single" w:sz="4" w:space="0" w:color="auto"/>
              <w:left w:val="nil"/>
              <w:bottom w:val="single" w:sz="4" w:space="0" w:color="000000"/>
              <w:right w:val="nil"/>
            </w:tcBorders>
            <w:vAlign w:val="center"/>
            <w:hideMark/>
          </w:tcPr>
          <w:p w14:paraId="201E8171" w14:textId="77777777" w:rsidR="00DC1B7C" w:rsidRPr="00500F2F" w:rsidRDefault="00DC1B7C" w:rsidP="00DC1B7C">
            <w:pPr>
              <w:jc w:val="left"/>
              <w:rPr>
                <w:color w:val="000000"/>
                <w:sz w:val="20"/>
                <w:szCs w:val="20"/>
              </w:rPr>
            </w:pPr>
          </w:p>
        </w:tc>
        <w:tc>
          <w:tcPr>
            <w:tcW w:w="993" w:type="dxa"/>
            <w:vMerge/>
            <w:tcBorders>
              <w:top w:val="single" w:sz="4" w:space="0" w:color="auto"/>
              <w:left w:val="nil"/>
              <w:bottom w:val="single" w:sz="4" w:space="0" w:color="000000"/>
              <w:right w:val="nil"/>
            </w:tcBorders>
            <w:vAlign w:val="center"/>
            <w:hideMark/>
          </w:tcPr>
          <w:p w14:paraId="4D5882E6" w14:textId="77777777" w:rsidR="00DC1B7C" w:rsidRPr="00500F2F" w:rsidRDefault="00DC1B7C" w:rsidP="00DC1B7C">
            <w:pPr>
              <w:jc w:val="left"/>
              <w:rPr>
                <w:color w:val="000000"/>
                <w:sz w:val="20"/>
                <w:szCs w:val="20"/>
              </w:rPr>
            </w:pPr>
          </w:p>
        </w:tc>
        <w:tc>
          <w:tcPr>
            <w:tcW w:w="4252" w:type="dxa"/>
            <w:tcBorders>
              <w:top w:val="nil"/>
              <w:left w:val="nil"/>
              <w:bottom w:val="single" w:sz="4" w:space="0" w:color="auto"/>
              <w:right w:val="nil"/>
            </w:tcBorders>
            <w:noWrap/>
            <w:vAlign w:val="center"/>
            <w:hideMark/>
          </w:tcPr>
          <w:p w14:paraId="57A289E5" w14:textId="77777777" w:rsidR="00DC1B7C" w:rsidRPr="00500F2F" w:rsidRDefault="00DC1B7C" w:rsidP="00DC1B7C">
            <w:pPr>
              <w:spacing w:line="276" w:lineRule="auto"/>
              <w:ind w:firstLine="34"/>
              <w:jc w:val="left"/>
              <w:rPr>
                <w:color w:val="000000"/>
                <w:sz w:val="20"/>
                <w:szCs w:val="20"/>
              </w:rPr>
            </w:pPr>
            <w:proofErr w:type="spellStart"/>
            <w:r w:rsidRPr="00500F2F">
              <w:rPr>
                <w:color w:val="000000"/>
                <w:sz w:val="20"/>
                <w:szCs w:val="20"/>
              </w:rPr>
              <w:t>Ovines</w:t>
            </w:r>
            <w:proofErr w:type="spellEnd"/>
            <w:r w:rsidRPr="00500F2F">
              <w:rPr>
                <w:color w:val="000000"/>
                <w:sz w:val="20"/>
                <w:szCs w:val="20"/>
              </w:rPr>
              <w:t xml:space="preserve"> = 5; 15; 25; 45 Lei / year</w:t>
            </w:r>
          </w:p>
        </w:tc>
      </w:tr>
    </w:tbl>
    <w:p w14:paraId="01384A5E" w14:textId="77777777" w:rsidR="00DC1B7C" w:rsidRPr="007A7164" w:rsidRDefault="00DC1B7C" w:rsidP="007A7164"/>
    <w:p w14:paraId="67899884" w14:textId="552AB4E6" w:rsidR="00B012C4" w:rsidRDefault="00F17B50" w:rsidP="00F32089">
      <w:ins w:id="202" w:author="Warwick Wainwright" w:date="2018-07-24T13:10:00Z">
        <w:r>
          <w:t>Choice set</w:t>
        </w:r>
        <w:r w:rsidR="002105EF">
          <w:t xml:space="preserve"> </w:t>
        </w:r>
      </w:ins>
      <w:ins w:id="203" w:author="Warwick Wainwright" w:date="2018-07-24T14:53:00Z">
        <w:r>
          <w:t xml:space="preserve">design </w:t>
        </w:r>
      </w:ins>
      <w:ins w:id="204" w:author="Warwick Wainwright" w:date="2018-07-24T15:51:00Z">
        <w:r w:rsidR="004F6B29">
          <w:t>was</w:t>
        </w:r>
      </w:ins>
      <w:ins w:id="205" w:author="Warwick Wainwright" w:date="2018-07-24T14:53:00Z">
        <w:r>
          <w:t xml:space="preserve"> optimised </w:t>
        </w:r>
      </w:ins>
      <w:ins w:id="206" w:author="Warwick Wainwright" w:date="2018-07-24T14:54:00Z">
        <w:r>
          <w:t>according</w:t>
        </w:r>
      </w:ins>
      <w:ins w:id="207" w:author="Warwick Wainwright" w:date="2018-07-24T14:53:00Z">
        <w:r>
          <w:t xml:space="preserve"> </w:t>
        </w:r>
      </w:ins>
      <w:ins w:id="208" w:author="Warwick Wainwright" w:date="2018-07-24T14:54:00Z">
        <w:r>
          <w:t xml:space="preserve">to </w:t>
        </w:r>
      </w:ins>
      <w:ins w:id="209" w:author="Warwick Wainwright" w:date="2018-07-24T14:57:00Z">
        <w:r>
          <w:t>prior</w:t>
        </w:r>
      </w:ins>
      <w:ins w:id="210" w:author="Warwick Wainwright" w:date="2018-07-24T14:54:00Z">
        <w:r>
          <w:t xml:space="preserve"> information </w:t>
        </w:r>
      </w:ins>
      <w:ins w:id="211" w:author="Warwick Wainwright" w:date="2018-07-24T15:46:00Z">
        <w:r w:rsidR="004F6B29">
          <w:t>on</w:t>
        </w:r>
      </w:ins>
      <w:ins w:id="212" w:author="Warwick Wainwright" w:date="2018-07-24T14:54:00Z">
        <w:r>
          <w:t xml:space="preserve"> </w:t>
        </w:r>
      </w:ins>
      <w:ins w:id="213" w:author="Warwick Wainwright" w:date="2018-07-24T15:44:00Z">
        <w:r w:rsidR="004F6B29">
          <w:t xml:space="preserve">the distribution of </w:t>
        </w:r>
      </w:ins>
      <w:ins w:id="214" w:author="Warwick Wainwright" w:date="2018-07-24T15:46:00Z">
        <w:r w:rsidR="004F6B29">
          <w:t>random parameters</w:t>
        </w:r>
      </w:ins>
      <w:ins w:id="215" w:author="Warwick Wainwright" w:date="2018-07-24T14:58:00Z">
        <w:r>
          <w:t xml:space="preserve"> to improve statistical </w:t>
        </w:r>
      </w:ins>
      <w:ins w:id="216" w:author="Warwick Wainwright" w:date="2018-07-24T14:59:00Z">
        <w:r>
          <w:t xml:space="preserve">efficiency </w:t>
        </w:r>
      </w:ins>
      <w:ins w:id="217" w:author="Warwick Wainwright" w:date="2018-07-24T15:00:00Z">
        <w:r>
          <w:fldChar w:fldCharType="begin" w:fldLock="1"/>
        </w:r>
      </w:ins>
      <w:r w:rsidR="002E2E8F">
        <w:instrText>ADDIN CSL_CITATION { "citationItems" : [ { "id" : "ITEM-1", "itemData" : { "author" : [ { "dropping-particle" : "", "family" : "Crabbe", "given" : "Marjolein", "non-dropping-particle" : "", "parse-names" : false, "suffix" : "" }, { "dropping-particle" : "", "family" : "Vandebroek", "given" : "Martina L", "non-dropping-particle" : "", "parse-names" : false, "suffix" : "" } ], "id" : "ITEM-1", "issued" : { "date-parts" : [ [ "2011" ] ] }, "title" : "Using appropriate prior information to eliminate choice sets with a dominant alternative from D-efficient designs", "type" : "article-journal" }, "uris" : [ "http://www.mendeley.com/documents/?uuid=1a3c76ee-ef1b-4a47-845e-f46a1b55d2cf" ] } ], "mendeley" : { "formattedCitation" : "[34]", "plainTextFormattedCitation" : "[34]", "previouslyFormattedCitation" : "[34]" }, "properties" : { "noteIndex" : 0 }, "schema" : "https://github.com/citation-style-language/schema/raw/master/csl-citation.json" }</w:instrText>
      </w:r>
      <w:r>
        <w:fldChar w:fldCharType="separate"/>
      </w:r>
      <w:r w:rsidRPr="00F17B50">
        <w:rPr>
          <w:noProof/>
        </w:rPr>
        <w:t>[34]</w:t>
      </w:r>
      <w:ins w:id="218" w:author="Warwick Wainwright" w:date="2018-07-24T15:00:00Z">
        <w:r>
          <w:fldChar w:fldCharType="end"/>
        </w:r>
      </w:ins>
      <w:ins w:id="219" w:author="Warwick Wainwright" w:date="2018-07-24T15:48:00Z">
        <w:r w:rsidR="004F6B29">
          <w:t>.</w:t>
        </w:r>
      </w:ins>
      <w:ins w:id="220" w:author="Warwick Wainwright" w:date="2018-07-24T14:58:00Z">
        <w:r>
          <w:t xml:space="preserve"> </w:t>
        </w:r>
      </w:ins>
      <w:del w:id="221" w:author="Warwick Wainwright" w:date="2018-07-24T13:11:00Z">
        <w:r w:rsidR="00DC1B7C" w:rsidRPr="00DC1B7C" w:rsidDel="002105EF">
          <w:delText>A</w:delText>
        </w:r>
      </w:del>
      <w:del w:id="222" w:author="Warwick Wainwright" w:date="2018-07-24T14:53:00Z">
        <w:r w:rsidR="00257D92" w:rsidDel="00F17B50">
          <w:delText>n</w:delText>
        </w:r>
      </w:del>
      <w:del w:id="223" w:author="Warwick Wainwright" w:date="2018-07-24T14:57:00Z">
        <w:r w:rsidR="00DC1B7C" w:rsidRPr="00DC1B7C" w:rsidDel="00F17B50">
          <w:delText xml:space="preserve"> </w:delText>
        </w:r>
      </w:del>
      <w:del w:id="224" w:author="Warwick Wainwright" w:date="2018-07-24T15:53:00Z">
        <w:r w:rsidR="00DC1B7C" w:rsidRPr="00DC1B7C" w:rsidDel="004F6B29">
          <w:delText xml:space="preserve">efficient </w:delText>
        </w:r>
        <w:r w:rsidR="002A5298" w:rsidDel="004F6B29">
          <w:delText xml:space="preserve">experimental </w:delText>
        </w:r>
        <w:r w:rsidR="00DC1B7C" w:rsidRPr="00DC1B7C" w:rsidDel="004F6B29">
          <w:delText>design</w:delText>
        </w:r>
        <w:r w:rsidR="002A5298" w:rsidDel="004F6B29">
          <w:delText xml:space="preserve"> </w:delText>
        </w:r>
      </w:del>
      <w:del w:id="225" w:author="Warwick Wainwright" w:date="2018-07-24T15:06:00Z">
        <w:r w:rsidR="002A5298" w:rsidDel="00E32501">
          <w:delText xml:space="preserve">was </w:delText>
        </w:r>
      </w:del>
      <w:del w:id="226" w:author="Warwick Wainwright" w:date="2018-07-24T15:53:00Z">
        <w:r w:rsidR="002C04F6" w:rsidDel="004F6B29">
          <w:delText xml:space="preserve">formulated using NGene </w:delText>
        </w:r>
        <w:r w:rsidR="002C04F6" w:rsidDel="004F6B29">
          <w:fldChar w:fldCharType="begin" w:fldLock="1"/>
        </w:r>
        <w:r w:rsidDel="004F6B29">
          <w:delInstrText>ADDIN CSL_CITATION { "citationItems" : [ { "id" : "ITEM-1", "itemData" : { "author" : [ { "dropping-particle" : "", "family" : "Metrics", "given" : "Choice", "non-dropping-particle" : "", "parse-names" : false, "suffix" : "" } ], "container-title" : "Sydney, Australia: ChoiceMetrics", "id" : "ITEM-1", "issued" : { "date-parts" : [ [ "2012" ] ] }, "title" : "Ngene 1.1 User Manual and Reference Guide", "type" : "article-journal" }, "uris" : [ "http://www.mendeley.com/documents/?uuid=435f1227-c949-4857-9401-06e2cbbddc88" ] } ], "mendeley" : { "formattedCitation" : "[35]", "plainTextFormattedCitation" : "[35]", "previouslyFormattedCitation" : "[34]" }, "properties" : { "noteIndex" : 0 }, "schema" : "https://github.com/citation-style-language/schema/raw/master/csl-citation.json" }</w:delInstrText>
        </w:r>
        <w:r w:rsidR="002C04F6" w:rsidDel="004F6B29">
          <w:fldChar w:fldCharType="separate"/>
        </w:r>
        <w:r w:rsidRPr="00F17B50" w:rsidDel="004F6B29">
          <w:rPr>
            <w:noProof/>
          </w:rPr>
          <w:delText>[35]</w:delText>
        </w:r>
        <w:r w:rsidR="002C04F6" w:rsidDel="004F6B29">
          <w:fldChar w:fldCharType="end"/>
        </w:r>
      </w:del>
      <w:del w:id="227" w:author="Warwick Wainwright" w:date="2018-07-24T13:06:00Z">
        <w:r w:rsidR="00DC1B7C" w:rsidRPr="00DC1B7C" w:rsidDel="00CA0CB5">
          <w:delText xml:space="preserve"> </w:delText>
        </w:r>
      </w:del>
      <w:del w:id="228" w:author="Warwick Wainwright" w:date="2018-07-24T15:53:00Z">
        <w:r w:rsidR="00B1026B" w:rsidDel="004F6B29">
          <w:delText xml:space="preserve">. </w:delText>
        </w:r>
      </w:del>
      <w:ins w:id="229" w:author="Warwick Wainwright" w:date="2018-07-24T14:02:00Z">
        <w:r w:rsidR="008C6677">
          <w:t>P</w:t>
        </w:r>
      </w:ins>
      <w:del w:id="230" w:author="Warwick Wainwright" w:date="2018-07-24T14:02:00Z">
        <w:r w:rsidR="00DC1B7C" w:rsidRPr="00DC1B7C" w:rsidDel="008C6677">
          <w:delText>P</w:delText>
        </w:r>
      </w:del>
      <w:r w:rsidR="00DC1B7C" w:rsidRPr="00DC1B7C">
        <w:t>rior</w:t>
      </w:r>
      <w:ins w:id="231" w:author="Warwick Wainwright" w:date="2018-07-24T14:02:00Z">
        <w:r w:rsidR="008C6677">
          <w:t xml:space="preserve"> information concerning </w:t>
        </w:r>
      </w:ins>
      <w:ins w:id="232" w:author="Warwick Wainwright" w:date="2018-07-24T14:03:00Z">
        <w:r w:rsidR="008C6677">
          <w:t>the</w:t>
        </w:r>
        <w:r w:rsidR="004F6B29">
          <w:t xml:space="preserve"> attribute</w:t>
        </w:r>
        <w:r w:rsidR="008C6677">
          <w:t xml:space="preserve"> </w:t>
        </w:r>
      </w:ins>
      <w:del w:id="233" w:author="Warwick Wainwright" w:date="2018-07-24T14:02:00Z">
        <w:r w:rsidR="00DC1B7C" w:rsidRPr="00DC1B7C" w:rsidDel="008C6677">
          <w:delText>s</w:delText>
        </w:r>
      </w:del>
      <w:del w:id="234" w:author="Warwick Wainwright" w:date="2018-07-24T15:01:00Z">
        <w:r w:rsidR="00DC1B7C" w:rsidRPr="00DC1B7C" w:rsidDel="00F17B50">
          <w:delText xml:space="preserve"> </w:delText>
        </w:r>
      </w:del>
      <w:del w:id="235" w:author="Warwick Wainwright" w:date="2018-07-24T14:03:00Z">
        <w:r w:rsidR="00DC1B7C" w:rsidRPr="00DC1B7C" w:rsidDel="008C6677">
          <w:delText xml:space="preserve">for the design </w:delText>
        </w:r>
      </w:del>
      <w:del w:id="236" w:author="Warwick Wainwright" w:date="2018-07-24T14:02:00Z">
        <w:r w:rsidR="00DC1B7C" w:rsidRPr="00DC1B7C" w:rsidDel="008C6677">
          <w:delText xml:space="preserve">were </w:delText>
        </w:r>
      </w:del>
      <w:ins w:id="237" w:author="Warwick Wainwright" w:date="2018-07-24T14:51:00Z">
        <w:r w:rsidR="00BB2B9B">
          <w:t xml:space="preserve">coefficients </w:t>
        </w:r>
      </w:ins>
      <w:ins w:id="238" w:author="Warwick Wainwright" w:date="2018-07-24T15:01:00Z">
        <w:r>
          <w:t>was</w:t>
        </w:r>
      </w:ins>
      <w:ins w:id="239" w:author="Warwick Wainwright" w:date="2018-07-24T14:02:00Z">
        <w:r w:rsidR="008C6677" w:rsidRPr="00DC1B7C">
          <w:t xml:space="preserve"> </w:t>
        </w:r>
      </w:ins>
      <w:r w:rsidR="00DC1B7C" w:rsidRPr="00DC1B7C">
        <w:t>estimated from</w:t>
      </w:r>
      <w:r w:rsidR="00B012C4">
        <w:t xml:space="preserve"> results of the pilot testing and t</w:t>
      </w:r>
      <w:r w:rsidR="00DC1B7C" w:rsidRPr="00DC1B7C">
        <w:t xml:space="preserve">he design was </w:t>
      </w:r>
      <w:ins w:id="240" w:author="Warwick Wainwright" w:date="2018-07-24T14:04:00Z">
        <w:r w:rsidR="008C6677">
          <w:t xml:space="preserve">subsequently </w:t>
        </w:r>
      </w:ins>
      <w:r w:rsidR="00DC1B7C" w:rsidRPr="00DC1B7C">
        <w:t>optimised for</w:t>
      </w:r>
      <w:r w:rsidR="002C04F6">
        <w:t xml:space="preserve"> random parameter logit</w:t>
      </w:r>
      <w:r w:rsidR="00DC1B7C" w:rsidRPr="00DC1B7C">
        <w:t xml:space="preserve"> </w:t>
      </w:r>
      <w:r w:rsidR="002C04F6">
        <w:t>(</w:t>
      </w:r>
      <w:r w:rsidR="001F5A44">
        <w:t>RPL</w:t>
      </w:r>
      <w:r w:rsidR="002C04F6">
        <w:t>)</w:t>
      </w:r>
      <w:r w:rsidR="00DC1B7C" w:rsidRPr="00DC1B7C">
        <w:t xml:space="preserve"> modelling of the choice data</w:t>
      </w:r>
      <w:ins w:id="241" w:author="Warwick Wainwright" w:date="2018-07-24T13:14:00Z">
        <w:r w:rsidR="002E6200">
          <w:t xml:space="preserve"> </w:t>
        </w:r>
        <w:r w:rsidR="002E6200">
          <w:fldChar w:fldCharType="begin" w:fldLock="1"/>
        </w:r>
      </w:ins>
      <w:r w:rsidR="002E2E8F">
        <w:instrText>ADDIN CSL_CITATION { "citationItems" : [ { "id" : "ITEM-1", "itemData" : { "author" : [ { "dropping-particle" : "", "family" : "Crabbe", "given" : "Marjolein", "non-dropping-particle" : "", "parse-names" : false, "suffix" : "" }, { "dropping-particle" : "", "family" : "Vandebroek", "given" : "Martina L", "non-dropping-particle" : "", "parse-names" : false, "suffix" : "" } ], "id" : "ITEM-1", "issued" : { "date-parts" : [ [ "2011" ] ] }, "title" : "Using appropriate prior information to eliminate choice sets with a dominant alternative from D-efficient designs", "type" : "article-journal" }, "uris" : [ "http://www.mendeley.com/documents/?uuid=1a3c76ee-ef1b-4a47-845e-f46a1b55d2cf" ] } ], "mendeley" : { "formattedCitation" : "[34]", "plainTextFormattedCitation" : "[34]", "previouslyFormattedCitation" : "[34]" }, "properties" : { "noteIndex" : 0 }, "schema" : "https://github.com/citation-style-language/schema/raw/master/csl-citation.json" }</w:instrText>
      </w:r>
      <w:r w:rsidR="002E6200">
        <w:fldChar w:fldCharType="separate"/>
      </w:r>
      <w:r w:rsidRPr="00F17B50">
        <w:rPr>
          <w:noProof/>
        </w:rPr>
        <w:t>[34]</w:t>
      </w:r>
      <w:ins w:id="242" w:author="Warwick Wainwright" w:date="2018-07-24T13:14:00Z">
        <w:r w:rsidR="002E6200">
          <w:fldChar w:fldCharType="end"/>
        </w:r>
      </w:ins>
      <w:r w:rsidR="002C04F6">
        <w:t xml:space="preserve">. </w:t>
      </w:r>
      <w:ins w:id="243" w:author="Warwick Wainwright" w:date="2018-07-24T15:53:00Z">
        <w:r w:rsidR="004F6B29">
          <w:t xml:space="preserve">An </w:t>
        </w:r>
        <w:r w:rsidR="004F6B29" w:rsidRPr="00DC1B7C">
          <w:t xml:space="preserve">efficient </w:t>
        </w:r>
        <w:r w:rsidR="004F6B29">
          <w:t xml:space="preserve">experimental </w:t>
        </w:r>
        <w:r w:rsidR="004F6B29" w:rsidRPr="00DC1B7C">
          <w:t>design</w:t>
        </w:r>
        <w:r w:rsidR="004F6B29">
          <w:t xml:space="preserve"> was formulated using </w:t>
        </w:r>
        <w:proofErr w:type="spellStart"/>
        <w:r w:rsidR="004F6B29">
          <w:t>NGene</w:t>
        </w:r>
        <w:proofErr w:type="spellEnd"/>
        <w:r w:rsidR="004F6B29">
          <w:t xml:space="preserve"> </w:t>
        </w:r>
        <w:r w:rsidR="004F6B29">
          <w:fldChar w:fldCharType="begin" w:fldLock="1"/>
        </w:r>
      </w:ins>
      <w:r w:rsidR="002E2E8F">
        <w:instrText>ADDIN CSL_CITATION { "citationItems" : [ { "id" : "ITEM-1", "itemData" : { "author" : [ { "dropping-particle" : "", "family" : "Metrics", "given" : "Choice", "non-dropping-particle" : "", "parse-names" : false, "suffix" : "" } ], "container-title" : "Sydney, Australia: ChoiceMetrics", "id" : "ITEM-1", "issued" : { "date-parts" : [ [ "2012" ] ] }, "title" : "Ngene 1.1 User Manual and Reference Guide", "type" : "article-journal" }, "uris" : [ "http://www.mendeley.com/documents/?uuid=435f1227-c949-4857-9401-06e2cbbddc88" ] } ], "mendeley" : { "formattedCitation" : "[35]", "plainTextFormattedCitation" : "[35]", "previouslyFormattedCitation" : "[35]" }, "properties" : { "noteIndex" : 0 }, "schema" : "https://github.com/citation-style-language/schema/raw/master/csl-citation.json" }</w:instrText>
      </w:r>
      <w:ins w:id="244" w:author="Warwick Wainwright" w:date="2018-07-24T15:53:00Z">
        <w:r w:rsidR="004F6B29">
          <w:fldChar w:fldCharType="separate"/>
        </w:r>
        <w:r w:rsidR="004F6B29" w:rsidRPr="00F17B50">
          <w:rPr>
            <w:noProof/>
          </w:rPr>
          <w:t>[35]</w:t>
        </w:r>
        <w:r w:rsidR="004F6B29">
          <w:fldChar w:fldCharType="end"/>
        </w:r>
        <w:r w:rsidR="004F6B29">
          <w:t xml:space="preserve">. </w:t>
        </w:r>
      </w:ins>
      <w:r w:rsidR="002C04F6">
        <w:t xml:space="preserve">Pilot testing was undertaken </w:t>
      </w:r>
      <w:r w:rsidR="002C04F6" w:rsidRPr="00327145">
        <w:rPr>
          <w:i/>
        </w:rPr>
        <w:t>in situ</w:t>
      </w:r>
      <w:r w:rsidR="002C04F6">
        <w:t xml:space="preserve"> </w:t>
      </w:r>
      <w:del w:id="245" w:author="Warwick Wainwright" w:date="2018-07-24T15:07:00Z">
        <w:r w:rsidR="002C04F6" w:rsidDel="00E32501">
          <w:delText xml:space="preserve">to </w:delText>
        </w:r>
        <w:r w:rsidR="00231D29" w:rsidDel="00E32501">
          <w:delText>ensure</w:delText>
        </w:r>
      </w:del>
      <w:ins w:id="246" w:author="Warwick Wainwright" w:date="2018-07-24T15:07:00Z">
        <w:r w:rsidR="00E32501">
          <w:t>and ensured</w:t>
        </w:r>
      </w:ins>
      <w:r w:rsidR="002C04F6">
        <w:t xml:space="preserve"> the </w:t>
      </w:r>
      <w:r w:rsidR="00231D29">
        <w:t>attributes were relevant to participants</w:t>
      </w:r>
      <w:ins w:id="247" w:author="Warwick Wainwright" w:date="2018-07-24T15:07:00Z">
        <w:r w:rsidR="00E32501">
          <w:t xml:space="preserve"> and </w:t>
        </w:r>
      </w:ins>
      <w:ins w:id="248" w:author="Warwick Wainwright" w:date="2018-07-24T15:08:00Z">
        <w:r w:rsidR="00E32501">
          <w:t xml:space="preserve">the cognitive </w:t>
        </w:r>
      </w:ins>
      <w:ins w:id="249" w:author="Warwick Wainwright" w:date="2018-07-24T15:53:00Z">
        <w:r w:rsidR="004F6B29">
          <w:t>load</w:t>
        </w:r>
      </w:ins>
      <w:ins w:id="250" w:author="Warwick Wainwright" w:date="2018-07-24T15:08:00Z">
        <w:r w:rsidR="00E32501">
          <w:t xml:space="preserve"> was acceptable</w:t>
        </w:r>
      </w:ins>
      <w:del w:id="251" w:author="Warwick Wainwright" w:date="2018-07-24T15:07:00Z">
        <w:r w:rsidR="00231D29" w:rsidDel="00E32501">
          <w:delText xml:space="preserve"> and </w:delText>
        </w:r>
        <w:r w:rsidR="00626C16" w:rsidDel="00E32501">
          <w:delText xml:space="preserve">to </w:delText>
        </w:r>
        <w:r w:rsidR="00231D29" w:rsidDel="00E32501">
          <w:delText>verify the CE design</w:delText>
        </w:r>
      </w:del>
      <w:r w:rsidR="002C04F6">
        <w:t>.</w:t>
      </w:r>
      <w:r w:rsidR="00DC1B7C" w:rsidRPr="00DC1B7C">
        <w:t xml:space="preserve"> The final CE comprised 16 choice sets which were blocked into 4 blocks</w:t>
      </w:r>
      <w:r w:rsidR="00257D92">
        <w:t xml:space="preserve"> of</w:t>
      </w:r>
      <w:r w:rsidR="00DC1B7C" w:rsidRPr="00DC1B7C">
        <w:t xml:space="preserve"> four choice tasks </w:t>
      </w:r>
      <w:r w:rsidR="00257D92">
        <w:t xml:space="preserve">each </w:t>
      </w:r>
      <w:r w:rsidR="00DC1B7C" w:rsidRPr="00DC1B7C">
        <w:t xml:space="preserve">in a bid to reduce the cognitive burden </w:t>
      </w:r>
      <w:ins w:id="252" w:author="MORAN Dominic" w:date="2018-07-14T02:51:00Z">
        <w:r w:rsidR="00CC2746">
          <w:t>for</w:t>
        </w:r>
      </w:ins>
      <w:del w:id="253" w:author="MORAN Dominic" w:date="2018-07-14T02:51:00Z">
        <w:r w:rsidR="00DC1B7C" w:rsidRPr="00DC1B7C" w:rsidDel="00CC2746">
          <w:delText>presented to</w:delText>
        </w:r>
      </w:del>
      <w:r w:rsidR="00DC1B7C" w:rsidRPr="00DC1B7C">
        <w:t xml:space="preserve"> respondents</w:t>
      </w:r>
      <w:r w:rsidR="009D00D1">
        <w:t xml:space="preserve"> </w:t>
      </w:r>
      <w:r w:rsidR="009D00D1">
        <w:fldChar w:fldCharType="begin" w:fldLock="1"/>
      </w:r>
      <w:r w:rsidR="002E6200">
        <w:instrText>ADDIN CSL_CITATION { "citationItems" : [ { "id" : "ITEM-1", "itemData" : { "ISSN" : "1099-1255", "author" : [ { "dropping-particle" : "", "family" : "Hensher", "given" : "David A", "non-dropping-particle" : "", "parse-names" : false, "suffix" : "" } ], "container-title" : "Journal of applied econometrics", "id" : "ITEM-1", "issue" : "6", "issued" : { "date-parts" : [ [ "2006" ] ] }, "page" : "861-878", "publisher" : "Wiley Online Library", "title" : "How do respondents process stated choice experiments? Attribute consideration under varying information load", "type" : "article-journal", "volume" : "21" }, "uris" : [ "http://www.mendeley.com/documents/?uuid=c0c00018-15a0-4d8f-ae48-52872f2ed79d" ] } ], "mendeley" : { "formattedCitation" : "[36]", "plainTextFormattedCitation" : "[36]", "previouslyFormattedCitation" : "[36]" }, "properties" : { "noteIndex" : 0 }, "schema" : "https://github.com/citation-style-language/schema/raw/master/csl-citation.json" }</w:instrText>
      </w:r>
      <w:r w:rsidR="009D00D1">
        <w:fldChar w:fldCharType="separate"/>
      </w:r>
      <w:r w:rsidR="002105EF" w:rsidRPr="002105EF">
        <w:rPr>
          <w:noProof/>
        </w:rPr>
        <w:t>[36]</w:t>
      </w:r>
      <w:r w:rsidR="009D00D1">
        <w:fldChar w:fldCharType="end"/>
      </w:r>
      <w:r w:rsidR="00626C16">
        <w:t xml:space="preserve">. </w:t>
      </w:r>
      <w:ins w:id="254" w:author="MORAN Dominic" w:date="2018-07-14T02:51:00Z">
        <w:r w:rsidR="00CC2746">
          <w:t xml:space="preserve">Figure </w:t>
        </w:r>
        <w:del w:id="255" w:author="Warwick Wainwright" w:date="2018-07-24T15:12:00Z">
          <w:r w:rsidR="00CC2746" w:rsidDel="00E32501">
            <w:delText xml:space="preserve"> </w:delText>
          </w:r>
        </w:del>
        <w:r w:rsidR="00CC2746">
          <w:t xml:space="preserve">2 shows </w:t>
        </w:r>
      </w:ins>
      <w:del w:id="256" w:author="MORAN Dominic" w:date="2018-07-14T02:52:00Z">
        <w:r w:rsidR="00C266C5" w:rsidDel="00CC2746">
          <w:delText>An example of</w:delText>
        </w:r>
      </w:del>
      <w:r w:rsidR="00C266C5">
        <w:t xml:space="preserve"> a typical choice task </w:t>
      </w:r>
      <w:r w:rsidR="00C266C5" w:rsidRPr="00DC1B7C">
        <w:t>presented to respondents</w:t>
      </w:r>
      <w:proofErr w:type="gramStart"/>
      <w:ins w:id="257" w:author="MORAN Dominic" w:date="2018-07-14T02:52:00Z">
        <w:r w:rsidR="00CC2746">
          <w:t>..</w:t>
        </w:r>
      </w:ins>
      <w:proofErr w:type="gramEnd"/>
      <w:del w:id="258" w:author="MORAN Dominic" w:date="2018-07-14T02:52:00Z">
        <w:r w:rsidR="00C266C5" w:rsidDel="00CC2746">
          <w:delText xml:space="preserve"> is provided in </w:delText>
        </w:r>
        <w:r w:rsidR="00231D29" w:rsidDel="00CC2746">
          <w:delText>Figure 2</w:delText>
        </w:r>
        <w:r w:rsidR="00C266C5" w:rsidDel="00CC2746">
          <w:delText xml:space="preserve">. </w:delText>
        </w:r>
      </w:del>
    </w:p>
    <w:p w14:paraId="4F2856ED" w14:textId="77777777" w:rsidR="00231D29" w:rsidRDefault="00231D29" w:rsidP="00F32089"/>
    <w:tbl>
      <w:tblPr>
        <w:tblStyle w:val="TableGrid"/>
        <w:tblW w:w="0" w:type="auto"/>
        <w:jc w:val="center"/>
        <w:tblLook w:val="04A0" w:firstRow="1" w:lastRow="0" w:firstColumn="1" w:lastColumn="0" w:noHBand="0" w:noVBand="1"/>
      </w:tblPr>
      <w:tblGrid>
        <w:gridCol w:w="1960"/>
        <w:gridCol w:w="1959"/>
        <w:gridCol w:w="1951"/>
        <w:gridCol w:w="1716"/>
      </w:tblGrid>
      <w:tr w:rsidR="00231D29" w14:paraId="376DC3A0"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904728E" w14:textId="77777777" w:rsidR="00231D29" w:rsidRDefault="00231D29" w:rsidP="000C5905">
            <w:pPr>
              <w:pStyle w:val="Interviewerscript"/>
              <w:jc w:val="center"/>
              <w:rPr>
                <w:rFonts w:ascii="Times New Roman" w:hAnsi="Times New Roman" w:cs="Times New Roman"/>
                <w:color w:val="auto"/>
                <w:sz w:val="18"/>
                <w:szCs w:val="18"/>
              </w:rPr>
            </w:pPr>
          </w:p>
        </w:tc>
        <w:tc>
          <w:tcPr>
            <w:tcW w:w="1959" w:type="dxa"/>
            <w:tcBorders>
              <w:top w:val="single" w:sz="4" w:space="0" w:color="auto"/>
              <w:left w:val="single" w:sz="4" w:space="0" w:color="auto"/>
              <w:bottom w:val="single" w:sz="4" w:space="0" w:color="auto"/>
              <w:right w:val="single" w:sz="4" w:space="0" w:color="auto"/>
            </w:tcBorders>
            <w:vAlign w:val="center"/>
            <w:hideMark/>
          </w:tcPr>
          <w:p w14:paraId="7AAB8DF8" w14:textId="77777777" w:rsidR="00231D29" w:rsidRPr="00E27EC7" w:rsidRDefault="00231D29" w:rsidP="000C5905">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 xml:space="preserve">Option A </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27261E0" w14:textId="77777777" w:rsidR="00231D29" w:rsidRPr="00E27EC7" w:rsidRDefault="00231D29" w:rsidP="000C5905">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 xml:space="preserve">Option B </w:t>
            </w:r>
          </w:p>
        </w:tc>
        <w:tc>
          <w:tcPr>
            <w:tcW w:w="1716" w:type="dxa"/>
            <w:tcBorders>
              <w:top w:val="single" w:sz="4" w:space="0" w:color="auto"/>
              <w:left w:val="single" w:sz="4" w:space="0" w:color="auto"/>
              <w:bottom w:val="single" w:sz="4" w:space="0" w:color="auto"/>
              <w:right w:val="single" w:sz="4" w:space="0" w:color="auto"/>
            </w:tcBorders>
            <w:vAlign w:val="center"/>
            <w:hideMark/>
          </w:tcPr>
          <w:p w14:paraId="19218EBE" w14:textId="77777777" w:rsidR="00231D29" w:rsidRPr="00E27EC7" w:rsidRDefault="00231D29" w:rsidP="000C5905">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No contract</w:t>
            </w:r>
          </w:p>
        </w:tc>
      </w:tr>
      <w:tr w:rsidR="00231D29" w14:paraId="78C06542"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8F6983C"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Contract Length </w:t>
            </w:r>
          </w:p>
        </w:tc>
        <w:tc>
          <w:tcPr>
            <w:tcW w:w="1959" w:type="dxa"/>
            <w:tcBorders>
              <w:top w:val="single" w:sz="4" w:space="0" w:color="auto"/>
              <w:left w:val="single" w:sz="4" w:space="0" w:color="auto"/>
              <w:bottom w:val="single" w:sz="4" w:space="0" w:color="auto"/>
              <w:right w:val="single" w:sz="4" w:space="0" w:color="auto"/>
            </w:tcBorders>
            <w:vAlign w:val="center"/>
          </w:tcPr>
          <w:p w14:paraId="773AF7BB" w14:textId="77777777" w:rsidR="00231D29" w:rsidRDefault="00231D29" w:rsidP="000C5905">
            <w:pPr>
              <w:pStyle w:val="Interviewerscript"/>
              <w:jc w:val="center"/>
              <w:rPr>
                <w:rFonts w:ascii="Times New Roman" w:hAnsi="Times New Roman" w:cs="Times New Roman"/>
                <w:color w:val="auto"/>
                <w:sz w:val="18"/>
                <w:szCs w:val="18"/>
              </w:rPr>
            </w:pPr>
          </w:p>
          <w:p w14:paraId="2C3EBB25"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5 years</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D9E37CE" w14:textId="77777777" w:rsidR="00231D29" w:rsidRDefault="00231D29" w:rsidP="000C5905">
            <w:pPr>
              <w:pStyle w:val="Interviewerscript"/>
              <w:jc w:val="center"/>
              <w:rPr>
                <w:rFonts w:ascii="Times New Roman" w:hAnsi="Times New Roman" w:cs="Times New Roman"/>
                <w:color w:val="auto"/>
                <w:sz w:val="18"/>
                <w:szCs w:val="18"/>
              </w:rPr>
            </w:pPr>
          </w:p>
          <w:p w14:paraId="39CFD0F9"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10 years</w:t>
            </w:r>
          </w:p>
        </w:tc>
        <w:tc>
          <w:tcPr>
            <w:tcW w:w="1716" w:type="dxa"/>
            <w:tcBorders>
              <w:top w:val="single" w:sz="4" w:space="0" w:color="auto"/>
              <w:left w:val="single" w:sz="4" w:space="0" w:color="auto"/>
              <w:bottom w:val="single" w:sz="4" w:space="0" w:color="auto"/>
              <w:right w:val="single" w:sz="4" w:space="0" w:color="auto"/>
            </w:tcBorders>
            <w:vAlign w:val="center"/>
          </w:tcPr>
          <w:p w14:paraId="7490B2F3" w14:textId="77777777" w:rsidR="00231D29" w:rsidRDefault="00231D29" w:rsidP="000C5905">
            <w:pPr>
              <w:pStyle w:val="Interviewerscript"/>
              <w:jc w:val="center"/>
              <w:rPr>
                <w:rFonts w:ascii="Times New Roman" w:hAnsi="Times New Roman" w:cs="Times New Roman"/>
                <w:color w:val="auto"/>
                <w:sz w:val="18"/>
                <w:szCs w:val="18"/>
              </w:rPr>
            </w:pPr>
          </w:p>
          <w:p w14:paraId="6E2E13F4"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w:t>
            </w:r>
          </w:p>
        </w:tc>
      </w:tr>
      <w:tr w:rsidR="00231D29" w14:paraId="37012842"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7F98B4B"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Scheme support</w:t>
            </w:r>
          </w:p>
        </w:tc>
        <w:tc>
          <w:tcPr>
            <w:tcW w:w="1959" w:type="dxa"/>
            <w:tcBorders>
              <w:top w:val="single" w:sz="4" w:space="0" w:color="auto"/>
              <w:left w:val="single" w:sz="4" w:space="0" w:color="auto"/>
              <w:bottom w:val="single" w:sz="4" w:space="0" w:color="auto"/>
              <w:right w:val="single" w:sz="4" w:space="0" w:color="auto"/>
            </w:tcBorders>
            <w:vAlign w:val="center"/>
          </w:tcPr>
          <w:p w14:paraId="0B616888" w14:textId="77777777" w:rsidR="00231D29" w:rsidRDefault="00231D29" w:rsidP="000C5905">
            <w:pPr>
              <w:pStyle w:val="Interviewerscript"/>
              <w:jc w:val="center"/>
              <w:rPr>
                <w:rFonts w:ascii="Times New Roman" w:hAnsi="Times New Roman" w:cs="Times New Roman"/>
                <w:color w:val="auto"/>
                <w:sz w:val="18"/>
                <w:szCs w:val="18"/>
              </w:rPr>
            </w:pPr>
          </w:p>
          <w:p w14:paraId="32F3EA4C"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Application assistance only</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27024A0" w14:textId="77777777" w:rsidR="00231D29" w:rsidRDefault="00231D29" w:rsidP="000C5905">
            <w:pPr>
              <w:pStyle w:val="Interviewerscript"/>
              <w:jc w:val="center"/>
              <w:rPr>
                <w:rFonts w:ascii="Times New Roman" w:hAnsi="Times New Roman" w:cs="Times New Roman"/>
                <w:color w:val="auto"/>
                <w:sz w:val="18"/>
                <w:szCs w:val="18"/>
              </w:rPr>
            </w:pPr>
          </w:p>
          <w:p w14:paraId="3339DEC0"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Independent agricultural advisor</w:t>
            </w:r>
          </w:p>
        </w:tc>
        <w:tc>
          <w:tcPr>
            <w:tcW w:w="1716" w:type="dxa"/>
            <w:tcBorders>
              <w:top w:val="single" w:sz="4" w:space="0" w:color="auto"/>
              <w:left w:val="single" w:sz="4" w:space="0" w:color="auto"/>
              <w:bottom w:val="single" w:sz="4" w:space="0" w:color="auto"/>
              <w:right w:val="single" w:sz="4" w:space="0" w:color="auto"/>
            </w:tcBorders>
            <w:vAlign w:val="center"/>
            <w:hideMark/>
          </w:tcPr>
          <w:p w14:paraId="4E23304F"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 </w:t>
            </w:r>
          </w:p>
        </w:tc>
      </w:tr>
      <w:tr w:rsidR="00231D29" w14:paraId="3AD58A48"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272327C"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Structure of conservation scheme</w:t>
            </w:r>
          </w:p>
        </w:tc>
        <w:tc>
          <w:tcPr>
            <w:tcW w:w="1959" w:type="dxa"/>
            <w:tcBorders>
              <w:top w:val="single" w:sz="4" w:space="0" w:color="auto"/>
              <w:left w:val="single" w:sz="4" w:space="0" w:color="auto"/>
              <w:bottom w:val="single" w:sz="4" w:space="0" w:color="auto"/>
              <w:right w:val="single" w:sz="4" w:space="0" w:color="auto"/>
            </w:tcBorders>
            <w:vAlign w:val="center"/>
          </w:tcPr>
          <w:p w14:paraId="320795F7" w14:textId="77777777" w:rsidR="00231D29" w:rsidRDefault="00231D29" w:rsidP="000C5905">
            <w:pPr>
              <w:pStyle w:val="Interviewerscript"/>
              <w:jc w:val="center"/>
              <w:rPr>
                <w:rFonts w:ascii="Times New Roman" w:hAnsi="Times New Roman" w:cs="Times New Roman"/>
                <w:color w:val="auto"/>
                <w:sz w:val="18"/>
                <w:szCs w:val="18"/>
              </w:rPr>
            </w:pPr>
          </w:p>
          <w:p w14:paraId="6810F32E" w14:textId="4F70EA60" w:rsidR="00231D29" w:rsidRDefault="005E3D86"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Community managed conservation and breeding programme</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D4E0C5E" w14:textId="77777777" w:rsidR="00231D29" w:rsidRDefault="00231D29" w:rsidP="000C5905">
            <w:pPr>
              <w:pStyle w:val="Interviewerscript"/>
              <w:jc w:val="center"/>
              <w:rPr>
                <w:rFonts w:ascii="Times New Roman" w:hAnsi="Times New Roman" w:cs="Times New Roman"/>
                <w:color w:val="auto"/>
                <w:sz w:val="18"/>
                <w:szCs w:val="18"/>
              </w:rPr>
            </w:pPr>
          </w:p>
          <w:p w14:paraId="663D5820" w14:textId="1585C990" w:rsidR="00231D29" w:rsidRDefault="005E3D86"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Individually managed conservation and breeding programme</w:t>
            </w:r>
          </w:p>
        </w:tc>
        <w:tc>
          <w:tcPr>
            <w:tcW w:w="1716" w:type="dxa"/>
            <w:tcBorders>
              <w:top w:val="single" w:sz="4" w:space="0" w:color="auto"/>
              <w:left w:val="single" w:sz="4" w:space="0" w:color="auto"/>
              <w:bottom w:val="single" w:sz="4" w:space="0" w:color="auto"/>
              <w:right w:val="single" w:sz="4" w:space="0" w:color="auto"/>
            </w:tcBorders>
            <w:vAlign w:val="center"/>
          </w:tcPr>
          <w:p w14:paraId="5A6AA5B4" w14:textId="77777777" w:rsidR="00231D29" w:rsidRDefault="00231D29" w:rsidP="000C5905">
            <w:pPr>
              <w:pStyle w:val="Interviewerscript"/>
              <w:jc w:val="center"/>
              <w:rPr>
                <w:rFonts w:ascii="Times New Roman" w:hAnsi="Times New Roman" w:cs="Times New Roman"/>
                <w:color w:val="auto"/>
                <w:sz w:val="18"/>
                <w:szCs w:val="18"/>
              </w:rPr>
            </w:pPr>
          </w:p>
          <w:p w14:paraId="4863E1AD"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w:t>
            </w:r>
          </w:p>
        </w:tc>
      </w:tr>
      <w:tr w:rsidR="00231D29" w14:paraId="5F3DF206"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D26BD3B"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Subsidy </w:t>
            </w:r>
          </w:p>
          <w:p w14:paraId="42364871"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 (per animal / per year)</w:t>
            </w:r>
          </w:p>
        </w:tc>
        <w:tc>
          <w:tcPr>
            <w:tcW w:w="1959" w:type="dxa"/>
            <w:tcBorders>
              <w:top w:val="single" w:sz="4" w:space="0" w:color="auto"/>
              <w:left w:val="single" w:sz="4" w:space="0" w:color="auto"/>
              <w:bottom w:val="single" w:sz="4" w:space="0" w:color="auto"/>
              <w:right w:val="single" w:sz="4" w:space="0" w:color="auto"/>
            </w:tcBorders>
            <w:vAlign w:val="center"/>
            <w:hideMark/>
          </w:tcPr>
          <w:p w14:paraId="3785DFE2" w14:textId="77777777" w:rsidR="00231D29" w:rsidRDefault="00231D29" w:rsidP="000C5905">
            <w:pPr>
              <w:jc w:val="center"/>
              <w:rPr>
                <w:noProof/>
                <w:sz w:val="18"/>
                <w:szCs w:val="18"/>
              </w:rPr>
            </w:pPr>
            <w:r>
              <w:rPr>
                <w:noProof/>
                <w:sz w:val="18"/>
                <w:szCs w:val="18"/>
              </w:rPr>
              <w:t>Lei 90</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5EAA9DC" w14:textId="77777777" w:rsidR="00231D29" w:rsidRDefault="00231D29" w:rsidP="000C5905">
            <w:pPr>
              <w:jc w:val="center"/>
              <w:rPr>
                <w:noProof/>
                <w:sz w:val="18"/>
                <w:szCs w:val="18"/>
              </w:rPr>
            </w:pPr>
            <w:r>
              <w:rPr>
                <w:noProof/>
                <w:sz w:val="18"/>
                <w:szCs w:val="18"/>
              </w:rPr>
              <w:t>Lei 270</w:t>
            </w:r>
          </w:p>
        </w:tc>
        <w:tc>
          <w:tcPr>
            <w:tcW w:w="1716" w:type="dxa"/>
            <w:tcBorders>
              <w:top w:val="single" w:sz="4" w:space="0" w:color="auto"/>
              <w:left w:val="single" w:sz="4" w:space="0" w:color="auto"/>
              <w:bottom w:val="single" w:sz="4" w:space="0" w:color="auto"/>
              <w:right w:val="single" w:sz="4" w:space="0" w:color="auto"/>
            </w:tcBorders>
            <w:vAlign w:val="center"/>
            <w:hideMark/>
          </w:tcPr>
          <w:p w14:paraId="36831EB6" w14:textId="77777777" w:rsidR="00231D29" w:rsidRDefault="00231D29" w:rsidP="000C5905">
            <w:pPr>
              <w:jc w:val="center"/>
              <w:rPr>
                <w:noProof/>
                <w:sz w:val="18"/>
                <w:szCs w:val="18"/>
              </w:rPr>
            </w:pPr>
            <w:r>
              <w:rPr>
                <w:noProof/>
                <w:sz w:val="18"/>
                <w:szCs w:val="18"/>
              </w:rPr>
              <w:t>Lei 0</w:t>
            </w:r>
          </w:p>
        </w:tc>
      </w:tr>
    </w:tbl>
    <w:p w14:paraId="667ABC13" w14:textId="77777777" w:rsidR="00231D29" w:rsidRDefault="00231D29" w:rsidP="00231D29">
      <w:pPr>
        <w:rPr>
          <w:b/>
          <w:bCs/>
          <w:sz w:val="18"/>
          <w:szCs w:val="18"/>
        </w:rPr>
      </w:pPr>
    </w:p>
    <w:p w14:paraId="0D8E1453" w14:textId="77777777" w:rsidR="00231D29" w:rsidRDefault="00231D29" w:rsidP="00231D29">
      <w:pPr>
        <w:rPr>
          <w:sz w:val="18"/>
          <w:szCs w:val="18"/>
        </w:rPr>
      </w:pPr>
      <w:r>
        <w:rPr>
          <w:b/>
          <w:bCs/>
          <w:sz w:val="18"/>
          <w:szCs w:val="18"/>
        </w:rPr>
        <w:t>I prefer:</w:t>
      </w:r>
      <w:r>
        <w:rPr>
          <w:b/>
          <w:bCs/>
          <w:sz w:val="18"/>
          <w:szCs w:val="18"/>
        </w:rPr>
        <w:tab/>
      </w:r>
      <w:r>
        <w:rPr>
          <w:b/>
          <w:bCs/>
          <w:sz w:val="18"/>
          <w:szCs w:val="18"/>
        </w:rPr>
        <w:tab/>
      </w:r>
      <w:r>
        <w:rPr>
          <w:sz w:val="18"/>
          <w:szCs w:val="18"/>
        </w:rPr>
        <w:t xml:space="preserve">Option </w:t>
      </w:r>
      <w:proofErr w:type="spellStart"/>
      <w:r>
        <w:rPr>
          <w:sz w:val="18"/>
          <w:szCs w:val="18"/>
        </w:rPr>
        <w:t>A</w:t>
      </w:r>
      <w:proofErr w:type="spellEnd"/>
      <w:r>
        <w:rPr>
          <w:sz w:val="18"/>
          <w:szCs w:val="18"/>
        </w:rPr>
        <w:t xml:space="preserve"> </w:t>
      </w:r>
      <w:r>
        <w:rPr>
          <w:sz w:val="18"/>
          <w:szCs w:val="18"/>
        </w:rPr>
        <w:tab/>
      </w:r>
      <w:r>
        <w:rPr>
          <w:sz w:val="18"/>
          <w:szCs w:val="18"/>
        </w:rPr>
        <w:tab/>
        <w:t xml:space="preserve">Option B </w:t>
      </w:r>
      <w:r>
        <w:rPr>
          <w:sz w:val="18"/>
          <w:szCs w:val="18"/>
        </w:rPr>
        <w:tab/>
      </w:r>
      <w:r>
        <w:rPr>
          <w:sz w:val="18"/>
          <w:szCs w:val="18"/>
        </w:rPr>
        <w:tab/>
      </w:r>
      <w:r>
        <w:rPr>
          <w:sz w:val="18"/>
          <w:szCs w:val="18"/>
        </w:rPr>
        <w:tab/>
        <w:t>Nothing</w:t>
      </w:r>
    </w:p>
    <w:p w14:paraId="462528E5" w14:textId="39200513" w:rsidR="00231D29" w:rsidRDefault="00231D29" w:rsidP="00F32089">
      <w:r>
        <w:tab/>
      </w:r>
      <w:r>
        <w:tab/>
      </w:r>
      <w:r>
        <w:tab/>
        <w:t xml:space="preserve">   </w:t>
      </w:r>
      <w:r>
        <w:sym w:font="Wingdings" w:char="F071"/>
      </w:r>
      <w:r>
        <w:tab/>
      </w:r>
      <w:r>
        <w:tab/>
      </w:r>
      <w:r>
        <w:tab/>
        <w:t xml:space="preserve">    </w:t>
      </w:r>
      <w:r>
        <w:sym w:font="Wingdings" w:char="F071"/>
      </w:r>
      <w:r>
        <w:tab/>
      </w:r>
      <w:r>
        <w:tab/>
      </w:r>
      <w:r>
        <w:tab/>
        <w:t xml:space="preserve">   </w:t>
      </w:r>
      <w:r>
        <w:sym w:font="Wingdings" w:char="F071"/>
      </w:r>
    </w:p>
    <w:p w14:paraId="0E7BFB12" w14:textId="08DA28F5" w:rsidR="00231D29" w:rsidRPr="00B47350" w:rsidRDefault="00231D29" w:rsidP="00327145">
      <w:pPr>
        <w:pStyle w:val="Caption"/>
        <w:rPr>
          <w:color w:val="auto"/>
          <w:szCs w:val="22"/>
        </w:rPr>
      </w:pPr>
      <w:r w:rsidRPr="00B47350">
        <w:rPr>
          <w:rFonts w:ascii="Times New Roman" w:hAnsi="Times New Roman"/>
          <w:color w:val="auto"/>
          <w:sz w:val="22"/>
          <w:szCs w:val="22"/>
        </w:rPr>
        <w:t xml:space="preserve">Figure </w:t>
      </w:r>
      <w:r w:rsidRPr="00B47350">
        <w:rPr>
          <w:rFonts w:ascii="Times New Roman" w:hAnsi="Times New Roman"/>
          <w:color w:val="auto"/>
          <w:sz w:val="22"/>
          <w:szCs w:val="22"/>
        </w:rPr>
        <w:fldChar w:fldCharType="begin"/>
      </w:r>
      <w:r w:rsidRPr="00B47350">
        <w:rPr>
          <w:rFonts w:ascii="Times New Roman" w:hAnsi="Times New Roman"/>
          <w:color w:val="auto"/>
          <w:sz w:val="22"/>
          <w:szCs w:val="22"/>
        </w:rPr>
        <w:instrText xml:space="preserve"> SEQ Figure \* ARABIC </w:instrText>
      </w:r>
      <w:r w:rsidRPr="00B47350">
        <w:rPr>
          <w:rFonts w:ascii="Times New Roman" w:hAnsi="Times New Roman"/>
          <w:color w:val="auto"/>
          <w:sz w:val="22"/>
          <w:szCs w:val="22"/>
        </w:rPr>
        <w:fldChar w:fldCharType="separate"/>
      </w:r>
      <w:r w:rsidRPr="00B47350">
        <w:rPr>
          <w:rFonts w:ascii="Times New Roman" w:hAnsi="Times New Roman"/>
          <w:noProof/>
          <w:color w:val="auto"/>
          <w:sz w:val="22"/>
          <w:szCs w:val="22"/>
        </w:rPr>
        <w:t>2</w:t>
      </w:r>
      <w:r w:rsidRPr="00B47350">
        <w:rPr>
          <w:rFonts w:ascii="Times New Roman" w:hAnsi="Times New Roman"/>
          <w:color w:val="auto"/>
          <w:sz w:val="22"/>
          <w:szCs w:val="22"/>
        </w:rPr>
        <w:fldChar w:fldCharType="end"/>
      </w:r>
      <w:r w:rsidRPr="00B47350">
        <w:rPr>
          <w:rFonts w:ascii="Times New Roman" w:hAnsi="Times New Roman"/>
          <w:b w:val="0"/>
          <w:color w:val="auto"/>
          <w:sz w:val="22"/>
          <w:szCs w:val="22"/>
        </w:rPr>
        <w:t>: A typical choice task shown to respondents</w:t>
      </w:r>
    </w:p>
    <w:p w14:paraId="24ACEBC7" w14:textId="4C76E4F4" w:rsidR="001F5A44" w:rsidRDefault="001F5A44" w:rsidP="00F32089"/>
    <w:p w14:paraId="18DDFED9" w14:textId="1977DD5F" w:rsidR="00C46F67" w:rsidRDefault="00F6093D" w:rsidP="005878F4">
      <w:pPr>
        <w:pStyle w:val="Heading2"/>
      </w:pPr>
      <w:r>
        <w:t>Econometric specification</w:t>
      </w:r>
    </w:p>
    <w:p w14:paraId="3E176FC9" w14:textId="4E86D500" w:rsidR="00EF4D6A" w:rsidRDefault="005E7301" w:rsidP="00EF4D6A">
      <w:ins w:id="259" w:author="MORAN Dominic" w:date="2018-07-15T20:18:00Z">
        <w:r>
          <w:t xml:space="preserve">Respondent choices in a </w:t>
        </w:r>
      </w:ins>
      <w:r w:rsidR="00EF4D6A" w:rsidRPr="00961A71">
        <w:t>CE</w:t>
      </w:r>
      <w:del w:id="260" w:author="MORAN Dominic" w:date="2018-07-15T20:18:00Z">
        <w:r w:rsidR="00EF4D6A" w:rsidRPr="00961A71" w:rsidDel="005E7301">
          <w:delText>s</w:delText>
        </w:r>
      </w:del>
      <w:r w:rsidR="00EF4D6A" w:rsidRPr="00961A71">
        <w:t xml:space="preserve"> </w:t>
      </w:r>
      <w:ins w:id="261" w:author="MORAN Dominic" w:date="2018-07-15T20:18:00Z">
        <w:r>
          <w:t xml:space="preserve">can be modelled with reference to </w:t>
        </w:r>
      </w:ins>
      <w:del w:id="262" w:author="MORAN Dominic" w:date="2018-07-15T20:18:00Z">
        <w:r w:rsidR="00EF4D6A" w:rsidRPr="00961A71" w:rsidDel="005E7301">
          <w:delText>are theoretically grounded in</w:delText>
        </w:r>
      </w:del>
      <w:r w:rsidR="00EF4D6A" w:rsidRPr="00961A71">
        <w:t xml:space="preserve"> Lancaster's theory of value </w:t>
      </w:r>
      <w:r w:rsidR="00EF4D6A" w:rsidRPr="00961A71">
        <w:fldChar w:fldCharType="begin" w:fldLock="1"/>
      </w:r>
      <w:r w:rsidR="002E6200">
        <w:instrText>ADDIN CSL_CITATION { "citationItems" : [ { "id" : "ITEM-1", "itemData" : { "ISSN" : "0022-3808", "author" : [ { "dropping-particle" : "", "family" : "Lancaster", "given" : "Kelvin J", "non-dropping-particle" : "", "parse-names" : false, "suffix" : "" } ], "container-title" : "The journal of political economy", "id" : "ITEM-1", "issued" : { "date-parts" : [ [ "1966" ] ] }, "page" : "132-157", "publisher" : "JSTOR", "title" : "A new approach to consumer theory", "type" : "article-journal" }, "uris" : [ "http://www.mendeley.com/documents/?uuid=52e25505-a50e-4fef-8cf3-3767cc2014b1", "http://www.mendeley.com/documents/?uuid=bf42d65a-4f89-458d-9aee-17aabcdadefc" ] } ], "mendeley" : { "formattedCitation" : "[37]", "plainTextFormattedCitation" : "[37]", "previouslyFormattedCitation" : "[37]" }, "properties" : { "noteIndex" : 0 }, "schema" : "https://github.com/citation-style-language/schema/raw/master/csl-citation.json" }</w:instrText>
      </w:r>
      <w:r w:rsidR="00EF4D6A" w:rsidRPr="00961A71">
        <w:fldChar w:fldCharType="separate"/>
      </w:r>
      <w:r w:rsidR="002105EF" w:rsidRPr="002105EF">
        <w:rPr>
          <w:noProof/>
        </w:rPr>
        <w:t>[37]</w:t>
      </w:r>
      <w:r w:rsidR="00EF4D6A" w:rsidRPr="00961A71">
        <w:fldChar w:fldCharType="end"/>
      </w:r>
      <w:r w:rsidR="00EF4D6A" w:rsidRPr="00961A71">
        <w:t xml:space="preserve"> and </w:t>
      </w:r>
      <w:del w:id="263" w:author="MORAN Dominic" w:date="2018-07-15T20:15:00Z">
        <w:r w:rsidR="00EF4D6A" w:rsidRPr="00961A71" w:rsidDel="005E7301">
          <w:delText>based on</w:delText>
        </w:r>
      </w:del>
      <w:r w:rsidR="00EF4D6A" w:rsidRPr="00961A71">
        <w:t xml:space="preserve"> Random Utility Theory </w:t>
      </w:r>
      <w:r w:rsidR="00EF4D6A" w:rsidRPr="00961A71">
        <w:fldChar w:fldCharType="begin" w:fldLock="1"/>
      </w:r>
      <w:r w:rsidR="002E6200">
        <w:instrText>ADDIN CSL_CITATION { "citationItems" : [ { "id" : "ITEM-1", "itemData" : { "ISBN" : "0486441369", "author" : [ { "dropping-particle" : "", "family" : "Luce", "given" : "R Duncan", "non-dropping-particle" : "", "parse-names" : false, "suffix" : "" } ], "id" : "ITEM-1", "issued" : { "date-parts" : [ [ "2005" ] ] }, "publisher" : "Courier Corporation", "title" : "Individual choice behavior: A theoretical analysis", "type" : "book" }, "uris" : [ "http://www.mendeley.com/documents/?uuid=641ef458-ba49-4bf2-84be-96beaa613a12", "http://www.mendeley.com/documents/?uuid=dbd9317e-d504-477d-8490-654acdd72bfd" ] }, { "id" : "ITEM-2", "itemData" : { "author" : [ { "dropping-particle" : "", "family" : "McFadden", "given" : "Daniel", "non-dropping-particle" : "", "parse-names" : false, "suffix" : "" } ], "id" : "ITEM-2", "issued" : { "date-parts" : [ [ "1973" ] ] }, "publisher" : "Institute of Urban and Regional Development, University of California", "title" : "Conditional logit analysis of qualitative choice behavior", "type" : "article-journal" }, "uris" : [ "http://www.mendeley.com/documents/?uuid=6cc757fc-b2a2-4fbc-9ee7-2ddb37efc005", "http://www.mendeley.com/documents/?uuid=495eb141-f1be-4434-9320-3efb71828065" ] } ], "mendeley" : { "formattedCitation" : "[38,39]", "plainTextFormattedCitation" : "[38,39]", "previouslyFormattedCitation" : "[38,39]" }, "properties" : { "noteIndex" : 0 }, "schema" : "https://github.com/citation-style-language/schema/raw/master/csl-citation.json" }</w:instrText>
      </w:r>
      <w:r w:rsidR="00EF4D6A" w:rsidRPr="00961A71">
        <w:fldChar w:fldCharType="separate"/>
      </w:r>
      <w:r w:rsidR="002105EF" w:rsidRPr="002105EF">
        <w:rPr>
          <w:noProof/>
        </w:rPr>
        <w:t>[38,39]</w:t>
      </w:r>
      <w:r w:rsidR="00EF4D6A" w:rsidRPr="00961A71">
        <w:fldChar w:fldCharType="end"/>
      </w:r>
      <w:r w:rsidR="00EF4D6A" w:rsidRPr="00961A71">
        <w:t xml:space="preserve">. </w:t>
      </w:r>
      <w:r w:rsidR="00EF4D6A">
        <w:t xml:space="preserve">For a general description </w:t>
      </w:r>
      <w:del w:id="264" w:author="MORAN Dominic" w:date="2018-07-15T20:15:00Z">
        <w:r w:rsidR="00EF4D6A" w:rsidDel="005E7301">
          <w:delText>of CEs,</w:delText>
        </w:r>
      </w:del>
      <w:r w:rsidR="00EF4D6A">
        <w:t xml:space="preserve"> see </w:t>
      </w:r>
      <w:commentRangeStart w:id="265"/>
      <w:r w:rsidR="00EF4D6A">
        <w:fldChar w:fldCharType="begin" w:fldLock="1"/>
      </w:r>
      <w:r w:rsidR="00F17B50">
        <w:instrText>ADDIN CSL_CITATION { "citationItems" : [ { "id" : "ITEM-1", "itemData" : { "author" : [ { "dropping-particle" : "", "family" : "Holmes", "given" : "Thomas P", "non-dropping-particle" : "", "parse-names" : false, "suffix" : "" }, { "dropping-particle" : "", "family" : "Adamowicz", "given" : "Wiktor L", "non-dropping-particle" : "", "parse-names" : false, "suffix" : "" }, { "dropping-particle" : "", "family" : "Carlsson", "given" : "Fredrik", "non-dropping-particle" : "", "parse-names" : false, "suffix" : "" } ], "container-title" : "A Primer on Nonmarket Valuation", "id" : "ITEM-1", "issued" : { "date-parts" : [ [ "2017" ] ] }, "page" : "133-186", "publisher" : "Springer", "title" : "Choice experiments", "type" : "chapter" }, "uris" : [ "http://www.mendeley.com/documents/?uuid=155580e2-43d8-452d-8858-262976e9c91f" ] } ], "mendeley" : { "formattedCitation" : "[40]", "plainTextFormattedCitation" : "[40]", "previouslyFormattedCitation" : "[40]" }, "properties" : { "noteIndex" : 0 }, "schema" : "https://github.com/citation-style-language/schema/raw/master/csl-citation.json" }</w:instrText>
      </w:r>
      <w:r w:rsidR="00EF4D6A">
        <w:fldChar w:fldCharType="separate"/>
      </w:r>
      <w:r w:rsidR="002E6200" w:rsidRPr="002E6200">
        <w:rPr>
          <w:noProof/>
        </w:rPr>
        <w:t>[40]</w:t>
      </w:r>
      <w:r w:rsidR="00EF4D6A">
        <w:fldChar w:fldCharType="end"/>
      </w:r>
      <w:commentRangeEnd w:id="265"/>
      <w:r>
        <w:rPr>
          <w:rStyle w:val="CommentReference"/>
        </w:rPr>
        <w:commentReference w:id="265"/>
      </w:r>
      <w:r w:rsidR="00EF4D6A">
        <w:t xml:space="preserve">. </w:t>
      </w:r>
      <w:r w:rsidR="00626C16">
        <w:t>The</w:t>
      </w:r>
      <w:r w:rsidR="00EF4D6A" w:rsidRPr="00F32089">
        <w:t xml:space="preserve"> </w:t>
      </w:r>
      <w:r w:rsidR="00EF4D6A">
        <w:t>RPL</w:t>
      </w:r>
      <w:r w:rsidR="00EF4D6A" w:rsidRPr="00F32089">
        <w:t xml:space="preserve"> </w:t>
      </w:r>
      <w:r w:rsidR="00EF4D6A">
        <w:t xml:space="preserve">model </w:t>
      </w:r>
      <w:r w:rsidR="00626C16">
        <w:t xml:space="preserve">for choice data analysis </w:t>
      </w:r>
      <w:r w:rsidR="00EF4D6A" w:rsidRPr="00F32089">
        <w:t>takes into account heterogeneity of the parameter values among respondents</w:t>
      </w:r>
      <w:r w:rsidR="00EF4D6A">
        <w:t xml:space="preserve"> and </w:t>
      </w:r>
      <w:r w:rsidR="00EF4D6A" w:rsidRPr="002E759B">
        <w:rPr>
          <w:lang w:eastAsia="zh-CN" w:bidi="ta-IN"/>
        </w:rPr>
        <w:t xml:space="preserve">relaxes key assumptions </w:t>
      </w:r>
      <w:ins w:id="266" w:author="MORAN Dominic" w:date="2018-07-14T02:53:00Z">
        <w:r w:rsidR="00CC2746">
          <w:rPr>
            <w:lang w:eastAsia="zh-CN" w:bidi="ta-IN"/>
          </w:rPr>
          <w:t>that</w:t>
        </w:r>
      </w:ins>
      <w:del w:id="267" w:author="MORAN Dominic" w:date="2018-07-14T02:53:00Z">
        <w:r w:rsidR="00EF4D6A" w:rsidRPr="002E759B" w:rsidDel="00CC2746">
          <w:rPr>
            <w:lang w:eastAsia="zh-CN" w:bidi="ta-IN"/>
          </w:rPr>
          <w:delText>which</w:delText>
        </w:r>
      </w:del>
      <w:r w:rsidR="00EF4D6A" w:rsidRPr="002E759B">
        <w:rPr>
          <w:lang w:eastAsia="zh-CN" w:bidi="ta-IN"/>
        </w:rPr>
        <w:t xml:space="preserve"> constrain the use of co</w:t>
      </w:r>
      <w:r w:rsidR="00EF4D6A">
        <w:rPr>
          <w:lang w:eastAsia="zh-CN" w:bidi="ta-IN"/>
        </w:rPr>
        <w:t xml:space="preserve">nditional logit models, namely independence of irrelevant alternatives - </w:t>
      </w:r>
      <w:proofErr w:type="spellStart"/>
      <w:r w:rsidR="002D6331">
        <w:rPr>
          <w:i/>
          <w:lang w:eastAsia="zh-CN" w:bidi="ta-IN"/>
        </w:rPr>
        <w:t>iia</w:t>
      </w:r>
      <w:proofErr w:type="spellEnd"/>
      <w:r w:rsidR="00EF4D6A" w:rsidRPr="00F32089">
        <w:t xml:space="preserve"> </w:t>
      </w:r>
      <w:r w:rsidR="00EF4D6A" w:rsidRPr="00F32089">
        <w:fldChar w:fldCharType="begin" w:fldLock="1"/>
      </w:r>
      <w:r w:rsidR="00F17B50">
        <w:instrText>ADDIN CSL_CITATION { "citationItems" : [ { "id" : "ITEM-1", "itemData" : { "ISBN" : "0521844266", "author" : [ { "dropping-particle" : "", "family" : "Hensher", "given" : "David A", "non-dropping-particle" : "", "parse-names" : false, "suffix" : "" }, { "dropping-particle" : "", "family" : "Rose", "given" : "John M", "non-dropping-particle" : "", "parse-names" : false, "suffix" : "" }, { "dropping-particle" : "", "family" : "Greene", "given" : "William H", "non-dropping-particle" : "", "parse-names" : false, "suffix" : "" } ], "id" : "ITEM-1", "issued" : { "date-parts" : [ [ "2005" ] ] }, "publisher" : "Cambridge University Press", "title" : "Applied choice analysis: a primer", "type" : "book" }, "uris" : [ "http://www.mendeley.com/documents/?uuid=bb809b88-bb05-471d-8174-c3feb710b587" ] } ], "mendeley" : { "formattedCitation" : "[41]", "plainTextFormattedCitation" : "[41]", "previouslyFormattedCitation" : "[41]" }, "properties" : { "noteIndex" : 0 }, "schema" : "https://github.com/citation-style-language/schema/raw/master/csl-citation.json" }</w:instrText>
      </w:r>
      <w:r w:rsidR="00EF4D6A" w:rsidRPr="00F32089">
        <w:fldChar w:fldCharType="separate"/>
      </w:r>
      <w:r w:rsidR="002E6200" w:rsidRPr="002E6200">
        <w:rPr>
          <w:noProof/>
        </w:rPr>
        <w:t>[41]</w:t>
      </w:r>
      <w:r w:rsidR="00EF4D6A" w:rsidRPr="00F32089">
        <w:fldChar w:fldCharType="end"/>
      </w:r>
      <w:r w:rsidR="00EF4D6A">
        <w:t xml:space="preserve">. Under a RPL specification, the utility a respondent </w:t>
      </w:r>
      <w:proofErr w:type="spellStart"/>
      <w:r w:rsidR="00EF4D6A">
        <w:rPr>
          <w:i/>
        </w:rPr>
        <w:t>i</w:t>
      </w:r>
      <w:proofErr w:type="spellEnd"/>
      <w:r w:rsidR="00EF4D6A">
        <w:t xml:space="preserve"> </w:t>
      </w:r>
      <w:proofErr w:type="gramStart"/>
      <w:r w:rsidR="00EF4D6A">
        <w:t>derives</w:t>
      </w:r>
      <w:proofErr w:type="gramEnd"/>
      <w:r w:rsidR="00EF4D6A">
        <w:t xml:space="preserve"> from an alternative </w:t>
      </w:r>
      <w:r w:rsidR="00EF4D6A" w:rsidRPr="006160A9">
        <w:rPr>
          <w:i/>
        </w:rPr>
        <w:t>j</w:t>
      </w:r>
      <w:r w:rsidR="00EF4D6A">
        <w:t xml:space="preserve"> in each choice situation </w:t>
      </w:r>
      <w:r w:rsidR="00EF4D6A" w:rsidRPr="006160A9">
        <w:rPr>
          <w:i/>
        </w:rPr>
        <w:t>t</w:t>
      </w:r>
      <w:r w:rsidR="00EF4D6A">
        <w:t xml:space="preserve"> is given by:</w:t>
      </w:r>
    </w:p>
    <w:p w14:paraId="242839F4" w14:textId="77777777" w:rsidR="00EF4D6A" w:rsidRDefault="00EF4D6A" w:rsidP="00EF4D6A"/>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EF4D6A" w14:paraId="3516B031" w14:textId="77777777" w:rsidTr="004704A2">
        <w:tc>
          <w:tcPr>
            <w:tcW w:w="350" w:type="pct"/>
          </w:tcPr>
          <w:p w14:paraId="36440781" w14:textId="77777777" w:rsidR="00EF4D6A" w:rsidRDefault="00EF4D6A" w:rsidP="004704A2">
            <w:pPr>
              <w:ind w:firstLine="0"/>
              <w:rPr>
                <w:lang w:eastAsia="zh-CN" w:bidi="ta-IN"/>
              </w:rPr>
            </w:pPr>
          </w:p>
        </w:tc>
        <w:tc>
          <w:tcPr>
            <w:tcW w:w="4300" w:type="pct"/>
          </w:tcPr>
          <w:p w14:paraId="6AE0ACBD" w14:textId="77777777" w:rsidR="00EF4D6A" w:rsidRPr="006160A9" w:rsidRDefault="00FF4CFD" w:rsidP="004704A2">
            <w:pPr>
              <w:pStyle w:val="Caption"/>
              <w:jc w:val="center"/>
              <w:rPr>
                <w:b w:val="0"/>
                <w:lang w:eastAsia="zh-CN" w:bidi="ta-IN"/>
              </w:rPr>
            </w:pPr>
            <m:oMathPara>
              <m:oMath>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U</m:t>
                    </m:r>
                  </m:e>
                  <m:sub>
                    <m:r>
                      <m:rPr>
                        <m:sty m:val="bi"/>
                      </m:rPr>
                      <w:rPr>
                        <w:rFonts w:ascii="Cambria Math" w:hAnsi="Cambria Math"/>
                        <w:color w:val="auto"/>
                        <w:lang w:eastAsia="zh-CN" w:bidi="ta-IN"/>
                      </w:rPr>
                      <m:t>ijt</m:t>
                    </m:r>
                  </m:sub>
                </m:sSub>
                <m:r>
                  <m:rPr>
                    <m:sty m:val="bi"/>
                  </m:rPr>
                  <w:rPr>
                    <w:rFonts w:ascii="Cambria Math" w:hAnsi="Cambria Math"/>
                    <w:color w:val="auto"/>
                    <w:lang w:eastAsia="zh-CN" w:bidi="ta-IN"/>
                  </w:rPr>
                  <m:t xml:space="preserve">= </m:t>
                </m:r>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β</m:t>
                    </m:r>
                  </m:e>
                  <m:sub>
                    <m:r>
                      <m:rPr>
                        <m:sty m:val="bi"/>
                      </m:rPr>
                      <w:rPr>
                        <w:rFonts w:ascii="Cambria Math" w:hAnsi="Cambria Math"/>
                        <w:color w:val="auto"/>
                        <w:lang w:eastAsia="zh-CN" w:bidi="ta-IN"/>
                      </w:rPr>
                      <m:t>i</m:t>
                    </m:r>
                  </m:sub>
                </m:sSub>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X</m:t>
                    </m:r>
                  </m:e>
                  <m:sub>
                    <m:r>
                      <m:rPr>
                        <m:sty m:val="bi"/>
                      </m:rPr>
                      <w:rPr>
                        <w:rFonts w:ascii="Cambria Math" w:hAnsi="Cambria Math"/>
                        <w:color w:val="auto"/>
                        <w:lang w:eastAsia="zh-CN" w:bidi="ta-IN"/>
                      </w:rPr>
                      <m:t>ijt</m:t>
                    </m:r>
                  </m:sub>
                </m:sSub>
                <m:r>
                  <m:rPr>
                    <m:sty m:val="bi"/>
                  </m:rPr>
                  <w:rPr>
                    <w:rFonts w:ascii="Cambria Math" w:hAnsi="Cambria Math"/>
                    <w:color w:val="auto"/>
                    <w:lang w:eastAsia="zh-CN" w:bidi="ta-IN"/>
                  </w:rPr>
                  <m:t xml:space="preserve">+ </m:t>
                </m:r>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ϵ</m:t>
                    </m:r>
                  </m:e>
                  <m:sub>
                    <m:r>
                      <m:rPr>
                        <m:sty m:val="bi"/>
                      </m:rPr>
                      <w:rPr>
                        <w:rFonts w:ascii="Cambria Math" w:hAnsi="Cambria Math"/>
                        <w:color w:val="auto"/>
                        <w:lang w:eastAsia="zh-CN" w:bidi="ta-IN"/>
                      </w:rPr>
                      <m:t>ijt</m:t>
                    </m:r>
                  </m:sub>
                </m:sSub>
              </m:oMath>
            </m:oMathPara>
          </w:p>
        </w:tc>
        <w:tc>
          <w:tcPr>
            <w:tcW w:w="350" w:type="pct"/>
          </w:tcPr>
          <w:p w14:paraId="484FB670" w14:textId="77777777" w:rsidR="00EF4D6A" w:rsidRDefault="00EF4D6A" w:rsidP="004704A2">
            <w:pPr>
              <w:ind w:firstLine="0"/>
              <w:jc w:val="right"/>
              <w:rPr>
                <w:lang w:eastAsia="zh-CN" w:bidi="ta-IN"/>
              </w:rPr>
            </w:pPr>
            <w:r w:rsidRPr="00B87F2B">
              <w:rPr>
                <w:lang w:eastAsia="zh-CN" w:bidi="ta-IN"/>
              </w:rPr>
              <w:t xml:space="preserve">( </w:t>
            </w:r>
            <w:r>
              <w:rPr>
                <w:lang w:eastAsia="zh-CN" w:bidi="ta-IN"/>
              </w:rPr>
              <w:t>1</w:t>
            </w:r>
            <w:r w:rsidRPr="00B87F2B">
              <w:rPr>
                <w:lang w:eastAsia="zh-CN" w:bidi="ta-IN"/>
              </w:rPr>
              <w:t>)</w:t>
            </w:r>
          </w:p>
        </w:tc>
      </w:tr>
    </w:tbl>
    <w:p w14:paraId="427228E8" w14:textId="77777777" w:rsidR="00EF4D6A" w:rsidRDefault="00EF4D6A" w:rsidP="00EF4D6A"/>
    <w:p w14:paraId="589A6903" w14:textId="7B937B59" w:rsidR="002D6331" w:rsidRDefault="00EF4D6A" w:rsidP="002D6331">
      <w:r>
        <w:t xml:space="preserve">Where </w:t>
      </w:r>
      <w:proofErr w:type="spellStart"/>
      <w:r w:rsidRPr="00897642">
        <w:rPr>
          <w:i/>
        </w:rPr>
        <w:t>U</w:t>
      </w:r>
      <w:r w:rsidRPr="00897642">
        <w:rPr>
          <w:i/>
          <w:vertAlign w:val="subscript"/>
        </w:rPr>
        <w:t>ijt</w:t>
      </w:r>
      <w:proofErr w:type="spellEnd"/>
      <w:r>
        <w:rPr>
          <w:b/>
          <w:lang w:eastAsia="zh-CN" w:bidi="ta-IN"/>
        </w:rPr>
        <w:t xml:space="preserve"> </w:t>
      </w:r>
      <w:r>
        <w:rPr>
          <w:lang w:eastAsia="zh-CN" w:bidi="ta-IN"/>
        </w:rPr>
        <w:t>is a utility maximising individual,</w:t>
      </w:r>
      <w:r>
        <w:t xml:space="preserve"> </w:t>
      </w:r>
      <w:proofErr w:type="spellStart"/>
      <w:r w:rsidRPr="00897642">
        <w:rPr>
          <w:i/>
        </w:rPr>
        <w:t>X</w:t>
      </w:r>
      <w:r w:rsidRPr="00897642">
        <w:rPr>
          <w:i/>
          <w:vertAlign w:val="subscript"/>
        </w:rPr>
        <w:t>ijt</w:t>
      </w:r>
      <w:proofErr w:type="spellEnd"/>
      <w:r>
        <w:t xml:space="preserve"> is a vector of observed attributes associated with each contract option (i.e. contract length, scheme support, structure of scheme and price) plus the socio-economic characteristics of respondents</w:t>
      </w:r>
      <w:ins w:id="268" w:author="MORAN Dominic" w:date="2018-07-14T02:54:00Z">
        <w:r w:rsidR="002F1BC1">
          <w:t>,</w:t>
        </w:r>
      </w:ins>
      <w:r>
        <w:t xml:space="preserve"> and </w:t>
      </w:r>
      <w:proofErr w:type="spellStart"/>
      <w:r>
        <w:t>ε</w:t>
      </w:r>
      <w:r>
        <w:rPr>
          <w:vertAlign w:val="subscript"/>
        </w:rPr>
        <w:t>ijt</w:t>
      </w:r>
      <w:proofErr w:type="spellEnd"/>
      <w:r>
        <w:t xml:space="preserve"> is the random component of the utility that is assumed to have an </w:t>
      </w:r>
      <w:proofErr w:type="spellStart"/>
      <w:r w:rsidRPr="00FF31A0">
        <w:rPr>
          <w:i/>
        </w:rPr>
        <w:t>iid</w:t>
      </w:r>
      <w:proofErr w:type="spellEnd"/>
      <w:r>
        <w:t xml:space="preserve"> value distribution. </w:t>
      </w:r>
      <w:r w:rsidR="002D6331">
        <w:t xml:space="preserve">Conditional on the individual specific parameters </w:t>
      </w:r>
      <w:r w:rsidR="002D6331" w:rsidRPr="007B7F02">
        <w:t>β</w:t>
      </w:r>
      <w:proofErr w:type="spellStart"/>
      <w:r w:rsidR="002D6331">
        <w:rPr>
          <w:vertAlign w:val="subscript"/>
        </w:rPr>
        <w:t>i</w:t>
      </w:r>
      <w:proofErr w:type="spellEnd"/>
      <w:r w:rsidR="002D6331">
        <w:t xml:space="preserve"> and error components </w:t>
      </w:r>
      <w:proofErr w:type="spellStart"/>
      <w:r w:rsidR="002D6331">
        <w:t>ε</w:t>
      </w:r>
      <w:r w:rsidR="002D6331">
        <w:rPr>
          <w:vertAlign w:val="subscript"/>
        </w:rPr>
        <w:t>i</w:t>
      </w:r>
      <w:proofErr w:type="spellEnd"/>
      <w:r w:rsidR="002D6331">
        <w:t xml:space="preserve"> </w:t>
      </w:r>
      <w:r w:rsidR="002D6331" w:rsidRPr="007B7F02">
        <w:t>the</w:t>
      </w:r>
      <w:r w:rsidR="002D6331">
        <w:t xml:space="preserve"> </w:t>
      </w:r>
      <w:r w:rsidR="002D6331" w:rsidRPr="00F32089">
        <w:t xml:space="preserve">probability that individual </w:t>
      </w:r>
      <w:proofErr w:type="spellStart"/>
      <w:r w:rsidR="002D6331" w:rsidRPr="00F32089">
        <w:rPr>
          <w:i/>
        </w:rPr>
        <w:t>i</w:t>
      </w:r>
      <w:proofErr w:type="spellEnd"/>
      <w:r w:rsidR="002D6331" w:rsidRPr="00F32089">
        <w:rPr>
          <w:i/>
        </w:rPr>
        <w:t xml:space="preserve"> </w:t>
      </w:r>
      <w:proofErr w:type="gramStart"/>
      <w:r w:rsidR="002D6331" w:rsidRPr="00F32089">
        <w:t>chooses</w:t>
      </w:r>
      <w:proofErr w:type="gramEnd"/>
      <w:r w:rsidR="002D6331" w:rsidRPr="00F32089">
        <w:t xml:space="preserve"> alternative </w:t>
      </w:r>
      <w:r w:rsidR="002D6331" w:rsidRPr="00F32089">
        <w:rPr>
          <w:i/>
        </w:rPr>
        <w:t>j</w:t>
      </w:r>
      <w:r w:rsidR="002D6331" w:rsidRPr="00F32089">
        <w:t xml:space="preserve"> in a particular choice </w:t>
      </w:r>
      <w:r w:rsidR="002D6331">
        <w:t xml:space="preserve">task </w:t>
      </w:r>
      <w:r w:rsidR="002D6331" w:rsidRPr="007B7F02">
        <w:rPr>
          <w:i/>
        </w:rPr>
        <w:t>n</w:t>
      </w:r>
      <w:r w:rsidR="002D6331">
        <w:t xml:space="preserve"> </w:t>
      </w:r>
      <w:r w:rsidR="002D6331" w:rsidRPr="007B7F02">
        <w:t>is</w:t>
      </w:r>
      <w:r w:rsidR="002D6331" w:rsidRPr="00F32089">
        <w:t xml:space="preserve"> represented as:</w:t>
      </w:r>
    </w:p>
    <w:p w14:paraId="36BB6CFC" w14:textId="77777777" w:rsidR="002D6331" w:rsidRDefault="002D6331" w:rsidP="002D633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2D6331" w14:paraId="097B8DA7" w14:textId="77777777" w:rsidTr="00263BB0">
        <w:tc>
          <w:tcPr>
            <w:tcW w:w="350" w:type="pct"/>
          </w:tcPr>
          <w:p w14:paraId="4F50D1AB" w14:textId="77777777" w:rsidR="002D6331" w:rsidRDefault="002D6331" w:rsidP="00263BB0">
            <w:pPr>
              <w:ind w:firstLine="0"/>
              <w:rPr>
                <w:lang w:eastAsia="zh-CN" w:bidi="ta-IN"/>
              </w:rPr>
            </w:pPr>
          </w:p>
        </w:tc>
        <w:tc>
          <w:tcPr>
            <w:tcW w:w="4300" w:type="pct"/>
          </w:tcPr>
          <w:p w14:paraId="6A8869F4" w14:textId="77777777" w:rsidR="002D6331" w:rsidRDefault="002D6331" w:rsidP="00263BB0">
            <w:pPr>
              <w:pStyle w:val="Caption"/>
              <w:jc w:val="center"/>
              <w:rPr>
                <w:lang w:eastAsia="zh-CN" w:bidi="ta-IN"/>
              </w:rPr>
            </w:pPr>
            <m:oMathPara>
              <m:oMath>
                <m:r>
                  <m:rPr>
                    <m:sty m:val="bi"/>
                  </m:rPr>
                  <w:rPr>
                    <w:rFonts w:ascii="Cambria Math" w:hAnsi="Cambria Math"/>
                    <w:color w:val="auto"/>
                  </w:rPr>
                  <m:t>Pr</m:t>
                </m:r>
                <m:d>
                  <m:dPr>
                    <m:ctrlPr>
                      <w:rPr>
                        <w:rFonts w:ascii="Cambria Math" w:hAnsi="Cambria Math"/>
                        <w:i/>
                        <w:color w:val="auto"/>
                      </w:rPr>
                    </m:ctrlPr>
                  </m:dPr>
                  <m:e>
                    <m:r>
                      <m:rPr>
                        <m:sty m:val="bi"/>
                      </m:rPr>
                      <w:rPr>
                        <w:rFonts w:ascii="Cambria Math" w:hAnsi="Cambria Math"/>
                        <w:color w:val="auto"/>
                      </w:rPr>
                      <m:t>j</m:t>
                    </m:r>
                  </m:e>
                  <m:e>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it</m:t>
                        </m:r>
                      </m:sub>
                    </m:sSub>
                    <m:sSub>
                      <m:sSubPr>
                        <m:ctrlPr>
                          <w:rPr>
                            <w:rFonts w:ascii="Cambria Math" w:hAnsi="Cambria Math"/>
                            <w:i/>
                            <w:color w:val="auto"/>
                          </w:rPr>
                        </m:ctrlPr>
                      </m:sSubPr>
                      <m:e>
                        <m:r>
                          <m:rPr>
                            <m:sty m:val="bi"/>
                          </m:rPr>
                          <w:rPr>
                            <w:rFonts w:ascii="Cambria Math" w:hAnsi="Cambria Math"/>
                            <w:color w:val="auto"/>
                          </w:rPr>
                          <m:t>, β</m:t>
                        </m:r>
                      </m:e>
                      <m:sub>
                        <m:r>
                          <m:rPr>
                            <m:sty m:val="bi"/>
                          </m:rPr>
                          <w:rPr>
                            <w:rFonts w:ascii="Cambria Math" w:hAnsi="Cambria Math"/>
                            <w:color w:val="auto"/>
                          </w:rPr>
                          <m:t>it</m:t>
                        </m:r>
                      </m:sub>
                    </m:sSub>
                    <m:r>
                      <m:rPr>
                        <m:sty m:val="bi"/>
                      </m:rPr>
                      <w:rPr>
                        <w:rFonts w:ascii="Cambria Math" w:hAnsi="Cambria Math"/>
                        <w:color w:val="auto"/>
                      </w:rPr>
                      <m:t xml:space="preserve"> ,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it</m:t>
                        </m:r>
                      </m:sub>
                    </m:sSub>
                  </m:e>
                </m:d>
                <m:r>
                  <m:rPr>
                    <m:sty m:val="bi"/>
                  </m:rPr>
                  <w:rPr>
                    <w:rFonts w:ascii="Cambria Math" w:hAnsi="Cambria Math"/>
                    <w:color w:val="auto"/>
                  </w:rPr>
                  <m:t>=</m:t>
                </m:r>
                <m:f>
                  <m:fPr>
                    <m:ctrlPr>
                      <w:rPr>
                        <w:rFonts w:ascii="Cambria Math" w:hAnsi="Cambria Math"/>
                        <w:i/>
                        <w:color w:val="auto"/>
                      </w:rPr>
                    </m:ctrlPr>
                  </m:fPr>
                  <m:num>
                    <m:r>
                      <m:rPr>
                        <m:sty m:val="bi"/>
                      </m:rPr>
                      <w:rPr>
                        <w:rFonts w:ascii="Cambria Math" w:hAnsi="Cambria Math"/>
                        <w:color w:val="auto"/>
                      </w:rPr>
                      <m:t>exp</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ijt</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num>
                  <m:den>
                    <m:nary>
                      <m:naryPr>
                        <m:chr m:val="∑"/>
                        <m:limLoc m:val="subSup"/>
                        <m:ctrlPr>
                          <w:rPr>
                            <w:rFonts w:ascii="Cambria Math" w:hAnsi="Cambria Math"/>
                            <w:i/>
                            <w:color w:val="auto"/>
                          </w:rPr>
                        </m:ctrlPr>
                      </m:naryPr>
                      <m:sub>
                        <m:r>
                          <m:rPr>
                            <m:sty m:val="bi"/>
                          </m:rPr>
                          <w:rPr>
                            <w:rFonts w:ascii="Cambria Math" w:hAnsi="Cambria Math"/>
                            <w:color w:val="auto"/>
                          </w:rPr>
                          <m:t>k</m:t>
                        </m:r>
                      </m:sub>
                      <m:sup>
                        <m:r>
                          <m:rPr>
                            <m:sty m:val="bi"/>
                          </m:rPr>
                          <w:rPr>
                            <w:rFonts w:ascii="Cambria Math" w:hAnsi="Cambria Math"/>
                            <w:color w:val="auto"/>
                          </w:rPr>
                          <m:t>J</m:t>
                        </m:r>
                      </m:sup>
                      <m:e>
                        <m:r>
                          <m:rPr>
                            <m:sty m:val="bi"/>
                          </m:rPr>
                          <w:rPr>
                            <w:rFonts w:ascii="Cambria Math" w:hAnsi="Cambria Math"/>
                            <w:color w:val="auto"/>
                          </w:rPr>
                          <m:t xml:space="preserve">exp </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ikt</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e>
                    </m:nary>
                  </m:den>
                </m:f>
              </m:oMath>
            </m:oMathPara>
          </w:p>
        </w:tc>
        <w:tc>
          <w:tcPr>
            <w:tcW w:w="350" w:type="pct"/>
          </w:tcPr>
          <w:p w14:paraId="0E55B7DF" w14:textId="63AFC809" w:rsidR="002D6331" w:rsidRDefault="002D6331" w:rsidP="00263BB0">
            <w:pPr>
              <w:ind w:firstLine="0"/>
              <w:jc w:val="right"/>
              <w:rPr>
                <w:lang w:eastAsia="zh-CN" w:bidi="ta-IN"/>
              </w:rPr>
            </w:pPr>
            <w:r w:rsidRPr="00B87F2B">
              <w:rPr>
                <w:lang w:eastAsia="zh-CN" w:bidi="ta-IN"/>
              </w:rPr>
              <w:t xml:space="preserve">( </w:t>
            </w:r>
            <w:r>
              <w:rPr>
                <w:lang w:eastAsia="zh-CN" w:bidi="ta-IN"/>
              </w:rPr>
              <w:t>2</w:t>
            </w:r>
            <w:r w:rsidRPr="00B87F2B">
              <w:rPr>
                <w:lang w:eastAsia="zh-CN" w:bidi="ta-IN"/>
              </w:rPr>
              <w:t>)</w:t>
            </w:r>
          </w:p>
        </w:tc>
      </w:tr>
      <w:tr w:rsidR="002D6331" w14:paraId="27D8FC73" w14:textId="77777777" w:rsidTr="00263BB0">
        <w:tc>
          <w:tcPr>
            <w:tcW w:w="350" w:type="pct"/>
          </w:tcPr>
          <w:p w14:paraId="63F5F683" w14:textId="77777777" w:rsidR="002D6331" w:rsidRDefault="002D6331" w:rsidP="00263BB0">
            <w:pPr>
              <w:ind w:firstLine="0"/>
              <w:rPr>
                <w:lang w:eastAsia="zh-CN" w:bidi="ta-IN"/>
              </w:rPr>
            </w:pPr>
          </w:p>
        </w:tc>
        <w:tc>
          <w:tcPr>
            <w:tcW w:w="4300" w:type="pct"/>
          </w:tcPr>
          <w:p w14:paraId="6DFEFE4B" w14:textId="77777777" w:rsidR="002D6331" w:rsidRDefault="002D6331" w:rsidP="00263BB0">
            <w:pPr>
              <w:pStyle w:val="Caption"/>
              <w:jc w:val="center"/>
              <w:rPr>
                <w:rFonts w:ascii="Times New Roman" w:eastAsia="Times New Roman" w:hAnsi="Times New Roman"/>
                <w:color w:val="auto"/>
              </w:rPr>
            </w:pPr>
          </w:p>
        </w:tc>
        <w:tc>
          <w:tcPr>
            <w:tcW w:w="350" w:type="pct"/>
          </w:tcPr>
          <w:p w14:paraId="6A6E6301" w14:textId="77777777" w:rsidR="002D6331" w:rsidRPr="00B87F2B" w:rsidRDefault="002D6331" w:rsidP="00263BB0">
            <w:pPr>
              <w:ind w:firstLine="0"/>
              <w:jc w:val="right"/>
              <w:rPr>
                <w:lang w:eastAsia="zh-CN" w:bidi="ta-IN"/>
              </w:rPr>
            </w:pPr>
          </w:p>
        </w:tc>
      </w:tr>
    </w:tbl>
    <w:p w14:paraId="309835B5" w14:textId="768D27BC" w:rsidR="00EF4D6A" w:rsidRDefault="002D6331" w:rsidP="002D6331">
      <w:r>
        <w:t>Note</w:t>
      </w:r>
      <w:proofErr w:type="gramStart"/>
      <w:r>
        <w:t>,</w:t>
      </w:r>
      <w:proofErr w:type="gramEnd"/>
      <w:r>
        <w:t xml:space="preserve"> choices for bovine and ovine farmers were modelled separately to explore preference heterogeneity between both groups. </w:t>
      </w:r>
      <w:r w:rsidR="00EF4D6A" w:rsidRPr="000A51A0">
        <w:t>The empirical model was estimated using the econometric software NLOGIT 5.0</w:t>
      </w:r>
      <w:r w:rsidR="00EF4D6A">
        <w:t>. For a full description of the model specification, s</w:t>
      </w:r>
      <w:r w:rsidR="00756551">
        <w:t xml:space="preserve">ee </w:t>
      </w:r>
      <w:r w:rsidR="0077411B">
        <w:t xml:space="preserve">Appendix </w:t>
      </w:r>
      <w:ins w:id="269" w:author="Warwick Wainwright" w:date="2018-07-24T15:57:00Z">
        <w:r w:rsidR="00865E25">
          <w:t>3</w:t>
        </w:r>
      </w:ins>
      <w:del w:id="270" w:author="Warwick Wainwright" w:date="2018-07-24T15:57:00Z">
        <w:r w:rsidR="0077411B" w:rsidDel="00865E25">
          <w:delText>2</w:delText>
        </w:r>
      </w:del>
      <w:r w:rsidR="00EF4D6A">
        <w:t xml:space="preserve">.  </w:t>
      </w:r>
    </w:p>
    <w:p w14:paraId="5832A07C" w14:textId="77777777" w:rsidR="00656FF2" w:rsidRDefault="00656FF2" w:rsidP="00656FF2"/>
    <w:p w14:paraId="2F50815A" w14:textId="77777777" w:rsidR="00156109" w:rsidRDefault="00156109" w:rsidP="00156109">
      <w:pPr>
        <w:pStyle w:val="Heading1"/>
      </w:pPr>
      <w:r>
        <w:t xml:space="preserve">Results </w:t>
      </w:r>
    </w:p>
    <w:p w14:paraId="3E7F1B2F" w14:textId="6F469CC7" w:rsidR="00156109" w:rsidRPr="00156109" w:rsidRDefault="00EE6732" w:rsidP="00156109">
      <w:pPr>
        <w:pStyle w:val="Heading2"/>
      </w:pPr>
      <w:ins w:id="271" w:author="MORAN Dominic" w:date="2018-07-14T02:55:00Z">
        <w:r>
          <w:t>Respondent c</w:t>
        </w:r>
      </w:ins>
      <w:del w:id="272" w:author="MORAN Dominic" w:date="2018-07-14T02:55:00Z">
        <w:r w:rsidR="00156109" w:rsidRPr="00156109" w:rsidDel="00EE6732">
          <w:delText>C</w:delText>
        </w:r>
      </w:del>
      <w:r w:rsidR="00156109" w:rsidRPr="00156109">
        <w:t xml:space="preserve">haracteristics </w:t>
      </w:r>
      <w:del w:id="273" w:author="MORAN Dominic" w:date="2018-07-14T02:55:00Z">
        <w:r w:rsidR="00156109" w:rsidRPr="00156109" w:rsidDel="00EE6732">
          <w:delText>of survey r</w:delText>
        </w:r>
      </w:del>
      <w:del w:id="274" w:author="MORAN Dominic" w:date="2018-07-14T02:56:00Z">
        <w:r w:rsidR="00156109" w:rsidRPr="00156109" w:rsidDel="00EE6732">
          <w:delText>espondents</w:delText>
        </w:r>
      </w:del>
    </w:p>
    <w:p w14:paraId="2D42AA79" w14:textId="18EAE55D" w:rsidR="005878F4" w:rsidRPr="00515644" w:rsidRDefault="0001614F" w:rsidP="005878F4">
      <w:pPr>
        <w:rPr>
          <w:bCs/>
        </w:rPr>
      </w:pPr>
      <w:r>
        <w:t>A total 174 respondents were surveyed - 116</w:t>
      </w:r>
      <w:r w:rsidR="00E276D7">
        <w:t xml:space="preserve"> were bovine farmers</w:t>
      </w:r>
      <w:r w:rsidR="00E276D7" w:rsidRPr="00070992">
        <w:t xml:space="preserve"> and </w:t>
      </w:r>
      <w:r w:rsidR="00E276D7">
        <w:t xml:space="preserve">81 were </w:t>
      </w:r>
      <w:r w:rsidR="00E276D7" w:rsidRPr="00070992">
        <w:t>ovine farmers</w:t>
      </w:r>
      <w:r w:rsidR="00E276D7">
        <w:t xml:space="preserve"> (note </w:t>
      </w:r>
      <w:del w:id="275" w:author="Warwick Wainwright" w:date="2018-07-24T16:58:00Z">
        <w:r w:rsidDel="009C346D">
          <w:delText xml:space="preserve">some </w:delText>
        </w:r>
      </w:del>
      <w:ins w:id="276" w:author="Warwick Wainwright" w:date="2018-07-24T16:58:00Z">
        <w:r w:rsidR="009C346D">
          <w:t xml:space="preserve">45 </w:t>
        </w:r>
      </w:ins>
      <w:r>
        <w:t xml:space="preserve">respondents kept both </w:t>
      </w:r>
      <w:proofErr w:type="spellStart"/>
      <w:r>
        <w:t>ovines</w:t>
      </w:r>
      <w:proofErr w:type="spellEnd"/>
      <w:r>
        <w:t xml:space="preserve"> and bovines</w:t>
      </w:r>
      <w:r w:rsidR="00E276D7">
        <w:t>)</w:t>
      </w:r>
      <w:r w:rsidR="00E276D7" w:rsidRPr="00070992">
        <w:t xml:space="preserve">. </w:t>
      </w:r>
      <w:del w:id="277" w:author="MORAN Dominic" w:date="2018-07-14T02:57:00Z">
        <w:r w:rsidR="000C5905" w:rsidDel="00EE6732">
          <w:delText>The</w:delText>
        </w:r>
      </w:del>
      <w:r w:rsidR="000C5905">
        <w:t xml:space="preserve"> </w:t>
      </w:r>
      <w:ins w:id="278" w:author="MORAN Dominic" w:date="2018-07-14T02:57:00Z">
        <w:r w:rsidR="00EE6732">
          <w:t>M</w:t>
        </w:r>
      </w:ins>
      <w:del w:id="279" w:author="MORAN Dominic" w:date="2018-07-14T02:57:00Z">
        <w:r w:rsidR="000C5905" w:rsidDel="00EE6732">
          <w:delText>m</w:delText>
        </w:r>
      </w:del>
      <w:r w:rsidR="000C5905">
        <w:t xml:space="preserve">ean </w:t>
      </w:r>
      <w:del w:id="280" w:author="MORAN Dominic" w:date="2018-07-14T02:57:00Z">
        <w:r w:rsidR="000C5905" w:rsidDel="00EE6732">
          <w:delText>categorical</w:delText>
        </w:r>
      </w:del>
      <w:r w:rsidR="000C5905">
        <w:t xml:space="preserve"> age of participants was</w:t>
      </w:r>
      <w:r w:rsidR="005878F4" w:rsidRPr="00156109">
        <w:t xml:space="preserve"> from </w:t>
      </w:r>
      <w:r w:rsidR="005878F4">
        <w:t>40-49</w:t>
      </w:r>
      <w:r w:rsidR="005878F4" w:rsidRPr="00156109">
        <w:t xml:space="preserve"> years</w:t>
      </w:r>
      <w:ins w:id="281" w:author="MORAN Dominic" w:date="2018-07-14T02:58:00Z">
        <w:r w:rsidR="00CE1789">
          <w:t xml:space="preserve">, with </w:t>
        </w:r>
      </w:ins>
      <w:del w:id="282" w:author="MORAN Dominic" w:date="2018-07-14T02:58:00Z">
        <w:r w:rsidR="005878F4" w:rsidRPr="00156109" w:rsidDel="00CE1789">
          <w:delText xml:space="preserve"> and reported a</w:delText>
        </w:r>
      </w:del>
      <w:r w:rsidR="005878F4" w:rsidRPr="00156109">
        <w:t xml:space="preserve"> highest education level</w:t>
      </w:r>
      <w:ins w:id="283" w:author="MORAN Dominic" w:date="2018-07-14T02:58:00Z">
        <w:r w:rsidR="00CE1789">
          <w:t>s</w:t>
        </w:r>
      </w:ins>
      <w:r w:rsidR="005878F4" w:rsidRPr="00156109">
        <w:t xml:space="preserve"> of either secondary school or college</w:t>
      </w:r>
      <w:r w:rsidR="00DD5500">
        <w:t xml:space="preserve"> (Table 2</w:t>
      </w:r>
      <w:r w:rsidR="005878F4">
        <w:t xml:space="preserve">). </w:t>
      </w:r>
      <w:del w:id="284" w:author="Warwick Wainwright" w:date="2018-07-24T17:00:00Z">
        <w:r w:rsidR="00695DE9" w:rsidDel="009C346D">
          <w:delText>This compares well with</w:delText>
        </w:r>
        <w:r w:rsidR="005878F4" w:rsidDel="009C346D">
          <w:delText xml:space="preserve"> h</w:delText>
        </w:r>
      </w:del>
      <w:del w:id="285" w:author="Warwick Wainwright" w:date="2018-07-24T17:42:00Z">
        <w:r w:rsidR="005878F4" w:rsidDel="00515644">
          <w:delText xml:space="preserve">ousehold census data </w:delText>
        </w:r>
      </w:del>
      <w:del w:id="286" w:author="Warwick Wainwright" w:date="2018-07-24T17:00:00Z">
        <w:r w:rsidR="00695DE9" w:rsidDel="009C346D">
          <w:delText xml:space="preserve">that </w:delText>
        </w:r>
      </w:del>
      <w:del w:id="287" w:author="Warwick Wainwright" w:date="2018-07-24T17:42:00Z">
        <w:r w:rsidR="005878F4" w:rsidDel="00515644">
          <w:delText xml:space="preserve">indicates 56% of the population is aged 25-64 and 86% are educated to secondary or college level </w:delText>
        </w:r>
        <w:r w:rsidR="005878F4" w:rsidDel="00515644">
          <w:fldChar w:fldCharType="begin" w:fldLock="1"/>
        </w:r>
        <w:r w:rsidR="00F17B50" w:rsidDel="00515644">
          <w:delInstrText>ADDIN CSL_CITATION { "citationItems" : [ { "id" : "ITEM-1", "itemData" : { "author" : [ { "dropping-particle" : "", "family" : "National Institute of Statistics", "given" : "", "non-dropping-particle" : "", "parse-names" : false, "suffix" : "" } ], "id" : "ITEM-1", "issued" : { "date-parts" : [ [ "2013" ] ] }, "title" : "Press Release No. 159 of July 4th 2013 of the final results population and housing census 2011", "type" : "report" }, "uris" : [ "http://www.mendeley.com/documents/?uuid=8852a81a-83de-4711-bbed-e26afdfebbfc" ] } ], "mendeley" : { "formattedCitation" : "[42]", "plainTextFormattedCitation" : "[42]", "previouslyFormattedCitation" : "[42]" }, "properties" : { "noteIndex" : 0 }, "schema" : "https://github.com/citation-style-language/schema/raw/master/csl-citation.json" }</w:delInstrText>
        </w:r>
        <w:r w:rsidR="005878F4" w:rsidDel="00515644">
          <w:fldChar w:fldCharType="separate"/>
        </w:r>
        <w:r w:rsidR="002E6200" w:rsidRPr="002E6200" w:rsidDel="00515644">
          <w:rPr>
            <w:noProof/>
          </w:rPr>
          <w:delText>[42]</w:delText>
        </w:r>
        <w:r w:rsidR="005878F4" w:rsidDel="00515644">
          <w:fldChar w:fldCharType="end"/>
        </w:r>
        <w:r w:rsidR="005878F4" w:rsidRPr="00156109" w:rsidDel="00515644">
          <w:delText xml:space="preserve">.  </w:delText>
        </w:r>
      </w:del>
      <w:r w:rsidR="005878F4">
        <w:t>Fewer</w:t>
      </w:r>
      <w:r w:rsidR="005878F4" w:rsidRPr="00156109">
        <w:t xml:space="preserve"> female respondents featured in our sample </w:t>
      </w:r>
      <w:r w:rsidR="005878F4">
        <w:t>as</w:t>
      </w:r>
      <w:r w:rsidR="005878F4" w:rsidRPr="00156109">
        <w:t xml:space="preserve"> more m</w:t>
      </w:r>
      <w:r w:rsidR="005878F4">
        <w:t>ales</w:t>
      </w:r>
      <w:r w:rsidR="005878F4" w:rsidRPr="00156109">
        <w:t xml:space="preserve"> are employed in agriculture</w:t>
      </w:r>
      <w:r w:rsidR="005878F4">
        <w:t xml:space="preserve"> </w:t>
      </w:r>
      <w:r w:rsidR="005878F4">
        <w:fldChar w:fldCharType="begin" w:fldLock="1"/>
      </w:r>
      <w:r w:rsidR="001B1F38">
        <w:instrText>ADDIN CSL_CITATION { "citationItems" : [ { "id" : "ITEM-1", "itemData" : { "author" : [ { "dropping-particle" : "", "family" : "European Commission", "given" : "", "non-dropping-particle" : "", "parse-names" : false, "suffix" : "" } ], "id" : "ITEM-1", "issued" : { "date-parts" : [ [ "2012" ] ] }, "publisher-place" : "Brussels", "title" : "European Commission DG Agriculture and Rural Development", "type" : "report" }, "uris" : [ "http://www.mendeley.com/documents/?uuid=66fe9e64-cd8a-4063-91a7-92f3fbb80ed7" ] } ], "mendeley" : { "formattedCitation" : "[42]", "plainTextFormattedCitation" : "[42]", "previouslyFormattedCitation" : "[42]" }, "properties" : { "noteIndex" : 0 }, "schema" : "https://github.com/citation-style-language/schema/raw/master/csl-citation.json" }</w:instrText>
      </w:r>
      <w:r w:rsidR="005878F4">
        <w:fldChar w:fldCharType="separate"/>
      </w:r>
      <w:r w:rsidR="001B1F38" w:rsidRPr="001B1F38">
        <w:rPr>
          <w:noProof/>
        </w:rPr>
        <w:t>[42]</w:t>
      </w:r>
      <w:r w:rsidR="005878F4">
        <w:fldChar w:fldCharType="end"/>
      </w:r>
      <w:r w:rsidR="00B47350">
        <w:t xml:space="preserve">. </w:t>
      </w:r>
      <w:r w:rsidR="005878F4" w:rsidRPr="00156109">
        <w:t>Average monthly household income was</w:t>
      </w:r>
      <w:r w:rsidR="005878F4">
        <w:t xml:space="preserve">  reported to be in the range of </w:t>
      </w:r>
      <w:r w:rsidR="005878F4" w:rsidRPr="00156109">
        <w:rPr>
          <w:rFonts w:ascii="Arial" w:hAnsi="Arial" w:cs="Arial"/>
        </w:rPr>
        <w:t>€</w:t>
      </w:r>
      <w:r w:rsidR="005878F4">
        <w:t>181</w:t>
      </w:r>
      <w:r w:rsidR="005878F4" w:rsidRPr="00156109">
        <w:t xml:space="preserve"> to </w:t>
      </w:r>
      <w:r w:rsidR="005878F4" w:rsidRPr="00156109">
        <w:rPr>
          <w:rFonts w:ascii="Arial" w:hAnsi="Arial" w:cs="Arial"/>
        </w:rPr>
        <w:t>€</w:t>
      </w:r>
      <w:r w:rsidR="005878F4">
        <w:t>362</w:t>
      </w:r>
      <w:r w:rsidR="005878F4" w:rsidRPr="00156109">
        <w:t xml:space="preserve">; </w:t>
      </w:r>
      <w:r w:rsidR="005878F4">
        <w:t>lower than</w:t>
      </w:r>
      <w:r w:rsidR="005878F4" w:rsidRPr="00156109">
        <w:t xml:space="preserve"> </w:t>
      </w:r>
      <w:r w:rsidR="005878F4">
        <w:t xml:space="preserve">the national average </w:t>
      </w:r>
      <w:del w:id="288" w:author="Warwick Wainwright" w:date="2018-07-24T17:42:00Z">
        <w:r w:rsidR="005878F4" w:rsidDel="00515644">
          <w:delText xml:space="preserve">of </w:delText>
        </w:r>
        <w:r w:rsidR="005878F4" w:rsidRPr="00156109" w:rsidDel="00515644">
          <w:rPr>
            <w:rFonts w:ascii="Arial" w:hAnsi="Arial" w:cs="Arial"/>
          </w:rPr>
          <w:delText>€</w:delText>
        </w:r>
        <w:r w:rsidR="005878F4" w:rsidDel="00515644">
          <w:delText xml:space="preserve">566 </w:delText>
        </w:r>
        <w:r w:rsidR="005878F4" w:rsidDel="00515644">
          <w:fldChar w:fldCharType="begin" w:fldLock="1"/>
        </w:r>
        <w:r w:rsidR="00F17B50" w:rsidDel="00515644">
          <w:delInstrText>ADDIN CSL_CITATION { "citationItems" : [ { "id" : "ITEM-1", "itemData" : { "author" : [ { "dropping-particle" : "", "family" : "National Institute of Statistics", "given" : "", "non-dropping-particle" : "", "parse-names" : false, "suffix" : "" } ], "id" : "ITEM-1", "issued" : { "date-parts" : [ [ "2015" ] ] }, "publisher-place" : "Bucharest, Romania.", "title" : "Press Release No. 135 of June 5th 2015. Household income and expenditure in 2014 Family Budget Survey.", "type" : "report" }, "uris" : [ "http://www.mendeley.com/documents/?uuid=d2c5d324-d4cb-4c14-8740-6674e650232a" ] } ], "mendeley" : { "formattedCitation" : "[44]", "plainTextFormattedCitation" : "[44]", "previouslyFormattedCitation" : "[44]" }, "properties" : { "noteIndex" : 0 }, "schema" : "https://github.com/citation-style-language/schema/raw/master/csl-citation.json" }</w:delInstrText>
        </w:r>
        <w:r w:rsidR="005878F4" w:rsidDel="00515644">
          <w:fldChar w:fldCharType="separate"/>
        </w:r>
        <w:r w:rsidR="002E6200" w:rsidRPr="002E6200" w:rsidDel="00515644">
          <w:rPr>
            <w:noProof/>
          </w:rPr>
          <w:delText>[44]</w:delText>
        </w:r>
        <w:r w:rsidR="005878F4" w:rsidDel="00515644">
          <w:fldChar w:fldCharType="end"/>
        </w:r>
        <w:r w:rsidR="003F5CD8" w:rsidDel="00515644">
          <w:delText xml:space="preserve"> </w:delText>
        </w:r>
      </w:del>
      <w:r w:rsidR="003F5CD8">
        <w:t xml:space="preserve">but anticipated at the sample site </w:t>
      </w:r>
      <w:r w:rsidR="003F5CD8">
        <w:fldChar w:fldCharType="begin" w:fldLock="1"/>
      </w:r>
      <w:r w:rsidR="008B0780">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"[31]", "plainTextFormattedCitation" : "[31]", "previouslyFormattedCitation" : "[31]" }, "properties" : { "noteIndex" : 0 }, "schema" : "https://github.com/citation-style-language/schema/raw/master/csl-citation.json" }</w:instrText>
      </w:r>
      <w:r w:rsidR="003F5CD8">
        <w:fldChar w:fldCharType="separate"/>
      </w:r>
      <w:r w:rsidR="008B0780" w:rsidRPr="008B0780">
        <w:rPr>
          <w:noProof/>
        </w:rPr>
        <w:t>[31]</w:t>
      </w:r>
      <w:r w:rsidR="003F5CD8">
        <w:fldChar w:fldCharType="end"/>
      </w:r>
      <w:r w:rsidR="005878F4">
        <w:t>. The primary income for most farmers was EU subsides, while sale of milk and meat products were generally secondary and tertiary sources, respectively.</w:t>
      </w:r>
      <w:r w:rsidR="00695DE9">
        <w:t xml:space="preserve"> </w:t>
      </w:r>
      <w:ins w:id="289" w:author="Warwick Wainwright" w:date="2018-07-24T17:43:00Z">
        <w:r w:rsidR="00515644">
          <w:rPr>
            <w:bCs/>
          </w:rPr>
          <w:t>Some</w:t>
        </w:r>
        <w:r w:rsidR="00515644" w:rsidRPr="00835DD8">
          <w:rPr>
            <w:bCs/>
          </w:rPr>
          <w:t xml:space="preserve"> 40% of farmers claimed to be farming with a rare breed from a list of </w:t>
        </w:r>
        <w:r w:rsidR="00515644" w:rsidRPr="00835DD8">
          <w:rPr>
            <w:rFonts w:ascii="Arial" w:hAnsi="Arial" w:cs="Arial"/>
            <w:bCs/>
          </w:rPr>
          <w:t>‘</w:t>
        </w:r>
        <w:r w:rsidR="00515644" w:rsidRPr="00835DD8">
          <w:rPr>
            <w:bCs/>
          </w:rPr>
          <w:t>at risk</w:t>
        </w:r>
        <w:r w:rsidR="00515644" w:rsidRPr="00835DD8">
          <w:rPr>
            <w:rFonts w:ascii="Arial" w:hAnsi="Arial" w:cs="Arial"/>
            <w:bCs/>
          </w:rPr>
          <w:t>’</w:t>
        </w:r>
        <w:r w:rsidR="00515644" w:rsidRPr="00835DD8">
          <w:rPr>
            <w:bCs/>
          </w:rPr>
          <w:t xml:space="preserve"> breeds</w:t>
        </w:r>
        <w:r w:rsidR="00515644">
          <w:rPr>
            <w:bCs/>
          </w:rPr>
          <w:t>, while</w:t>
        </w:r>
        <w:r w:rsidR="00515644" w:rsidRPr="00835DD8">
          <w:rPr>
            <w:bCs/>
          </w:rPr>
          <w:t xml:space="preserve"> 32</w:t>
        </w:r>
        <w:proofErr w:type="gramStart"/>
        <w:r w:rsidR="00515644" w:rsidRPr="00835DD8">
          <w:rPr>
            <w:bCs/>
          </w:rPr>
          <w:t xml:space="preserve">% </w:t>
        </w:r>
        <w:r w:rsidR="00515644">
          <w:rPr>
            <w:bCs/>
          </w:rPr>
          <w:t xml:space="preserve"> </w:t>
        </w:r>
        <w:r w:rsidR="00515644" w:rsidRPr="00835DD8">
          <w:rPr>
            <w:bCs/>
          </w:rPr>
          <w:t>were</w:t>
        </w:r>
        <w:proofErr w:type="gramEnd"/>
        <w:r w:rsidR="00515644" w:rsidRPr="00835DD8">
          <w:rPr>
            <w:bCs/>
          </w:rPr>
          <w:t xml:space="preserve"> enrolled in AES measures. Only </w:t>
        </w:r>
        <w:r w:rsidR="00515644">
          <w:rPr>
            <w:bCs/>
          </w:rPr>
          <w:t xml:space="preserve">21% </w:t>
        </w:r>
        <w:r w:rsidR="00515644" w:rsidRPr="00835DD8">
          <w:rPr>
            <w:bCs/>
          </w:rPr>
          <w:t xml:space="preserve">of </w:t>
        </w:r>
        <w:r w:rsidR="00515644">
          <w:rPr>
            <w:bCs/>
          </w:rPr>
          <w:t>respondents</w:t>
        </w:r>
        <w:r w:rsidR="00515644" w:rsidRPr="00835DD8">
          <w:rPr>
            <w:bCs/>
          </w:rPr>
          <w:t xml:space="preserve"> were aware of RDP support for rare breeds whilst only 8% actually met the EU</w:t>
        </w:r>
        <w:r w:rsidR="00515644" w:rsidRPr="00835DD8">
          <w:rPr>
            <w:rFonts w:ascii="Arial" w:hAnsi="Arial" w:cs="Arial"/>
            <w:bCs/>
          </w:rPr>
          <w:t>’</w:t>
        </w:r>
        <w:r w:rsidR="00515644" w:rsidRPr="00835DD8">
          <w:rPr>
            <w:bCs/>
          </w:rPr>
          <w:t>s c</w:t>
        </w:r>
        <w:r w:rsidR="00515644">
          <w:rPr>
            <w:bCs/>
          </w:rPr>
          <w:t xml:space="preserve">riteria to qualify for payments. </w:t>
        </w:r>
      </w:ins>
      <w:del w:id="290" w:author="Warwick Wainwright" w:date="2018-07-24T17:43:00Z">
        <w:r w:rsidR="005878F4" w:rsidDel="00515644">
          <w:delText xml:space="preserve"> </w:delText>
        </w:r>
      </w:del>
    </w:p>
    <w:p w14:paraId="7192B9F9" w14:textId="77777777" w:rsidR="001F5A44" w:rsidRPr="001F5A44" w:rsidRDefault="001F5A44" w:rsidP="001F5A44">
      <w:pPr>
        <w:rPr>
          <w:sz w:val="18"/>
          <w:szCs w:val="18"/>
        </w:rPr>
      </w:pPr>
    </w:p>
    <w:p w14:paraId="24F57361" w14:textId="1DA12A75" w:rsidR="00992342" w:rsidRDefault="000D02E9" w:rsidP="005878F4">
      <w:pPr>
        <w:pStyle w:val="Caption"/>
        <w:rPr>
          <w:ins w:id="291" w:author="Warwick Wainwright" w:date="2018-07-24T17:27:00Z"/>
          <w:rFonts w:ascii="Times New Roman" w:hAnsi="Times New Roman"/>
          <w:b w:val="0"/>
          <w:color w:val="auto"/>
          <w:sz w:val="22"/>
          <w:szCs w:val="22"/>
        </w:rPr>
      </w:pPr>
      <w:r w:rsidRPr="005878F4">
        <w:rPr>
          <w:rFonts w:ascii="Times New Roman" w:hAnsi="Times New Roman"/>
          <w:color w:val="auto"/>
          <w:sz w:val="22"/>
          <w:szCs w:val="22"/>
        </w:rPr>
        <w:t xml:space="preserve">Table </w:t>
      </w:r>
      <w:r w:rsidRPr="005878F4">
        <w:rPr>
          <w:rFonts w:ascii="Times New Roman" w:hAnsi="Times New Roman"/>
          <w:color w:val="auto"/>
          <w:sz w:val="22"/>
          <w:szCs w:val="22"/>
        </w:rPr>
        <w:fldChar w:fldCharType="begin"/>
      </w:r>
      <w:r w:rsidRPr="005878F4">
        <w:rPr>
          <w:rFonts w:ascii="Times New Roman" w:hAnsi="Times New Roman"/>
          <w:color w:val="auto"/>
          <w:sz w:val="22"/>
          <w:szCs w:val="22"/>
        </w:rPr>
        <w:instrText xml:space="preserve"> SEQ Table \* ARABIC </w:instrText>
      </w:r>
      <w:r w:rsidRPr="005878F4">
        <w:rPr>
          <w:rFonts w:ascii="Times New Roman" w:hAnsi="Times New Roman"/>
          <w:color w:val="auto"/>
          <w:sz w:val="22"/>
          <w:szCs w:val="22"/>
        </w:rPr>
        <w:fldChar w:fldCharType="separate"/>
      </w:r>
      <w:r w:rsidR="00DD5500">
        <w:rPr>
          <w:rFonts w:ascii="Times New Roman" w:hAnsi="Times New Roman"/>
          <w:noProof/>
          <w:color w:val="auto"/>
          <w:sz w:val="22"/>
          <w:szCs w:val="22"/>
        </w:rPr>
        <w:t>2</w:t>
      </w:r>
      <w:r w:rsidRPr="005878F4">
        <w:rPr>
          <w:rFonts w:ascii="Times New Roman" w:hAnsi="Times New Roman"/>
          <w:color w:val="auto"/>
          <w:sz w:val="22"/>
          <w:szCs w:val="22"/>
        </w:rPr>
        <w:fldChar w:fldCharType="end"/>
      </w:r>
      <w:r w:rsidRPr="005878F4">
        <w:rPr>
          <w:rFonts w:ascii="Times New Roman" w:hAnsi="Times New Roman"/>
          <w:b w:val="0"/>
          <w:color w:val="auto"/>
          <w:sz w:val="22"/>
          <w:szCs w:val="22"/>
        </w:rPr>
        <w:t xml:space="preserve">: </w:t>
      </w:r>
      <w:ins w:id="292" w:author="MORAN Dominic" w:date="2018-07-15T14:19:00Z">
        <w:r w:rsidR="00AA6C54">
          <w:rPr>
            <w:rFonts w:ascii="Times New Roman" w:hAnsi="Times New Roman"/>
            <w:b w:val="0"/>
            <w:color w:val="auto"/>
            <w:sz w:val="22"/>
            <w:szCs w:val="22"/>
          </w:rPr>
          <w:t>Respondent s</w:t>
        </w:r>
      </w:ins>
      <w:del w:id="293" w:author="MORAN Dominic" w:date="2018-07-15T14:19:00Z">
        <w:r w:rsidRPr="005878F4" w:rsidDel="00AA6C54">
          <w:rPr>
            <w:rFonts w:ascii="Times New Roman" w:hAnsi="Times New Roman"/>
            <w:b w:val="0"/>
            <w:color w:val="auto"/>
            <w:sz w:val="22"/>
            <w:szCs w:val="22"/>
          </w:rPr>
          <w:delText>S</w:delText>
        </w:r>
      </w:del>
      <w:r w:rsidRPr="005878F4">
        <w:rPr>
          <w:rFonts w:ascii="Times New Roman" w:hAnsi="Times New Roman"/>
          <w:b w:val="0"/>
          <w:color w:val="auto"/>
          <w:sz w:val="22"/>
          <w:szCs w:val="22"/>
        </w:rPr>
        <w:t xml:space="preserve">ummary statistics </w:t>
      </w:r>
      <w:del w:id="294" w:author="MORAN Dominic" w:date="2018-07-15T14:19:00Z">
        <w:r w:rsidRPr="005878F4" w:rsidDel="00AA6C54">
          <w:rPr>
            <w:rFonts w:ascii="Times New Roman" w:hAnsi="Times New Roman"/>
            <w:b w:val="0"/>
            <w:color w:val="auto"/>
            <w:sz w:val="22"/>
            <w:szCs w:val="22"/>
          </w:rPr>
          <w:delText>of respondents</w:delText>
        </w:r>
      </w:del>
      <w:r w:rsidRPr="005878F4">
        <w:rPr>
          <w:rFonts w:ascii="Times New Roman" w:hAnsi="Times New Roman"/>
          <w:b w:val="0"/>
          <w:color w:val="auto"/>
          <w:sz w:val="22"/>
          <w:szCs w:val="22"/>
        </w:rPr>
        <w:t xml:space="preserve"> </w:t>
      </w:r>
    </w:p>
    <w:p w14:paraId="7BC88018" w14:textId="77777777" w:rsidR="00D57379" w:rsidRDefault="00D57379">
      <w:pPr>
        <w:rPr>
          <w:ins w:id="295" w:author="Warwick Wainwright" w:date="2018-07-24T17:29:00Z"/>
        </w:rPr>
        <w:pPrChange w:id="296" w:author="Warwick Wainwright" w:date="2018-07-24T17:27:00Z">
          <w:pPr>
            <w:pStyle w:val="Caption"/>
          </w:pPr>
        </w:pPrChange>
      </w:pPr>
    </w:p>
    <w:tbl>
      <w:tblPr>
        <w:tblW w:w="9220" w:type="dxa"/>
        <w:tblInd w:w="93" w:type="dxa"/>
        <w:tblLook w:val="04A0" w:firstRow="1" w:lastRow="0" w:firstColumn="1" w:lastColumn="0" w:noHBand="0" w:noVBand="1"/>
      </w:tblPr>
      <w:tblGrid>
        <w:gridCol w:w="961"/>
        <w:gridCol w:w="4880"/>
        <w:gridCol w:w="760"/>
        <w:gridCol w:w="940"/>
        <w:gridCol w:w="1760"/>
      </w:tblGrid>
      <w:tr w:rsidR="00D57379" w:rsidRPr="00D57379" w14:paraId="54E2514F" w14:textId="77777777" w:rsidTr="00D57379">
        <w:trPr>
          <w:trHeight w:val="285"/>
          <w:ins w:id="297" w:author="Warwick Wainwright" w:date="2018-07-24T17:29:00Z"/>
        </w:trPr>
        <w:tc>
          <w:tcPr>
            <w:tcW w:w="880" w:type="dxa"/>
            <w:tcBorders>
              <w:top w:val="single" w:sz="4" w:space="0" w:color="auto"/>
              <w:left w:val="nil"/>
              <w:bottom w:val="single" w:sz="4" w:space="0" w:color="auto"/>
              <w:right w:val="nil"/>
            </w:tcBorders>
            <w:shd w:val="clear" w:color="auto" w:fill="auto"/>
            <w:noWrap/>
            <w:vAlign w:val="center"/>
            <w:hideMark/>
          </w:tcPr>
          <w:p w14:paraId="1F161C2A" w14:textId="77777777" w:rsidR="00D57379" w:rsidRPr="00D57379" w:rsidRDefault="00D57379" w:rsidP="00D57379">
            <w:pPr>
              <w:spacing w:line="240" w:lineRule="auto"/>
              <w:ind w:firstLine="0"/>
              <w:jc w:val="left"/>
              <w:rPr>
                <w:ins w:id="298" w:author="Warwick Wainwright" w:date="2018-07-24T17:29:00Z"/>
                <w:b/>
                <w:bCs/>
                <w:color w:val="000000"/>
                <w:sz w:val="20"/>
                <w:szCs w:val="20"/>
                <w:lang w:eastAsia="en-GB"/>
              </w:rPr>
            </w:pPr>
            <w:ins w:id="299" w:author="Warwick Wainwright" w:date="2018-07-24T17:29:00Z">
              <w:r w:rsidRPr="00D57379">
                <w:rPr>
                  <w:b/>
                  <w:bCs/>
                  <w:color w:val="000000"/>
                  <w:sz w:val="20"/>
                  <w:szCs w:val="20"/>
                  <w:lang w:eastAsia="en-GB"/>
                </w:rPr>
                <w:t>Variable</w:t>
              </w:r>
            </w:ins>
          </w:p>
        </w:tc>
        <w:tc>
          <w:tcPr>
            <w:tcW w:w="4880" w:type="dxa"/>
            <w:tcBorders>
              <w:top w:val="single" w:sz="4" w:space="0" w:color="auto"/>
              <w:left w:val="nil"/>
              <w:bottom w:val="single" w:sz="4" w:space="0" w:color="auto"/>
              <w:right w:val="nil"/>
            </w:tcBorders>
            <w:shd w:val="clear" w:color="auto" w:fill="auto"/>
            <w:noWrap/>
            <w:vAlign w:val="center"/>
            <w:hideMark/>
          </w:tcPr>
          <w:p w14:paraId="2E43421D" w14:textId="77777777" w:rsidR="00D57379" w:rsidRPr="00D57379" w:rsidRDefault="00D57379" w:rsidP="00D57379">
            <w:pPr>
              <w:spacing w:line="240" w:lineRule="auto"/>
              <w:ind w:firstLine="0"/>
              <w:jc w:val="left"/>
              <w:rPr>
                <w:ins w:id="300" w:author="Warwick Wainwright" w:date="2018-07-24T17:29:00Z"/>
                <w:b/>
                <w:bCs/>
                <w:color w:val="000000"/>
                <w:sz w:val="20"/>
                <w:szCs w:val="20"/>
                <w:lang w:eastAsia="en-GB"/>
              </w:rPr>
            </w:pPr>
            <w:ins w:id="301" w:author="Warwick Wainwright" w:date="2018-07-24T17:29:00Z">
              <w:r w:rsidRPr="00D57379">
                <w:rPr>
                  <w:b/>
                  <w:bCs/>
                  <w:color w:val="000000"/>
                  <w:sz w:val="20"/>
                  <w:szCs w:val="20"/>
                  <w:lang w:eastAsia="en-GB"/>
                </w:rPr>
                <w:t>Interpretation</w:t>
              </w:r>
            </w:ins>
          </w:p>
        </w:tc>
        <w:tc>
          <w:tcPr>
            <w:tcW w:w="760" w:type="dxa"/>
            <w:tcBorders>
              <w:top w:val="single" w:sz="4" w:space="0" w:color="auto"/>
              <w:left w:val="nil"/>
              <w:bottom w:val="single" w:sz="4" w:space="0" w:color="auto"/>
              <w:right w:val="nil"/>
            </w:tcBorders>
            <w:shd w:val="clear" w:color="auto" w:fill="auto"/>
            <w:vAlign w:val="center"/>
            <w:hideMark/>
          </w:tcPr>
          <w:p w14:paraId="654C179E" w14:textId="77777777" w:rsidR="00D57379" w:rsidRPr="00D57379" w:rsidRDefault="00D57379" w:rsidP="00D57379">
            <w:pPr>
              <w:spacing w:line="240" w:lineRule="auto"/>
              <w:ind w:firstLine="0"/>
              <w:jc w:val="left"/>
              <w:rPr>
                <w:ins w:id="302" w:author="Warwick Wainwright" w:date="2018-07-24T17:29:00Z"/>
                <w:b/>
                <w:bCs/>
                <w:color w:val="000000"/>
                <w:sz w:val="20"/>
                <w:szCs w:val="20"/>
                <w:lang w:eastAsia="en-GB"/>
              </w:rPr>
            </w:pPr>
            <w:ins w:id="303" w:author="Warwick Wainwright" w:date="2018-07-24T17:29:00Z">
              <w:r w:rsidRPr="00D57379">
                <w:rPr>
                  <w:b/>
                  <w:bCs/>
                  <w:color w:val="000000"/>
                  <w:sz w:val="20"/>
                  <w:szCs w:val="20"/>
                  <w:lang w:eastAsia="en-GB"/>
                </w:rPr>
                <w:t>Mean</w:t>
              </w:r>
            </w:ins>
          </w:p>
        </w:tc>
        <w:tc>
          <w:tcPr>
            <w:tcW w:w="940" w:type="dxa"/>
            <w:tcBorders>
              <w:top w:val="single" w:sz="4" w:space="0" w:color="auto"/>
              <w:left w:val="nil"/>
              <w:bottom w:val="single" w:sz="4" w:space="0" w:color="auto"/>
              <w:right w:val="nil"/>
            </w:tcBorders>
            <w:shd w:val="clear" w:color="auto" w:fill="auto"/>
            <w:vAlign w:val="center"/>
            <w:hideMark/>
          </w:tcPr>
          <w:p w14:paraId="3332F45F" w14:textId="77777777" w:rsidR="00D57379" w:rsidRPr="00D57379" w:rsidRDefault="00D57379" w:rsidP="00D57379">
            <w:pPr>
              <w:spacing w:line="240" w:lineRule="auto"/>
              <w:ind w:firstLine="0"/>
              <w:jc w:val="left"/>
              <w:rPr>
                <w:ins w:id="304" w:author="Warwick Wainwright" w:date="2018-07-24T17:29:00Z"/>
                <w:b/>
                <w:bCs/>
                <w:color w:val="000000"/>
                <w:sz w:val="20"/>
                <w:szCs w:val="20"/>
                <w:lang w:eastAsia="en-GB"/>
              </w:rPr>
            </w:pPr>
            <w:ins w:id="305" w:author="Warwick Wainwright" w:date="2018-07-24T17:29:00Z">
              <w:r w:rsidRPr="00D57379">
                <w:rPr>
                  <w:b/>
                  <w:bCs/>
                  <w:color w:val="000000"/>
                  <w:sz w:val="20"/>
                  <w:szCs w:val="20"/>
                  <w:lang w:eastAsia="en-GB"/>
                </w:rPr>
                <w:t>Std. Dev</w:t>
              </w:r>
            </w:ins>
          </w:p>
        </w:tc>
        <w:tc>
          <w:tcPr>
            <w:tcW w:w="1760" w:type="dxa"/>
            <w:tcBorders>
              <w:top w:val="single" w:sz="4" w:space="0" w:color="auto"/>
              <w:left w:val="nil"/>
              <w:bottom w:val="single" w:sz="4" w:space="0" w:color="auto"/>
              <w:right w:val="nil"/>
            </w:tcBorders>
            <w:shd w:val="clear" w:color="auto" w:fill="auto"/>
            <w:vAlign w:val="center"/>
            <w:hideMark/>
          </w:tcPr>
          <w:p w14:paraId="44D5B089" w14:textId="77777777" w:rsidR="00D57379" w:rsidRPr="00D57379" w:rsidRDefault="00D57379" w:rsidP="00D57379">
            <w:pPr>
              <w:spacing w:line="240" w:lineRule="auto"/>
              <w:ind w:firstLine="0"/>
              <w:jc w:val="left"/>
              <w:rPr>
                <w:ins w:id="306" w:author="Warwick Wainwright" w:date="2018-07-24T17:29:00Z"/>
                <w:b/>
                <w:bCs/>
                <w:color w:val="000000"/>
                <w:sz w:val="20"/>
                <w:szCs w:val="20"/>
                <w:lang w:eastAsia="en-GB"/>
              </w:rPr>
            </w:pPr>
            <w:ins w:id="307" w:author="Warwick Wainwright" w:date="2018-07-24T17:29:00Z">
              <w:r w:rsidRPr="00D57379">
                <w:rPr>
                  <w:b/>
                  <w:bCs/>
                  <w:color w:val="000000"/>
                  <w:sz w:val="20"/>
                  <w:szCs w:val="20"/>
                  <w:lang w:eastAsia="en-GB"/>
                </w:rPr>
                <w:t>National mean</w:t>
              </w:r>
            </w:ins>
          </w:p>
        </w:tc>
      </w:tr>
      <w:tr w:rsidR="00D57379" w:rsidRPr="00D57379" w14:paraId="21F4BFDE" w14:textId="77777777" w:rsidTr="00D57379">
        <w:trPr>
          <w:trHeight w:val="285"/>
          <w:ins w:id="308" w:author="Warwick Wainwright" w:date="2018-07-24T17:29:00Z"/>
        </w:trPr>
        <w:tc>
          <w:tcPr>
            <w:tcW w:w="880" w:type="dxa"/>
            <w:tcBorders>
              <w:top w:val="nil"/>
              <w:left w:val="nil"/>
              <w:bottom w:val="nil"/>
              <w:right w:val="nil"/>
            </w:tcBorders>
            <w:shd w:val="clear" w:color="auto" w:fill="auto"/>
            <w:vAlign w:val="center"/>
            <w:hideMark/>
          </w:tcPr>
          <w:p w14:paraId="09561FDD" w14:textId="77777777" w:rsidR="00D57379" w:rsidRPr="00D57379" w:rsidRDefault="00D57379" w:rsidP="00D57379">
            <w:pPr>
              <w:spacing w:line="240" w:lineRule="auto"/>
              <w:ind w:firstLine="0"/>
              <w:jc w:val="left"/>
              <w:rPr>
                <w:ins w:id="309" w:author="Warwick Wainwright" w:date="2018-07-24T17:29:00Z"/>
                <w:color w:val="000000"/>
                <w:sz w:val="20"/>
                <w:szCs w:val="20"/>
                <w:lang w:eastAsia="en-GB"/>
              </w:rPr>
            </w:pPr>
            <w:ins w:id="310" w:author="Warwick Wainwright" w:date="2018-07-24T17:29:00Z">
              <w:r w:rsidRPr="00D57379">
                <w:rPr>
                  <w:color w:val="000000"/>
                  <w:sz w:val="20"/>
                  <w:szCs w:val="20"/>
                  <w:lang w:eastAsia="en-GB"/>
                </w:rPr>
                <w:t>Gender</w:t>
              </w:r>
            </w:ins>
          </w:p>
        </w:tc>
        <w:tc>
          <w:tcPr>
            <w:tcW w:w="4880" w:type="dxa"/>
            <w:tcBorders>
              <w:top w:val="nil"/>
              <w:left w:val="nil"/>
              <w:bottom w:val="nil"/>
              <w:right w:val="nil"/>
            </w:tcBorders>
            <w:shd w:val="clear" w:color="auto" w:fill="auto"/>
            <w:vAlign w:val="center"/>
            <w:hideMark/>
          </w:tcPr>
          <w:p w14:paraId="481124CC" w14:textId="77777777" w:rsidR="00D57379" w:rsidRPr="00D57379" w:rsidRDefault="00D57379" w:rsidP="00D57379">
            <w:pPr>
              <w:spacing w:line="240" w:lineRule="auto"/>
              <w:ind w:firstLine="0"/>
              <w:jc w:val="left"/>
              <w:rPr>
                <w:ins w:id="311" w:author="Warwick Wainwright" w:date="2018-07-24T17:29:00Z"/>
                <w:color w:val="000000"/>
                <w:sz w:val="20"/>
                <w:szCs w:val="20"/>
                <w:lang w:eastAsia="en-GB"/>
              </w:rPr>
            </w:pPr>
            <w:ins w:id="312" w:author="Warwick Wainwright" w:date="2018-07-24T17:29:00Z">
              <w:r w:rsidRPr="00D57379">
                <w:rPr>
                  <w:color w:val="000000"/>
                  <w:sz w:val="20"/>
                  <w:szCs w:val="20"/>
                  <w:lang w:eastAsia="en-GB"/>
                </w:rPr>
                <w:t>1, if male, 0 otherwise</w:t>
              </w:r>
            </w:ins>
          </w:p>
        </w:tc>
        <w:tc>
          <w:tcPr>
            <w:tcW w:w="760" w:type="dxa"/>
            <w:tcBorders>
              <w:top w:val="nil"/>
              <w:left w:val="nil"/>
              <w:bottom w:val="nil"/>
              <w:right w:val="nil"/>
            </w:tcBorders>
            <w:shd w:val="clear" w:color="auto" w:fill="auto"/>
            <w:noWrap/>
            <w:vAlign w:val="center"/>
            <w:hideMark/>
          </w:tcPr>
          <w:p w14:paraId="54BD72D6" w14:textId="77777777" w:rsidR="00D57379" w:rsidRPr="00D57379" w:rsidRDefault="00D57379" w:rsidP="00D57379">
            <w:pPr>
              <w:spacing w:line="240" w:lineRule="auto"/>
              <w:ind w:firstLine="0"/>
              <w:jc w:val="left"/>
              <w:rPr>
                <w:ins w:id="313" w:author="Warwick Wainwright" w:date="2018-07-24T17:29:00Z"/>
                <w:color w:val="000000"/>
                <w:sz w:val="20"/>
                <w:szCs w:val="20"/>
                <w:lang w:eastAsia="en-GB"/>
              </w:rPr>
            </w:pPr>
            <w:ins w:id="314" w:author="Warwick Wainwright" w:date="2018-07-24T17:29:00Z">
              <w:r w:rsidRPr="00D57379">
                <w:rPr>
                  <w:color w:val="000000"/>
                  <w:sz w:val="20"/>
                  <w:szCs w:val="20"/>
                  <w:lang w:eastAsia="en-GB"/>
                </w:rPr>
                <w:t>0.83</w:t>
              </w:r>
            </w:ins>
          </w:p>
        </w:tc>
        <w:tc>
          <w:tcPr>
            <w:tcW w:w="940" w:type="dxa"/>
            <w:tcBorders>
              <w:top w:val="nil"/>
              <w:left w:val="nil"/>
              <w:bottom w:val="nil"/>
              <w:right w:val="nil"/>
            </w:tcBorders>
            <w:shd w:val="clear" w:color="auto" w:fill="auto"/>
            <w:noWrap/>
            <w:vAlign w:val="center"/>
            <w:hideMark/>
          </w:tcPr>
          <w:p w14:paraId="02EB5596" w14:textId="77777777" w:rsidR="00D57379" w:rsidRPr="00D57379" w:rsidRDefault="00D57379" w:rsidP="00D57379">
            <w:pPr>
              <w:spacing w:line="240" w:lineRule="auto"/>
              <w:ind w:firstLine="0"/>
              <w:jc w:val="left"/>
              <w:rPr>
                <w:ins w:id="315" w:author="Warwick Wainwright" w:date="2018-07-24T17:29:00Z"/>
                <w:color w:val="000000"/>
                <w:sz w:val="20"/>
                <w:szCs w:val="20"/>
                <w:lang w:eastAsia="en-GB"/>
              </w:rPr>
            </w:pPr>
            <w:ins w:id="316" w:author="Warwick Wainwright" w:date="2018-07-24T17:29:00Z">
              <w:r w:rsidRPr="00D57379">
                <w:rPr>
                  <w:color w:val="000000"/>
                  <w:sz w:val="20"/>
                  <w:szCs w:val="20"/>
                  <w:lang w:eastAsia="en-GB"/>
                </w:rPr>
                <w:t>0.91</w:t>
              </w:r>
            </w:ins>
          </w:p>
        </w:tc>
        <w:tc>
          <w:tcPr>
            <w:tcW w:w="1760" w:type="dxa"/>
            <w:tcBorders>
              <w:top w:val="nil"/>
              <w:left w:val="nil"/>
              <w:bottom w:val="nil"/>
              <w:right w:val="nil"/>
            </w:tcBorders>
            <w:shd w:val="clear" w:color="auto" w:fill="auto"/>
            <w:vAlign w:val="center"/>
            <w:hideMark/>
          </w:tcPr>
          <w:p w14:paraId="193F06CE" w14:textId="10E1997B" w:rsidR="00D57379" w:rsidRPr="002E2E8F" w:rsidRDefault="00D57379" w:rsidP="00D57379">
            <w:pPr>
              <w:spacing w:line="240" w:lineRule="auto"/>
              <w:ind w:firstLine="0"/>
              <w:jc w:val="left"/>
              <w:rPr>
                <w:ins w:id="317" w:author="Warwick Wainwright" w:date="2018-07-24T17:29:00Z"/>
                <w:color w:val="000000"/>
                <w:sz w:val="20"/>
                <w:szCs w:val="20"/>
                <w:vertAlign w:val="superscript"/>
                <w:lang w:eastAsia="en-GB"/>
                <w:rPrChange w:id="318" w:author="Warwick Wainwright" w:date="2018-07-24T17:32:00Z">
                  <w:rPr>
                    <w:ins w:id="319" w:author="Warwick Wainwright" w:date="2018-07-24T17:29:00Z"/>
                    <w:color w:val="000000"/>
                    <w:sz w:val="20"/>
                    <w:szCs w:val="20"/>
                    <w:lang w:eastAsia="en-GB"/>
                  </w:rPr>
                </w:rPrChange>
              </w:rPr>
            </w:pPr>
            <w:ins w:id="320" w:author="Warwick Wainwright" w:date="2018-07-24T17:29:00Z">
              <w:r w:rsidRPr="00D57379">
                <w:rPr>
                  <w:color w:val="000000"/>
                  <w:sz w:val="20"/>
                  <w:szCs w:val="20"/>
                  <w:lang w:eastAsia="en-GB"/>
                </w:rPr>
                <w:t>0.49</w:t>
              </w:r>
            </w:ins>
            <w:ins w:id="321" w:author="Warwick Wainwright" w:date="2018-07-24T17:32:00Z">
              <w:r w:rsidR="002E2E8F">
                <w:rPr>
                  <w:color w:val="000000"/>
                  <w:sz w:val="20"/>
                  <w:szCs w:val="20"/>
                  <w:vertAlign w:val="superscript"/>
                  <w:lang w:eastAsia="en-GB"/>
                </w:rPr>
                <w:t>a</w:t>
              </w:r>
            </w:ins>
          </w:p>
        </w:tc>
      </w:tr>
      <w:tr w:rsidR="00D57379" w:rsidRPr="00D57379" w14:paraId="72B08B68" w14:textId="77777777" w:rsidTr="00D57379">
        <w:trPr>
          <w:trHeight w:val="510"/>
          <w:ins w:id="322" w:author="Warwick Wainwright" w:date="2018-07-24T17:29:00Z"/>
        </w:trPr>
        <w:tc>
          <w:tcPr>
            <w:tcW w:w="880" w:type="dxa"/>
            <w:tcBorders>
              <w:top w:val="nil"/>
              <w:left w:val="nil"/>
              <w:bottom w:val="nil"/>
              <w:right w:val="nil"/>
            </w:tcBorders>
            <w:shd w:val="clear" w:color="auto" w:fill="auto"/>
            <w:vAlign w:val="center"/>
            <w:hideMark/>
          </w:tcPr>
          <w:p w14:paraId="45716683" w14:textId="77777777" w:rsidR="00D57379" w:rsidRPr="00D57379" w:rsidRDefault="00D57379" w:rsidP="00D57379">
            <w:pPr>
              <w:spacing w:line="240" w:lineRule="auto"/>
              <w:ind w:firstLine="0"/>
              <w:jc w:val="left"/>
              <w:rPr>
                <w:ins w:id="323" w:author="Warwick Wainwright" w:date="2018-07-24T17:29:00Z"/>
                <w:color w:val="000000"/>
                <w:sz w:val="20"/>
                <w:szCs w:val="20"/>
                <w:lang w:eastAsia="en-GB"/>
              </w:rPr>
            </w:pPr>
            <w:ins w:id="324" w:author="Warwick Wainwright" w:date="2018-07-24T17:29:00Z">
              <w:r w:rsidRPr="00D57379">
                <w:rPr>
                  <w:color w:val="000000"/>
                  <w:sz w:val="20"/>
                  <w:szCs w:val="20"/>
                  <w:lang w:eastAsia="en-GB"/>
                </w:rPr>
                <w:t>Age</w:t>
              </w:r>
            </w:ins>
          </w:p>
        </w:tc>
        <w:tc>
          <w:tcPr>
            <w:tcW w:w="4880" w:type="dxa"/>
            <w:tcBorders>
              <w:top w:val="nil"/>
              <w:left w:val="nil"/>
              <w:bottom w:val="nil"/>
              <w:right w:val="nil"/>
            </w:tcBorders>
            <w:shd w:val="clear" w:color="auto" w:fill="auto"/>
            <w:vAlign w:val="center"/>
            <w:hideMark/>
          </w:tcPr>
          <w:p w14:paraId="2A7698A4" w14:textId="77777777" w:rsidR="00D57379" w:rsidRPr="00D57379" w:rsidRDefault="00D57379" w:rsidP="00D57379">
            <w:pPr>
              <w:spacing w:line="240" w:lineRule="auto"/>
              <w:ind w:firstLine="0"/>
              <w:jc w:val="left"/>
              <w:rPr>
                <w:ins w:id="325" w:author="Warwick Wainwright" w:date="2018-07-24T17:29:00Z"/>
                <w:color w:val="000000"/>
                <w:sz w:val="20"/>
                <w:szCs w:val="20"/>
                <w:lang w:eastAsia="en-GB"/>
              </w:rPr>
            </w:pPr>
            <w:ins w:id="326" w:author="Warwick Wainwright" w:date="2018-07-24T17:29:00Z">
              <w:r w:rsidRPr="00D57379">
                <w:rPr>
                  <w:color w:val="000000"/>
                  <w:sz w:val="20"/>
                  <w:szCs w:val="20"/>
                  <w:lang w:eastAsia="en-GB"/>
                </w:rPr>
                <w:t>Categorical (1=&lt;20, 2=20-29, 3=30-39, 4=40-49, 5=50-59, 6=60-69, 7=over 70 years)</w:t>
              </w:r>
            </w:ins>
          </w:p>
        </w:tc>
        <w:tc>
          <w:tcPr>
            <w:tcW w:w="760" w:type="dxa"/>
            <w:tcBorders>
              <w:top w:val="nil"/>
              <w:left w:val="nil"/>
              <w:bottom w:val="nil"/>
              <w:right w:val="nil"/>
            </w:tcBorders>
            <w:shd w:val="clear" w:color="auto" w:fill="auto"/>
            <w:noWrap/>
            <w:vAlign w:val="center"/>
            <w:hideMark/>
          </w:tcPr>
          <w:p w14:paraId="22CA9862" w14:textId="77777777" w:rsidR="00D57379" w:rsidRPr="00D57379" w:rsidRDefault="00D57379" w:rsidP="00D57379">
            <w:pPr>
              <w:spacing w:line="240" w:lineRule="auto"/>
              <w:ind w:firstLine="0"/>
              <w:jc w:val="left"/>
              <w:rPr>
                <w:ins w:id="327" w:author="Warwick Wainwright" w:date="2018-07-24T17:29:00Z"/>
                <w:color w:val="000000"/>
                <w:sz w:val="20"/>
                <w:szCs w:val="20"/>
                <w:lang w:eastAsia="en-GB"/>
              </w:rPr>
            </w:pPr>
            <w:ins w:id="328" w:author="Warwick Wainwright" w:date="2018-07-24T17:29:00Z">
              <w:r w:rsidRPr="00D57379">
                <w:rPr>
                  <w:color w:val="000000"/>
                  <w:sz w:val="20"/>
                  <w:szCs w:val="20"/>
                  <w:lang w:eastAsia="en-GB"/>
                </w:rPr>
                <w:t>4.23</w:t>
              </w:r>
            </w:ins>
          </w:p>
        </w:tc>
        <w:tc>
          <w:tcPr>
            <w:tcW w:w="940" w:type="dxa"/>
            <w:tcBorders>
              <w:top w:val="nil"/>
              <w:left w:val="nil"/>
              <w:bottom w:val="nil"/>
              <w:right w:val="nil"/>
            </w:tcBorders>
            <w:shd w:val="clear" w:color="auto" w:fill="auto"/>
            <w:noWrap/>
            <w:vAlign w:val="center"/>
            <w:hideMark/>
          </w:tcPr>
          <w:p w14:paraId="5144A20B" w14:textId="77777777" w:rsidR="00D57379" w:rsidRPr="00D57379" w:rsidRDefault="00D57379" w:rsidP="00D57379">
            <w:pPr>
              <w:spacing w:line="240" w:lineRule="auto"/>
              <w:ind w:firstLine="0"/>
              <w:jc w:val="left"/>
              <w:rPr>
                <w:ins w:id="329" w:author="Warwick Wainwright" w:date="2018-07-24T17:29:00Z"/>
                <w:color w:val="000000"/>
                <w:sz w:val="20"/>
                <w:szCs w:val="20"/>
                <w:lang w:eastAsia="en-GB"/>
              </w:rPr>
            </w:pPr>
            <w:ins w:id="330" w:author="Warwick Wainwright" w:date="2018-07-24T17:29:00Z">
              <w:r w:rsidRPr="00D57379">
                <w:rPr>
                  <w:color w:val="000000"/>
                  <w:sz w:val="20"/>
                  <w:szCs w:val="20"/>
                  <w:lang w:eastAsia="en-GB"/>
                </w:rPr>
                <w:t>1.44</w:t>
              </w:r>
            </w:ins>
          </w:p>
        </w:tc>
        <w:tc>
          <w:tcPr>
            <w:tcW w:w="1760" w:type="dxa"/>
            <w:tcBorders>
              <w:top w:val="nil"/>
              <w:left w:val="nil"/>
              <w:bottom w:val="nil"/>
              <w:right w:val="nil"/>
            </w:tcBorders>
            <w:shd w:val="clear" w:color="auto" w:fill="auto"/>
            <w:vAlign w:val="bottom"/>
            <w:hideMark/>
          </w:tcPr>
          <w:p w14:paraId="510973E9" w14:textId="36E7DA1C" w:rsidR="00D57379" w:rsidRPr="002E2E8F" w:rsidRDefault="00D57379" w:rsidP="00D57379">
            <w:pPr>
              <w:spacing w:line="240" w:lineRule="auto"/>
              <w:ind w:firstLine="0"/>
              <w:jc w:val="left"/>
              <w:rPr>
                <w:ins w:id="331" w:author="Warwick Wainwright" w:date="2018-07-24T17:29:00Z"/>
                <w:color w:val="000000"/>
                <w:sz w:val="20"/>
                <w:szCs w:val="20"/>
                <w:vertAlign w:val="superscript"/>
                <w:lang w:eastAsia="en-GB"/>
                <w:rPrChange w:id="332" w:author="Warwick Wainwright" w:date="2018-07-24T17:32:00Z">
                  <w:rPr>
                    <w:ins w:id="333" w:author="Warwick Wainwright" w:date="2018-07-24T17:29:00Z"/>
                    <w:color w:val="000000"/>
                    <w:sz w:val="20"/>
                    <w:szCs w:val="20"/>
                    <w:lang w:eastAsia="en-GB"/>
                  </w:rPr>
                </w:rPrChange>
              </w:rPr>
            </w:pPr>
            <w:ins w:id="334" w:author="Warwick Wainwright" w:date="2018-07-24T17:29:00Z">
              <w:r w:rsidRPr="00D57379">
                <w:rPr>
                  <w:color w:val="000000"/>
                  <w:sz w:val="20"/>
                  <w:szCs w:val="20"/>
                  <w:lang w:eastAsia="en-GB"/>
                </w:rPr>
                <w:t>55.7% (25-64 years)</w:t>
              </w:r>
            </w:ins>
            <w:ins w:id="335" w:author="Warwick Wainwright" w:date="2018-07-24T17:32:00Z">
              <w:r w:rsidR="002E2E8F">
                <w:rPr>
                  <w:color w:val="000000"/>
                  <w:sz w:val="20"/>
                  <w:szCs w:val="20"/>
                  <w:vertAlign w:val="superscript"/>
                  <w:lang w:eastAsia="en-GB"/>
                </w:rPr>
                <w:t>a</w:t>
              </w:r>
            </w:ins>
          </w:p>
        </w:tc>
      </w:tr>
      <w:tr w:rsidR="00D57379" w:rsidRPr="00D57379" w14:paraId="26A9CED9" w14:textId="77777777" w:rsidTr="00D57379">
        <w:trPr>
          <w:trHeight w:val="510"/>
          <w:ins w:id="336" w:author="Warwick Wainwright" w:date="2018-07-24T17:29:00Z"/>
        </w:trPr>
        <w:tc>
          <w:tcPr>
            <w:tcW w:w="880" w:type="dxa"/>
            <w:tcBorders>
              <w:top w:val="nil"/>
              <w:left w:val="nil"/>
              <w:bottom w:val="nil"/>
              <w:right w:val="nil"/>
            </w:tcBorders>
            <w:shd w:val="clear" w:color="auto" w:fill="auto"/>
            <w:vAlign w:val="center"/>
            <w:hideMark/>
          </w:tcPr>
          <w:p w14:paraId="79E105D8" w14:textId="77777777" w:rsidR="00D57379" w:rsidRPr="00D57379" w:rsidRDefault="00D57379" w:rsidP="00D57379">
            <w:pPr>
              <w:spacing w:line="240" w:lineRule="auto"/>
              <w:ind w:firstLine="0"/>
              <w:jc w:val="left"/>
              <w:rPr>
                <w:ins w:id="337" w:author="Warwick Wainwright" w:date="2018-07-24T17:29:00Z"/>
                <w:color w:val="000000"/>
                <w:sz w:val="20"/>
                <w:szCs w:val="20"/>
                <w:lang w:eastAsia="en-GB"/>
              </w:rPr>
            </w:pPr>
            <w:ins w:id="338" w:author="Warwick Wainwright" w:date="2018-07-24T17:29:00Z">
              <w:r w:rsidRPr="00D57379">
                <w:rPr>
                  <w:color w:val="000000"/>
                  <w:sz w:val="20"/>
                  <w:szCs w:val="20"/>
                  <w:lang w:eastAsia="en-GB"/>
                </w:rPr>
                <w:t>EDU</w:t>
              </w:r>
            </w:ins>
          </w:p>
        </w:tc>
        <w:tc>
          <w:tcPr>
            <w:tcW w:w="4880" w:type="dxa"/>
            <w:tcBorders>
              <w:top w:val="nil"/>
              <w:left w:val="nil"/>
              <w:bottom w:val="nil"/>
              <w:right w:val="nil"/>
            </w:tcBorders>
            <w:shd w:val="clear" w:color="auto" w:fill="auto"/>
            <w:vAlign w:val="center"/>
            <w:hideMark/>
          </w:tcPr>
          <w:p w14:paraId="48AA336B" w14:textId="77777777" w:rsidR="00D57379" w:rsidRPr="00D57379" w:rsidRDefault="00D57379" w:rsidP="00D57379">
            <w:pPr>
              <w:spacing w:line="240" w:lineRule="auto"/>
              <w:ind w:firstLine="0"/>
              <w:jc w:val="left"/>
              <w:rPr>
                <w:ins w:id="339" w:author="Warwick Wainwright" w:date="2018-07-24T17:29:00Z"/>
                <w:color w:val="000000"/>
                <w:sz w:val="20"/>
                <w:szCs w:val="20"/>
                <w:lang w:eastAsia="en-GB"/>
              </w:rPr>
            </w:pPr>
            <w:ins w:id="340" w:author="Warwick Wainwright" w:date="2018-07-24T17:29:00Z">
              <w:r w:rsidRPr="00D57379">
                <w:rPr>
                  <w:color w:val="000000"/>
                  <w:sz w:val="20"/>
                  <w:szCs w:val="20"/>
                  <w:lang w:eastAsia="en-GB"/>
                </w:rPr>
                <w:t>Categorical (1=secondary, 2=college, 3=degree &amp; professional)</w:t>
              </w:r>
            </w:ins>
          </w:p>
        </w:tc>
        <w:tc>
          <w:tcPr>
            <w:tcW w:w="760" w:type="dxa"/>
            <w:tcBorders>
              <w:top w:val="nil"/>
              <w:left w:val="nil"/>
              <w:bottom w:val="nil"/>
              <w:right w:val="nil"/>
            </w:tcBorders>
            <w:shd w:val="clear" w:color="auto" w:fill="auto"/>
            <w:noWrap/>
            <w:vAlign w:val="center"/>
            <w:hideMark/>
          </w:tcPr>
          <w:p w14:paraId="448364C4" w14:textId="77777777" w:rsidR="00D57379" w:rsidRPr="00D57379" w:rsidRDefault="00D57379" w:rsidP="00D57379">
            <w:pPr>
              <w:spacing w:line="240" w:lineRule="auto"/>
              <w:ind w:firstLine="0"/>
              <w:jc w:val="left"/>
              <w:rPr>
                <w:ins w:id="341" w:author="Warwick Wainwright" w:date="2018-07-24T17:29:00Z"/>
                <w:color w:val="000000"/>
                <w:sz w:val="20"/>
                <w:szCs w:val="20"/>
                <w:lang w:eastAsia="en-GB"/>
              </w:rPr>
            </w:pPr>
            <w:ins w:id="342" w:author="Warwick Wainwright" w:date="2018-07-24T17:29:00Z">
              <w:r w:rsidRPr="00D57379">
                <w:rPr>
                  <w:color w:val="000000"/>
                  <w:sz w:val="20"/>
                  <w:szCs w:val="20"/>
                  <w:lang w:eastAsia="en-GB"/>
                </w:rPr>
                <w:t>1.58</w:t>
              </w:r>
            </w:ins>
          </w:p>
        </w:tc>
        <w:tc>
          <w:tcPr>
            <w:tcW w:w="940" w:type="dxa"/>
            <w:tcBorders>
              <w:top w:val="nil"/>
              <w:left w:val="nil"/>
              <w:bottom w:val="nil"/>
              <w:right w:val="nil"/>
            </w:tcBorders>
            <w:shd w:val="clear" w:color="auto" w:fill="auto"/>
            <w:noWrap/>
            <w:vAlign w:val="center"/>
            <w:hideMark/>
          </w:tcPr>
          <w:p w14:paraId="7FBD8552" w14:textId="77777777" w:rsidR="00D57379" w:rsidRPr="00D57379" w:rsidRDefault="00D57379" w:rsidP="00D57379">
            <w:pPr>
              <w:spacing w:line="240" w:lineRule="auto"/>
              <w:ind w:firstLine="0"/>
              <w:jc w:val="left"/>
              <w:rPr>
                <w:ins w:id="343" w:author="Warwick Wainwright" w:date="2018-07-24T17:29:00Z"/>
                <w:color w:val="000000"/>
                <w:sz w:val="20"/>
                <w:szCs w:val="20"/>
                <w:lang w:eastAsia="en-GB"/>
              </w:rPr>
            </w:pPr>
            <w:ins w:id="344" w:author="Warwick Wainwright" w:date="2018-07-24T17:29:00Z">
              <w:r w:rsidRPr="00D57379">
                <w:rPr>
                  <w:color w:val="000000"/>
                  <w:sz w:val="20"/>
                  <w:szCs w:val="20"/>
                  <w:lang w:eastAsia="en-GB"/>
                </w:rPr>
                <w:t>0.61</w:t>
              </w:r>
            </w:ins>
          </w:p>
        </w:tc>
        <w:tc>
          <w:tcPr>
            <w:tcW w:w="1760" w:type="dxa"/>
            <w:tcBorders>
              <w:top w:val="nil"/>
              <w:left w:val="nil"/>
              <w:bottom w:val="nil"/>
              <w:right w:val="nil"/>
            </w:tcBorders>
            <w:shd w:val="clear" w:color="auto" w:fill="auto"/>
            <w:vAlign w:val="bottom"/>
            <w:hideMark/>
          </w:tcPr>
          <w:p w14:paraId="24B09DFE" w14:textId="7D8F759A" w:rsidR="00D57379" w:rsidRPr="002E2E8F" w:rsidRDefault="00D57379" w:rsidP="00D57379">
            <w:pPr>
              <w:spacing w:line="240" w:lineRule="auto"/>
              <w:ind w:firstLine="0"/>
              <w:jc w:val="left"/>
              <w:rPr>
                <w:ins w:id="345" w:author="Warwick Wainwright" w:date="2018-07-24T17:29:00Z"/>
                <w:color w:val="000000"/>
                <w:sz w:val="20"/>
                <w:szCs w:val="20"/>
                <w:vertAlign w:val="superscript"/>
                <w:lang w:eastAsia="en-GB"/>
                <w:rPrChange w:id="346" w:author="Warwick Wainwright" w:date="2018-07-24T17:32:00Z">
                  <w:rPr>
                    <w:ins w:id="347" w:author="Warwick Wainwright" w:date="2018-07-24T17:29:00Z"/>
                    <w:color w:val="000000"/>
                    <w:sz w:val="20"/>
                    <w:szCs w:val="20"/>
                    <w:lang w:eastAsia="en-GB"/>
                  </w:rPr>
                </w:rPrChange>
              </w:rPr>
            </w:pPr>
            <w:ins w:id="348" w:author="Warwick Wainwright" w:date="2018-07-24T17:29:00Z">
              <w:r w:rsidRPr="00D57379">
                <w:rPr>
                  <w:color w:val="000000"/>
                  <w:sz w:val="20"/>
                  <w:szCs w:val="20"/>
                  <w:lang w:eastAsia="en-GB"/>
                </w:rPr>
                <w:t>85.6% (secondary or college)</w:t>
              </w:r>
            </w:ins>
            <w:ins w:id="349" w:author="Warwick Wainwright" w:date="2018-07-24T17:32:00Z">
              <w:r w:rsidR="002E2E8F">
                <w:rPr>
                  <w:color w:val="000000"/>
                  <w:sz w:val="20"/>
                  <w:szCs w:val="20"/>
                  <w:vertAlign w:val="superscript"/>
                  <w:lang w:eastAsia="en-GB"/>
                </w:rPr>
                <w:t>a</w:t>
              </w:r>
            </w:ins>
          </w:p>
        </w:tc>
      </w:tr>
      <w:tr w:rsidR="00D57379" w:rsidRPr="00D57379" w14:paraId="3EC90B52" w14:textId="77777777" w:rsidTr="00D57379">
        <w:trPr>
          <w:trHeight w:val="510"/>
          <w:ins w:id="350" w:author="Warwick Wainwright" w:date="2018-07-24T17:29:00Z"/>
        </w:trPr>
        <w:tc>
          <w:tcPr>
            <w:tcW w:w="880" w:type="dxa"/>
            <w:tcBorders>
              <w:top w:val="nil"/>
              <w:left w:val="nil"/>
              <w:bottom w:val="nil"/>
              <w:right w:val="nil"/>
            </w:tcBorders>
            <w:shd w:val="clear" w:color="auto" w:fill="auto"/>
            <w:vAlign w:val="center"/>
            <w:hideMark/>
          </w:tcPr>
          <w:p w14:paraId="5B712FCD" w14:textId="77777777" w:rsidR="00D57379" w:rsidRPr="00D57379" w:rsidRDefault="00D57379" w:rsidP="00D57379">
            <w:pPr>
              <w:spacing w:line="240" w:lineRule="auto"/>
              <w:ind w:firstLine="0"/>
              <w:jc w:val="left"/>
              <w:rPr>
                <w:ins w:id="351" w:author="Warwick Wainwright" w:date="2018-07-24T17:29:00Z"/>
                <w:color w:val="000000"/>
                <w:sz w:val="20"/>
                <w:szCs w:val="20"/>
                <w:lang w:eastAsia="en-GB"/>
              </w:rPr>
            </w:pPr>
            <w:ins w:id="352" w:author="Warwick Wainwright" w:date="2018-07-24T17:29:00Z">
              <w:r w:rsidRPr="00D57379">
                <w:rPr>
                  <w:color w:val="000000"/>
                  <w:sz w:val="20"/>
                  <w:szCs w:val="20"/>
                  <w:lang w:eastAsia="en-GB"/>
                </w:rPr>
                <w:t>Income</w:t>
              </w:r>
            </w:ins>
          </w:p>
        </w:tc>
        <w:tc>
          <w:tcPr>
            <w:tcW w:w="4880" w:type="dxa"/>
            <w:tcBorders>
              <w:top w:val="nil"/>
              <w:left w:val="nil"/>
              <w:bottom w:val="nil"/>
              <w:right w:val="nil"/>
            </w:tcBorders>
            <w:shd w:val="clear" w:color="auto" w:fill="auto"/>
            <w:vAlign w:val="center"/>
            <w:hideMark/>
          </w:tcPr>
          <w:p w14:paraId="2043A491" w14:textId="77777777" w:rsidR="00D57379" w:rsidRPr="00D57379" w:rsidRDefault="00D57379" w:rsidP="00D57379">
            <w:pPr>
              <w:spacing w:line="240" w:lineRule="auto"/>
              <w:ind w:firstLine="0"/>
              <w:jc w:val="left"/>
              <w:rPr>
                <w:ins w:id="353" w:author="Warwick Wainwright" w:date="2018-07-24T17:29:00Z"/>
                <w:color w:val="000000"/>
                <w:sz w:val="20"/>
                <w:szCs w:val="20"/>
                <w:lang w:eastAsia="en-GB"/>
              </w:rPr>
            </w:pPr>
            <w:ins w:id="354" w:author="Warwick Wainwright" w:date="2018-07-24T17:29:00Z">
              <w:r w:rsidRPr="00D57379">
                <w:rPr>
                  <w:color w:val="000000"/>
                  <w:sz w:val="20"/>
                  <w:szCs w:val="20"/>
                  <w:lang w:eastAsia="en-GB"/>
                </w:rPr>
                <w:t>Categorical (1=&lt;€45, 2=€45-€90, 3=€91-€181, 4=€181-€362, 5=€362-€678, 6=&gt;€679)</w:t>
              </w:r>
            </w:ins>
          </w:p>
        </w:tc>
        <w:tc>
          <w:tcPr>
            <w:tcW w:w="760" w:type="dxa"/>
            <w:tcBorders>
              <w:top w:val="nil"/>
              <w:left w:val="nil"/>
              <w:bottom w:val="nil"/>
              <w:right w:val="nil"/>
            </w:tcBorders>
            <w:shd w:val="clear" w:color="auto" w:fill="auto"/>
            <w:noWrap/>
            <w:vAlign w:val="center"/>
            <w:hideMark/>
          </w:tcPr>
          <w:p w14:paraId="5E0D0107" w14:textId="77777777" w:rsidR="00D57379" w:rsidRPr="00D57379" w:rsidRDefault="00D57379" w:rsidP="00D57379">
            <w:pPr>
              <w:spacing w:line="240" w:lineRule="auto"/>
              <w:ind w:firstLine="0"/>
              <w:jc w:val="left"/>
              <w:rPr>
                <w:ins w:id="355" w:author="Warwick Wainwright" w:date="2018-07-24T17:29:00Z"/>
                <w:color w:val="000000"/>
                <w:sz w:val="20"/>
                <w:szCs w:val="20"/>
                <w:lang w:eastAsia="en-GB"/>
              </w:rPr>
            </w:pPr>
            <w:ins w:id="356" w:author="Warwick Wainwright" w:date="2018-07-24T17:29:00Z">
              <w:r w:rsidRPr="00D57379">
                <w:rPr>
                  <w:color w:val="000000"/>
                  <w:sz w:val="20"/>
                  <w:szCs w:val="20"/>
                  <w:lang w:eastAsia="en-GB"/>
                </w:rPr>
                <w:t>3.8</w:t>
              </w:r>
            </w:ins>
          </w:p>
        </w:tc>
        <w:tc>
          <w:tcPr>
            <w:tcW w:w="940" w:type="dxa"/>
            <w:tcBorders>
              <w:top w:val="nil"/>
              <w:left w:val="nil"/>
              <w:bottom w:val="nil"/>
              <w:right w:val="nil"/>
            </w:tcBorders>
            <w:shd w:val="clear" w:color="auto" w:fill="auto"/>
            <w:noWrap/>
            <w:vAlign w:val="center"/>
            <w:hideMark/>
          </w:tcPr>
          <w:p w14:paraId="33ED45C8" w14:textId="77777777" w:rsidR="00D57379" w:rsidRPr="00D57379" w:rsidRDefault="00D57379" w:rsidP="00D57379">
            <w:pPr>
              <w:spacing w:line="240" w:lineRule="auto"/>
              <w:ind w:firstLine="0"/>
              <w:jc w:val="left"/>
              <w:rPr>
                <w:ins w:id="357" w:author="Warwick Wainwright" w:date="2018-07-24T17:29:00Z"/>
                <w:color w:val="000000"/>
                <w:sz w:val="20"/>
                <w:szCs w:val="20"/>
                <w:lang w:eastAsia="en-GB"/>
              </w:rPr>
            </w:pPr>
            <w:ins w:id="358" w:author="Warwick Wainwright" w:date="2018-07-24T17:29:00Z">
              <w:r w:rsidRPr="00D57379">
                <w:rPr>
                  <w:color w:val="000000"/>
                  <w:sz w:val="20"/>
                  <w:szCs w:val="20"/>
                  <w:lang w:eastAsia="en-GB"/>
                </w:rPr>
                <w:t>1.45</w:t>
              </w:r>
            </w:ins>
          </w:p>
        </w:tc>
        <w:tc>
          <w:tcPr>
            <w:tcW w:w="1760" w:type="dxa"/>
            <w:tcBorders>
              <w:top w:val="nil"/>
              <w:left w:val="nil"/>
              <w:bottom w:val="nil"/>
              <w:right w:val="nil"/>
            </w:tcBorders>
            <w:shd w:val="clear" w:color="auto" w:fill="auto"/>
            <w:vAlign w:val="bottom"/>
            <w:hideMark/>
          </w:tcPr>
          <w:p w14:paraId="309AD423" w14:textId="347A23D6" w:rsidR="00D57379" w:rsidRPr="002E2E8F" w:rsidRDefault="00D57379" w:rsidP="00D57379">
            <w:pPr>
              <w:spacing w:line="240" w:lineRule="auto"/>
              <w:ind w:firstLine="0"/>
              <w:jc w:val="left"/>
              <w:rPr>
                <w:ins w:id="359" w:author="Warwick Wainwright" w:date="2018-07-24T17:29:00Z"/>
                <w:color w:val="000000"/>
                <w:sz w:val="20"/>
                <w:szCs w:val="20"/>
                <w:vertAlign w:val="superscript"/>
                <w:lang w:eastAsia="en-GB"/>
                <w:rPrChange w:id="360" w:author="Warwick Wainwright" w:date="2018-07-24T17:32:00Z">
                  <w:rPr>
                    <w:ins w:id="361" w:author="Warwick Wainwright" w:date="2018-07-24T17:29:00Z"/>
                    <w:color w:val="000000"/>
                    <w:sz w:val="20"/>
                    <w:szCs w:val="20"/>
                    <w:lang w:eastAsia="en-GB"/>
                  </w:rPr>
                </w:rPrChange>
              </w:rPr>
            </w:pPr>
            <w:ins w:id="362" w:author="Warwick Wainwright" w:date="2018-07-24T17:29:00Z">
              <w:r w:rsidRPr="00D57379">
                <w:rPr>
                  <w:color w:val="000000"/>
                  <w:sz w:val="20"/>
                  <w:szCs w:val="20"/>
                  <w:lang w:eastAsia="en-GB"/>
                </w:rPr>
                <w:t>€ 566</w:t>
              </w:r>
            </w:ins>
            <w:ins w:id="363" w:author="Warwick Wainwright" w:date="2018-07-24T17:32:00Z">
              <w:r w:rsidR="002E2E8F">
                <w:rPr>
                  <w:color w:val="000000"/>
                  <w:sz w:val="20"/>
                  <w:szCs w:val="20"/>
                  <w:vertAlign w:val="superscript"/>
                  <w:lang w:eastAsia="en-GB"/>
                </w:rPr>
                <w:t>b</w:t>
              </w:r>
            </w:ins>
          </w:p>
        </w:tc>
      </w:tr>
      <w:tr w:rsidR="00D57379" w:rsidRPr="00D57379" w14:paraId="1DCB8E97" w14:textId="77777777" w:rsidTr="00D57379">
        <w:trPr>
          <w:trHeight w:val="285"/>
          <w:ins w:id="364" w:author="Warwick Wainwright" w:date="2018-07-24T17:29:00Z"/>
        </w:trPr>
        <w:tc>
          <w:tcPr>
            <w:tcW w:w="880" w:type="dxa"/>
            <w:tcBorders>
              <w:top w:val="nil"/>
              <w:left w:val="nil"/>
              <w:bottom w:val="nil"/>
              <w:right w:val="nil"/>
            </w:tcBorders>
            <w:shd w:val="clear" w:color="auto" w:fill="auto"/>
            <w:vAlign w:val="center"/>
            <w:hideMark/>
          </w:tcPr>
          <w:p w14:paraId="41C42301" w14:textId="77777777" w:rsidR="00D57379" w:rsidRPr="00D57379" w:rsidRDefault="00D57379" w:rsidP="00D57379">
            <w:pPr>
              <w:spacing w:line="240" w:lineRule="auto"/>
              <w:ind w:firstLine="0"/>
              <w:jc w:val="left"/>
              <w:rPr>
                <w:ins w:id="365" w:author="Warwick Wainwright" w:date="2018-07-24T17:29:00Z"/>
                <w:color w:val="000000"/>
                <w:sz w:val="20"/>
                <w:szCs w:val="20"/>
                <w:lang w:eastAsia="en-GB"/>
              </w:rPr>
            </w:pPr>
            <w:ins w:id="366" w:author="Warwick Wainwright" w:date="2018-07-24T17:29:00Z">
              <w:r w:rsidRPr="00D57379">
                <w:rPr>
                  <w:color w:val="000000"/>
                  <w:sz w:val="20"/>
                  <w:szCs w:val="20"/>
                  <w:lang w:eastAsia="en-GB"/>
                </w:rPr>
                <w:t>Size</w:t>
              </w:r>
            </w:ins>
          </w:p>
        </w:tc>
        <w:tc>
          <w:tcPr>
            <w:tcW w:w="4880" w:type="dxa"/>
            <w:tcBorders>
              <w:top w:val="nil"/>
              <w:left w:val="nil"/>
              <w:bottom w:val="nil"/>
              <w:right w:val="nil"/>
            </w:tcBorders>
            <w:shd w:val="clear" w:color="auto" w:fill="auto"/>
            <w:vAlign w:val="center"/>
            <w:hideMark/>
          </w:tcPr>
          <w:p w14:paraId="1C7FAB84" w14:textId="77777777" w:rsidR="00D57379" w:rsidRPr="00D57379" w:rsidRDefault="00D57379" w:rsidP="00D57379">
            <w:pPr>
              <w:spacing w:line="240" w:lineRule="auto"/>
              <w:ind w:firstLine="0"/>
              <w:jc w:val="left"/>
              <w:rPr>
                <w:ins w:id="367" w:author="Warwick Wainwright" w:date="2018-07-24T17:29:00Z"/>
                <w:color w:val="000000"/>
                <w:sz w:val="20"/>
                <w:szCs w:val="20"/>
                <w:lang w:eastAsia="en-GB"/>
              </w:rPr>
            </w:pPr>
            <w:ins w:id="368" w:author="Warwick Wainwright" w:date="2018-07-24T17:29:00Z">
              <w:r w:rsidRPr="00D57379">
                <w:rPr>
                  <w:color w:val="000000"/>
                  <w:sz w:val="20"/>
                  <w:szCs w:val="20"/>
                  <w:lang w:eastAsia="en-GB"/>
                </w:rPr>
                <w:t>Categorical (1=1-2 ha, 2=3-6 ha, 3=7-20 ha, 4=&gt;20 ha)</w:t>
              </w:r>
            </w:ins>
          </w:p>
        </w:tc>
        <w:tc>
          <w:tcPr>
            <w:tcW w:w="760" w:type="dxa"/>
            <w:tcBorders>
              <w:top w:val="nil"/>
              <w:left w:val="nil"/>
              <w:bottom w:val="nil"/>
              <w:right w:val="nil"/>
            </w:tcBorders>
            <w:shd w:val="clear" w:color="auto" w:fill="auto"/>
            <w:noWrap/>
            <w:vAlign w:val="center"/>
            <w:hideMark/>
          </w:tcPr>
          <w:p w14:paraId="68E3ABBC" w14:textId="77777777" w:rsidR="00D57379" w:rsidRPr="00D57379" w:rsidRDefault="00D57379" w:rsidP="00D57379">
            <w:pPr>
              <w:spacing w:line="240" w:lineRule="auto"/>
              <w:ind w:firstLine="0"/>
              <w:jc w:val="left"/>
              <w:rPr>
                <w:ins w:id="369" w:author="Warwick Wainwright" w:date="2018-07-24T17:29:00Z"/>
                <w:color w:val="000000"/>
                <w:sz w:val="20"/>
                <w:szCs w:val="20"/>
                <w:lang w:eastAsia="en-GB"/>
              </w:rPr>
            </w:pPr>
            <w:ins w:id="370" w:author="Warwick Wainwright" w:date="2018-07-24T17:29:00Z">
              <w:r w:rsidRPr="00D57379">
                <w:rPr>
                  <w:color w:val="000000"/>
                  <w:sz w:val="20"/>
                  <w:szCs w:val="20"/>
                  <w:lang w:eastAsia="en-GB"/>
                </w:rPr>
                <w:t>2.59</w:t>
              </w:r>
            </w:ins>
          </w:p>
        </w:tc>
        <w:tc>
          <w:tcPr>
            <w:tcW w:w="940" w:type="dxa"/>
            <w:tcBorders>
              <w:top w:val="nil"/>
              <w:left w:val="nil"/>
              <w:bottom w:val="nil"/>
              <w:right w:val="nil"/>
            </w:tcBorders>
            <w:shd w:val="clear" w:color="auto" w:fill="auto"/>
            <w:noWrap/>
            <w:vAlign w:val="center"/>
            <w:hideMark/>
          </w:tcPr>
          <w:p w14:paraId="014041C3" w14:textId="77777777" w:rsidR="00D57379" w:rsidRPr="00D57379" w:rsidRDefault="00D57379" w:rsidP="00D57379">
            <w:pPr>
              <w:spacing w:line="240" w:lineRule="auto"/>
              <w:ind w:firstLine="0"/>
              <w:jc w:val="left"/>
              <w:rPr>
                <w:ins w:id="371" w:author="Warwick Wainwright" w:date="2018-07-24T17:29:00Z"/>
                <w:color w:val="000000"/>
                <w:sz w:val="20"/>
                <w:szCs w:val="20"/>
                <w:lang w:eastAsia="en-GB"/>
              </w:rPr>
            </w:pPr>
            <w:ins w:id="372" w:author="Warwick Wainwright" w:date="2018-07-24T17:29:00Z">
              <w:r w:rsidRPr="00D57379">
                <w:rPr>
                  <w:color w:val="000000"/>
                  <w:sz w:val="20"/>
                  <w:szCs w:val="20"/>
                  <w:lang w:eastAsia="en-GB"/>
                </w:rPr>
                <w:t>1.05</w:t>
              </w:r>
            </w:ins>
          </w:p>
        </w:tc>
        <w:tc>
          <w:tcPr>
            <w:tcW w:w="1760" w:type="dxa"/>
            <w:tcBorders>
              <w:top w:val="nil"/>
              <w:left w:val="nil"/>
              <w:bottom w:val="nil"/>
              <w:right w:val="nil"/>
            </w:tcBorders>
            <w:shd w:val="clear" w:color="auto" w:fill="auto"/>
            <w:vAlign w:val="center"/>
            <w:hideMark/>
          </w:tcPr>
          <w:p w14:paraId="19278FFD" w14:textId="63B6F94E" w:rsidR="00D57379" w:rsidRPr="002E2E8F" w:rsidRDefault="00D57379" w:rsidP="00D57379">
            <w:pPr>
              <w:spacing w:line="240" w:lineRule="auto"/>
              <w:ind w:firstLine="0"/>
              <w:jc w:val="left"/>
              <w:rPr>
                <w:ins w:id="373" w:author="Warwick Wainwright" w:date="2018-07-24T17:29:00Z"/>
                <w:color w:val="000000"/>
                <w:sz w:val="20"/>
                <w:szCs w:val="20"/>
                <w:vertAlign w:val="superscript"/>
                <w:lang w:eastAsia="en-GB"/>
                <w:rPrChange w:id="374" w:author="Warwick Wainwright" w:date="2018-07-24T17:32:00Z">
                  <w:rPr>
                    <w:ins w:id="375" w:author="Warwick Wainwright" w:date="2018-07-24T17:29:00Z"/>
                    <w:color w:val="000000"/>
                    <w:sz w:val="20"/>
                    <w:szCs w:val="20"/>
                    <w:lang w:eastAsia="en-GB"/>
                  </w:rPr>
                </w:rPrChange>
              </w:rPr>
            </w:pPr>
            <w:ins w:id="376" w:author="Warwick Wainwright" w:date="2018-07-24T17:29:00Z">
              <w:r w:rsidRPr="00D57379">
                <w:rPr>
                  <w:color w:val="000000"/>
                  <w:sz w:val="20"/>
                  <w:szCs w:val="20"/>
                  <w:lang w:eastAsia="en-GB"/>
                </w:rPr>
                <w:t xml:space="preserve">3.6 </w:t>
              </w:r>
              <w:proofErr w:type="spellStart"/>
              <w:r w:rsidRPr="00D57379">
                <w:rPr>
                  <w:color w:val="000000"/>
                  <w:sz w:val="20"/>
                  <w:szCs w:val="20"/>
                  <w:lang w:eastAsia="en-GB"/>
                </w:rPr>
                <w:t>ha</w:t>
              </w:r>
            </w:ins>
            <w:ins w:id="377" w:author="Warwick Wainwright" w:date="2018-07-24T17:32:00Z">
              <w:r w:rsidR="002E2E8F">
                <w:rPr>
                  <w:color w:val="000000"/>
                  <w:sz w:val="20"/>
                  <w:szCs w:val="20"/>
                  <w:vertAlign w:val="superscript"/>
                  <w:lang w:eastAsia="en-GB"/>
                </w:rPr>
                <w:t>c</w:t>
              </w:r>
            </w:ins>
            <w:proofErr w:type="spellEnd"/>
          </w:p>
        </w:tc>
      </w:tr>
      <w:tr w:rsidR="00D57379" w:rsidRPr="00D57379" w14:paraId="77F5E14A" w14:textId="77777777" w:rsidTr="00D57379">
        <w:trPr>
          <w:trHeight w:val="300"/>
          <w:ins w:id="378" w:author="Warwick Wainwright" w:date="2018-07-24T17:29:00Z"/>
        </w:trPr>
        <w:tc>
          <w:tcPr>
            <w:tcW w:w="880" w:type="dxa"/>
            <w:tcBorders>
              <w:top w:val="nil"/>
              <w:left w:val="nil"/>
              <w:bottom w:val="nil"/>
              <w:right w:val="nil"/>
            </w:tcBorders>
            <w:shd w:val="clear" w:color="auto" w:fill="auto"/>
            <w:vAlign w:val="center"/>
            <w:hideMark/>
          </w:tcPr>
          <w:p w14:paraId="252A063E" w14:textId="77777777" w:rsidR="00D57379" w:rsidRPr="00D57379" w:rsidRDefault="00D57379" w:rsidP="00D57379">
            <w:pPr>
              <w:spacing w:line="240" w:lineRule="auto"/>
              <w:ind w:firstLine="0"/>
              <w:jc w:val="left"/>
              <w:rPr>
                <w:ins w:id="379" w:author="Warwick Wainwright" w:date="2018-07-24T17:29:00Z"/>
                <w:color w:val="000000"/>
                <w:sz w:val="20"/>
                <w:szCs w:val="20"/>
                <w:lang w:eastAsia="en-GB"/>
              </w:rPr>
            </w:pPr>
            <w:ins w:id="380" w:author="Warwick Wainwright" w:date="2018-07-24T17:29:00Z">
              <w:r w:rsidRPr="00D57379">
                <w:rPr>
                  <w:color w:val="000000"/>
                  <w:sz w:val="20"/>
                  <w:szCs w:val="20"/>
                  <w:lang w:eastAsia="en-GB"/>
                </w:rPr>
                <w:t>FRB</w:t>
              </w:r>
            </w:ins>
          </w:p>
        </w:tc>
        <w:tc>
          <w:tcPr>
            <w:tcW w:w="4880" w:type="dxa"/>
            <w:tcBorders>
              <w:top w:val="nil"/>
              <w:left w:val="nil"/>
              <w:bottom w:val="nil"/>
              <w:right w:val="nil"/>
            </w:tcBorders>
            <w:shd w:val="clear" w:color="auto" w:fill="auto"/>
            <w:vAlign w:val="center"/>
            <w:hideMark/>
          </w:tcPr>
          <w:p w14:paraId="583E5060" w14:textId="77777777" w:rsidR="00D57379" w:rsidRPr="00D57379" w:rsidRDefault="00D57379" w:rsidP="00D57379">
            <w:pPr>
              <w:spacing w:line="240" w:lineRule="auto"/>
              <w:ind w:firstLine="0"/>
              <w:jc w:val="left"/>
              <w:rPr>
                <w:ins w:id="381" w:author="Warwick Wainwright" w:date="2018-07-24T17:29:00Z"/>
                <w:color w:val="000000"/>
                <w:sz w:val="20"/>
                <w:szCs w:val="20"/>
                <w:lang w:eastAsia="en-GB"/>
              </w:rPr>
            </w:pPr>
            <w:ins w:id="382" w:author="Warwick Wainwright" w:date="2018-07-24T17:29:00Z">
              <w:r w:rsidRPr="00D57379">
                <w:rPr>
                  <w:color w:val="000000"/>
                  <w:sz w:val="20"/>
                  <w:szCs w:val="20"/>
                  <w:lang w:eastAsia="en-GB"/>
                </w:rPr>
                <w:t>1, if farming with rare breeds, 0 otherwise</w:t>
              </w:r>
            </w:ins>
          </w:p>
        </w:tc>
        <w:tc>
          <w:tcPr>
            <w:tcW w:w="760" w:type="dxa"/>
            <w:tcBorders>
              <w:top w:val="nil"/>
              <w:left w:val="nil"/>
              <w:bottom w:val="nil"/>
              <w:right w:val="nil"/>
            </w:tcBorders>
            <w:shd w:val="clear" w:color="auto" w:fill="auto"/>
            <w:noWrap/>
            <w:vAlign w:val="center"/>
            <w:hideMark/>
          </w:tcPr>
          <w:p w14:paraId="699E5EE2" w14:textId="77777777" w:rsidR="00D57379" w:rsidRPr="00D57379" w:rsidRDefault="00D57379" w:rsidP="00D57379">
            <w:pPr>
              <w:spacing w:line="240" w:lineRule="auto"/>
              <w:ind w:firstLine="0"/>
              <w:jc w:val="left"/>
              <w:rPr>
                <w:ins w:id="383" w:author="Warwick Wainwright" w:date="2018-07-24T17:29:00Z"/>
                <w:color w:val="000000"/>
                <w:sz w:val="20"/>
                <w:szCs w:val="20"/>
                <w:lang w:eastAsia="en-GB"/>
              </w:rPr>
            </w:pPr>
            <w:ins w:id="384" w:author="Warwick Wainwright" w:date="2018-07-24T17:29:00Z">
              <w:r w:rsidRPr="00D57379">
                <w:rPr>
                  <w:color w:val="000000"/>
                  <w:sz w:val="20"/>
                  <w:szCs w:val="20"/>
                  <w:lang w:eastAsia="en-GB"/>
                </w:rPr>
                <w:t>0.4</w:t>
              </w:r>
            </w:ins>
          </w:p>
        </w:tc>
        <w:tc>
          <w:tcPr>
            <w:tcW w:w="940" w:type="dxa"/>
            <w:tcBorders>
              <w:top w:val="nil"/>
              <w:left w:val="nil"/>
              <w:bottom w:val="nil"/>
              <w:right w:val="nil"/>
            </w:tcBorders>
            <w:shd w:val="clear" w:color="auto" w:fill="auto"/>
            <w:noWrap/>
            <w:vAlign w:val="center"/>
            <w:hideMark/>
          </w:tcPr>
          <w:p w14:paraId="7BAAEAD3" w14:textId="77777777" w:rsidR="00D57379" w:rsidRPr="00D57379" w:rsidRDefault="00D57379" w:rsidP="00D57379">
            <w:pPr>
              <w:spacing w:line="240" w:lineRule="auto"/>
              <w:ind w:firstLine="0"/>
              <w:jc w:val="left"/>
              <w:rPr>
                <w:ins w:id="385" w:author="Warwick Wainwright" w:date="2018-07-24T17:29:00Z"/>
                <w:color w:val="000000"/>
                <w:sz w:val="20"/>
                <w:szCs w:val="20"/>
                <w:lang w:eastAsia="en-GB"/>
              </w:rPr>
            </w:pPr>
            <w:ins w:id="386" w:author="Warwick Wainwright" w:date="2018-07-24T17:29:00Z">
              <w:r w:rsidRPr="00D57379">
                <w:rPr>
                  <w:color w:val="000000"/>
                  <w:sz w:val="20"/>
                  <w:szCs w:val="20"/>
                  <w:lang w:eastAsia="en-GB"/>
                </w:rPr>
                <w:t>0.49</w:t>
              </w:r>
            </w:ins>
          </w:p>
        </w:tc>
        <w:tc>
          <w:tcPr>
            <w:tcW w:w="1760" w:type="dxa"/>
            <w:tcBorders>
              <w:top w:val="nil"/>
              <w:left w:val="nil"/>
              <w:bottom w:val="nil"/>
              <w:right w:val="nil"/>
            </w:tcBorders>
            <w:shd w:val="clear" w:color="auto" w:fill="auto"/>
            <w:noWrap/>
            <w:vAlign w:val="center"/>
            <w:hideMark/>
          </w:tcPr>
          <w:p w14:paraId="66FFA1FA" w14:textId="77777777" w:rsidR="00D57379" w:rsidRPr="00D57379" w:rsidRDefault="00D57379" w:rsidP="00D57379">
            <w:pPr>
              <w:spacing w:line="240" w:lineRule="auto"/>
              <w:ind w:firstLine="0"/>
              <w:jc w:val="left"/>
              <w:rPr>
                <w:ins w:id="387" w:author="Warwick Wainwright" w:date="2018-07-24T17:29:00Z"/>
                <w:color w:val="000000"/>
                <w:szCs w:val="22"/>
                <w:lang w:eastAsia="en-GB"/>
              </w:rPr>
            </w:pPr>
            <w:ins w:id="388" w:author="Warwick Wainwright" w:date="2018-07-24T17:29:00Z">
              <w:r w:rsidRPr="00D57379">
                <w:rPr>
                  <w:color w:val="000000"/>
                  <w:szCs w:val="22"/>
                  <w:lang w:eastAsia="en-GB"/>
                </w:rPr>
                <w:t>-</w:t>
              </w:r>
            </w:ins>
          </w:p>
        </w:tc>
      </w:tr>
      <w:tr w:rsidR="00D57379" w:rsidRPr="00D57379" w14:paraId="15F71638" w14:textId="77777777" w:rsidTr="00D57379">
        <w:trPr>
          <w:trHeight w:val="510"/>
          <w:ins w:id="389" w:author="Warwick Wainwright" w:date="2018-07-24T17:29:00Z"/>
        </w:trPr>
        <w:tc>
          <w:tcPr>
            <w:tcW w:w="880" w:type="dxa"/>
            <w:tcBorders>
              <w:top w:val="nil"/>
              <w:left w:val="nil"/>
              <w:bottom w:val="nil"/>
              <w:right w:val="nil"/>
            </w:tcBorders>
            <w:shd w:val="clear" w:color="auto" w:fill="auto"/>
            <w:vAlign w:val="center"/>
            <w:hideMark/>
          </w:tcPr>
          <w:p w14:paraId="2ED0BC2F" w14:textId="77777777" w:rsidR="00D57379" w:rsidRPr="00D57379" w:rsidRDefault="00D57379" w:rsidP="00D57379">
            <w:pPr>
              <w:spacing w:line="240" w:lineRule="auto"/>
              <w:ind w:firstLine="0"/>
              <w:jc w:val="left"/>
              <w:rPr>
                <w:ins w:id="390" w:author="Warwick Wainwright" w:date="2018-07-24T17:29:00Z"/>
                <w:color w:val="000000"/>
                <w:sz w:val="20"/>
                <w:szCs w:val="20"/>
                <w:lang w:eastAsia="en-GB"/>
              </w:rPr>
            </w:pPr>
            <w:ins w:id="391" w:author="Warwick Wainwright" w:date="2018-07-24T17:29:00Z">
              <w:r w:rsidRPr="00D57379">
                <w:rPr>
                  <w:color w:val="000000"/>
                  <w:sz w:val="20"/>
                  <w:szCs w:val="20"/>
                  <w:lang w:eastAsia="en-GB"/>
                </w:rPr>
                <w:t>CON</w:t>
              </w:r>
            </w:ins>
          </w:p>
        </w:tc>
        <w:tc>
          <w:tcPr>
            <w:tcW w:w="4880" w:type="dxa"/>
            <w:tcBorders>
              <w:top w:val="nil"/>
              <w:left w:val="nil"/>
              <w:bottom w:val="nil"/>
              <w:right w:val="nil"/>
            </w:tcBorders>
            <w:shd w:val="clear" w:color="auto" w:fill="auto"/>
            <w:vAlign w:val="center"/>
            <w:hideMark/>
          </w:tcPr>
          <w:p w14:paraId="18D02AEC" w14:textId="77777777" w:rsidR="00D57379" w:rsidRPr="00D57379" w:rsidRDefault="00D57379" w:rsidP="00D57379">
            <w:pPr>
              <w:spacing w:line="240" w:lineRule="auto"/>
              <w:ind w:firstLine="0"/>
              <w:jc w:val="left"/>
              <w:rPr>
                <w:ins w:id="392" w:author="Warwick Wainwright" w:date="2018-07-24T17:29:00Z"/>
                <w:color w:val="000000"/>
                <w:sz w:val="20"/>
                <w:szCs w:val="20"/>
                <w:lang w:eastAsia="en-GB"/>
              </w:rPr>
            </w:pPr>
            <w:ins w:id="393" w:author="Warwick Wainwright" w:date="2018-07-24T17:29:00Z">
              <w:r w:rsidRPr="00D57379">
                <w:rPr>
                  <w:color w:val="000000"/>
                  <w:sz w:val="20"/>
                  <w:szCs w:val="20"/>
                  <w:lang w:eastAsia="en-GB"/>
                </w:rPr>
                <w:t>1, if farmer would consider farming with rare breed in the future, 0 otherwise</w:t>
              </w:r>
            </w:ins>
          </w:p>
        </w:tc>
        <w:tc>
          <w:tcPr>
            <w:tcW w:w="760" w:type="dxa"/>
            <w:tcBorders>
              <w:top w:val="nil"/>
              <w:left w:val="nil"/>
              <w:bottom w:val="nil"/>
              <w:right w:val="nil"/>
            </w:tcBorders>
            <w:shd w:val="clear" w:color="auto" w:fill="auto"/>
            <w:noWrap/>
            <w:vAlign w:val="center"/>
            <w:hideMark/>
          </w:tcPr>
          <w:p w14:paraId="050B5D08" w14:textId="77777777" w:rsidR="00D57379" w:rsidRPr="00D57379" w:rsidRDefault="00D57379" w:rsidP="00D57379">
            <w:pPr>
              <w:spacing w:line="240" w:lineRule="auto"/>
              <w:ind w:firstLine="0"/>
              <w:jc w:val="left"/>
              <w:rPr>
                <w:ins w:id="394" w:author="Warwick Wainwright" w:date="2018-07-24T17:29:00Z"/>
                <w:color w:val="000000"/>
                <w:sz w:val="20"/>
                <w:szCs w:val="20"/>
                <w:lang w:eastAsia="en-GB"/>
              </w:rPr>
            </w:pPr>
            <w:ins w:id="395" w:author="Warwick Wainwright" w:date="2018-07-24T17:29:00Z">
              <w:r w:rsidRPr="00D57379">
                <w:rPr>
                  <w:color w:val="000000"/>
                  <w:sz w:val="20"/>
                  <w:szCs w:val="20"/>
                  <w:lang w:eastAsia="en-GB"/>
                </w:rPr>
                <w:t>0.89</w:t>
              </w:r>
            </w:ins>
          </w:p>
        </w:tc>
        <w:tc>
          <w:tcPr>
            <w:tcW w:w="940" w:type="dxa"/>
            <w:tcBorders>
              <w:top w:val="nil"/>
              <w:left w:val="nil"/>
              <w:bottom w:val="nil"/>
              <w:right w:val="nil"/>
            </w:tcBorders>
            <w:shd w:val="clear" w:color="auto" w:fill="auto"/>
            <w:noWrap/>
            <w:vAlign w:val="center"/>
            <w:hideMark/>
          </w:tcPr>
          <w:p w14:paraId="1FFC9F5A" w14:textId="77777777" w:rsidR="00D57379" w:rsidRPr="00D57379" w:rsidRDefault="00D57379" w:rsidP="00D57379">
            <w:pPr>
              <w:spacing w:line="240" w:lineRule="auto"/>
              <w:ind w:firstLine="0"/>
              <w:jc w:val="left"/>
              <w:rPr>
                <w:ins w:id="396" w:author="Warwick Wainwright" w:date="2018-07-24T17:29:00Z"/>
                <w:color w:val="000000"/>
                <w:sz w:val="20"/>
                <w:szCs w:val="20"/>
                <w:lang w:eastAsia="en-GB"/>
              </w:rPr>
            </w:pPr>
            <w:ins w:id="397" w:author="Warwick Wainwright" w:date="2018-07-24T17:29:00Z">
              <w:r w:rsidRPr="00D57379">
                <w:rPr>
                  <w:color w:val="000000"/>
                  <w:sz w:val="20"/>
                  <w:szCs w:val="20"/>
                  <w:lang w:eastAsia="en-GB"/>
                </w:rPr>
                <w:t>0.32</w:t>
              </w:r>
            </w:ins>
          </w:p>
        </w:tc>
        <w:tc>
          <w:tcPr>
            <w:tcW w:w="1760" w:type="dxa"/>
            <w:tcBorders>
              <w:top w:val="nil"/>
              <w:left w:val="nil"/>
              <w:bottom w:val="nil"/>
              <w:right w:val="nil"/>
            </w:tcBorders>
            <w:shd w:val="clear" w:color="auto" w:fill="auto"/>
            <w:noWrap/>
            <w:vAlign w:val="center"/>
            <w:hideMark/>
          </w:tcPr>
          <w:p w14:paraId="3979EFF3" w14:textId="77777777" w:rsidR="00D57379" w:rsidRPr="00D57379" w:rsidRDefault="00D57379" w:rsidP="00D57379">
            <w:pPr>
              <w:spacing w:line="240" w:lineRule="auto"/>
              <w:ind w:firstLine="0"/>
              <w:jc w:val="left"/>
              <w:rPr>
                <w:ins w:id="398" w:author="Warwick Wainwright" w:date="2018-07-24T17:29:00Z"/>
                <w:color w:val="000000"/>
                <w:szCs w:val="22"/>
                <w:lang w:eastAsia="en-GB"/>
              </w:rPr>
            </w:pPr>
            <w:ins w:id="399" w:author="Warwick Wainwright" w:date="2018-07-24T17:29:00Z">
              <w:r w:rsidRPr="00D57379">
                <w:rPr>
                  <w:color w:val="000000"/>
                  <w:szCs w:val="22"/>
                  <w:lang w:eastAsia="en-GB"/>
                </w:rPr>
                <w:t>-</w:t>
              </w:r>
            </w:ins>
          </w:p>
        </w:tc>
      </w:tr>
      <w:tr w:rsidR="00D57379" w:rsidRPr="00D57379" w14:paraId="3959A853" w14:textId="77777777" w:rsidTr="00D57379">
        <w:trPr>
          <w:trHeight w:val="510"/>
          <w:ins w:id="400" w:author="Warwick Wainwright" w:date="2018-07-24T17:29:00Z"/>
        </w:trPr>
        <w:tc>
          <w:tcPr>
            <w:tcW w:w="880" w:type="dxa"/>
            <w:tcBorders>
              <w:top w:val="nil"/>
              <w:left w:val="nil"/>
              <w:bottom w:val="nil"/>
              <w:right w:val="nil"/>
            </w:tcBorders>
            <w:shd w:val="clear" w:color="auto" w:fill="auto"/>
            <w:vAlign w:val="center"/>
            <w:hideMark/>
          </w:tcPr>
          <w:p w14:paraId="431C2D1F" w14:textId="77777777" w:rsidR="00D57379" w:rsidRPr="00D57379" w:rsidRDefault="00D57379" w:rsidP="00D57379">
            <w:pPr>
              <w:spacing w:line="240" w:lineRule="auto"/>
              <w:ind w:firstLine="0"/>
              <w:jc w:val="left"/>
              <w:rPr>
                <w:ins w:id="401" w:author="Warwick Wainwright" w:date="2018-07-24T17:29:00Z"/>
                <w:color w:val="000000"/>
                <w:sz w:val="20"/>
                <w:szCs w:val="20"/>
                <w:lang w:eastAsia="en-GB"/>
              </w:rPr>
            </w:pPr>
            <w:ins w:id="402" w:author="Warwick Wainwright" w:date="2018-07-24T17:29:00Z">
              <w:r w:rsidRPr="00D57379">
                <w:rPr>
                  <w:color w:val="000000"/>
                  <w:sz w:val="20"/>
                  <w:szCs w:val="20"/>
                  <w:lang w:eastAsia="en-GB"/>
                </w:rPr>
                <w:t>AES</w:t>
              </w:r>
            </w:ins>
          </w:p>
        </w:tc>
        <w:tc>
          <w:tcPr>
            <w:tcW w:w="4880" w:type="dxa"/>
            <w:tcBorders>
              <w:top w:val="nil"/>
              <w:left w:val="nil"/>
              <w:bottom w:val="nil"/>
              <w:right w:val="nil"/>
            </w:tcBorders>
            <w:shd w:val="clear" w:color="auto" w:fill="auto"/>
            <w:vAlign w:val="center"/>
            <w:hideMark/>
          </w:tcPr>
          <w:p w14:paraId="2AFBE2BE" w14:textId="77777777" w:rsidR="00D57379" w:rsidRPr="00D57379" w:rsidRDefault="00D57379" w:rsidP="00D57379">
            <w:pPr>
              <w:spacing w:line="240" w:lineRule="auto"/>
              <w:ind w:firstLine="0"/>
              <w:jc w:val="left"/>
              <w:rPr>
                <w:ins w:id="403" w:author="Warwick Wainwright" w:date="2018-07-24T17:29:00Z"/>
                <w:color w:val="000000"/>
                <w:sz w:val="20"/>
                <w:szCs w:val="20"/>
                <w:lang w:eastAsia="en-GB"/>
              </w:rPr>
            </w:pPr>
            <w:ins w:id="404" w:author="Warwick Wainwright" w:date="2018-07-24T17:29:00Z">
              <w:r w:rsidRPr="00D57379">
                <w:rPr>
                  <w:color w:val="000000"/>
                  <w:sz w:val="20"/>
                  <w:szCs w:val="20"/>
                  <w:lang w:eastAsia="en-GB"/>
                </w:rPr>
                <w:t xml:space="preserve">1, if farmer is currently enrolled in an </w:t>
              </w:r>
              <w:proofErr w:type="spellStart"/>
              <w:r w:rsidRPr="00D57379">
                <w:rPr>
                  <w:color w:val="000000"/>
                  <w:sz w:val="20"/>
                  <w:szCs w:val="20"/>
                  <w:lang w:eastAsia="en-GB"/>
                </w:rPr>
                <w:t>agri</w:t>
              </w:r>
              <w:proofErr w:type="spellEnd"/>
              <w:r w:rsidRPr="00D57379">
                <w:rPr>
                  <w:color w:val="000000"/>
                  <w:sz w:val="20"/>
                  <w:szCs w:val="20"/>
                  <w:lang w:eastAsia="en-GB"/>
                </w:rPr>
                <w:t>-environment scheme (AES), 0 otherwise</w:t>
              </w:r>
            </w:ins>
          </w:p>
        </w:tc>
        <w:tc>
          <w:tcPr>
            <w:tcW w:w="760" w:type="dxa"/>
            <w:tcBorders>
              <w:top w:val="nil"/>
              <w:left w:val="nil"/>
              <w:bottom w:val="nil"/>
              <w:right w:val="nil"/>
            </w:tcBorders>
            <w:shd w:val="clear" w:color="auto" w:fill="auto"/>
            <w:noWrap/>
            <w:vAlign w:val="center"/>
            <w:hideMark/>
          </w:tcPr>
          <w:p w14:paraId="1C365CC1" w14:textId="77777777" w:rsidR="00D57379" w:rsidRPr="00D57379" w:rsidRDefault="00D57379" w:rsidP="00D57379">
            <w:pPr>
              <w:spacing w:line="240" w:lineRule="auto"/>
              <w:ind w:firstLine="0"/>
              <w:jc w:val="left"/>
              <w:rPr>
                <w:ins w:id="405" w:author="Warwick Wainwright" w:date="2018-07-24T17:29:00Z"/>
                <w:color w:val="000000"/>
                <w:sz w:val="20"/>
                <w:szCs w:val="20"/>
                <w:lang w:eastAsia="en-GB"/>
              </w:rPr>
            </w:pPr>
            <w:ins w:id="406" w:author="Warwick Wainwright" w:date="2018-07-24T17:29:00Z">
              <w:r w:rsidRPr="00D57379">
                <w:rPr>
                  <w:color w:val="000000"/>
                  <w:sz w:val="20"/>
                  <w:szCs w:val="20"/>
                  <w:lang w:eastAsia="en-GB"/>
                </w:rPr>
                <w:t>0.32</w:t>
              </w:r>
            </w:ins>
          </w:p>
        </w:tc>
        <w:tc>
          <w:tcPr>
            <w:tcW w:w="940" w:type="dxa"/>
            <w:tcBorders>
              <w:top w:val="nil"/>
              <w:left w:val="nil"/>
              <w:bottom w:val="nil"/>
              <w:right w:val="nil"/>
            </w:tcBorders>
            <w:shd w:val="clear" w:color="auto" w:fill="auto"/>
            <w:noWrap/>
            <w:vAlign w:val="center"/>
            <w:hideMark/>
          </w:tcPr>
          <w:p w14:paraId="6C9127C2" w14:textId="77777777" w:rsidR="00D57379" w:rsidRPr="00D57379" w:rsidRDefault="00D57379" w:rsidP="00D57379">
            <w:pPr>
              <w:spacing w:line="240" w:lineRule="auto"/>
              <w:ind w:firstLine="0"/>
              <w:jc w:val="left"/>
              <w:rPr>
                <w:ins w:id="407" w:author="Warwick Wainwright" w:date="2018-07-24T17:29:00Z"/>
                <w:color w:val="000000"/>
                <w:sz w:val="20"/>
                <w:szCs w:val="20"/>
                <w:lang w:eastAsia="en-GB"/>
              </w:rPr>
            </w:pPr>
            <w:ins w:id="408" w:author="Warwick Wainwright" w:date="2018-07-24T17:29:00Z">
              <w:r w:rsidRPr="00D57379">
                <w:rPr>
                  <w:color w:val="000000"/>
                  <w:sz w:val="20"/>
                  <w:szCs w:val="20"/>
                  <w:lang w:eastAsia="en-GB"/>
                </w:rPr>
                <w:t>0.47</w:t>
              </w:r>
            </w:ins>
          </w:p>
        </w:tc>
        <w:tc>
          <w:tcPr>
            <w:tcW w:w="1760" w:type="dxa"/>
            <w:tcBorders>
              <w:top w:val="nil"/>
              <w:left w:val="nil"/>
              <w:bottom w:val="nil"/>
              <w:right w:val="nil"/>
            </w:tcBorders>
            <w:shd w:val="clear" w:color="auto" w:fill="auto"/>
            <w:noWrap/>
            <w:vAlign w:val="center"/>
            <w:hideMark/>
          </w:tcPr>
          <w:p w14:paraId="17AF40E7" w14:textId="77777777" w:rsidR="00D57379" w:rsidRPr="00D57379" w:rsidRDefault="00D57379" w:rsidP="00D57379">
            <w:pPr>
              <w:spacing w:line="240" w:lineRule="auto"/>
              <w:ind w:firstLine="0"/>
              <w:jc w:val="left"/>
              <w:rPr>
                <w:ins w:id="409" w:author="Warwick Wainwright" w:date="2018-07-24T17:29:00Z"/>
                <w:color w:val="000000"/>
                <w:szCs w:val="22"/>
                <w:lang w:eastAsia="en-GB"/>
              </w:rPr>
            </w:pPr>
            <w:ins w:id="410" w:author="Warwick Wainwright" w:date="2018-07-24T17:29:00Z">
              <w:r w:rsidRPr="00D57379">
                <w:rPr>
                  <w:color w:val="000000"/>
                  <w:szCs w:val="22"/>
                  <w:lang w:eastAsia="en-GB"/>
                </w:rPr>
                <w:t>-</w:t>
              </w:r>
            </w:ins>
          </w:p>
        </w:tc>
      </w:tr>
      <w:tr w:rsidR="00D57379" w:rsidRPr="00D57379" w14:paraId="2FFDDA3F" w14:textId="77777777" w:rsidTr="00D57379">
        <w:trPr>
          <w:trHeight w:val="510"/>
          <w:ins w:id="411" w:author="Warwick Wainwright" w:date="2018-07-24T17:29:00Z"/>
        </w:trPr>
        <w:tc>
          <w:tcPr>
            <w:tcW w:w="880" w:type="dxa"/>
            <w:tcBorders>
              <w:top w:val="nil"/>
              <w:left w:val="nil"/>
              <w:bottom w:val="nil"/>
              <w:right w:val="nil"/>
            </w:tcBorders>
            <w:shd w:val="clear" w:color="auto" w:fill="auto"/>
            <w:vAlign w:val="center"/>
            <w:hideMark/>
          </w:tcPr>
          <w:p w14:paraId="3F9B39CA" w14:textId="77777777" w:rsidR="00D57379" w:rsidRPr="00D57379" w:rsidRDefault="00D57379" w:rsidP="00D57379">
            <w:pPr>
              <w:spacing w:line="240" w:lineRule="auto"/>
              <w:ind w:firstLine="0"/>
              <w:jc w:val="left"/>
              <w:rPr>
                <w:ins w:id="412" w:author="Warwick Wainwright" w:date="2018-07-24T17:29:00Z"/>
                <w:color w:val="000000"/>
                <w:sz w:val="20"/>
                <w:szCs w:val="20"/>
                <w:lang w:eastAsia="en-GB"/>
              </w:rPr>
            </w:pPr>
            <w:ins w:id="413" w:author="Warwick Wainwright" w:date="2018-07-24T17:29:00Z">
              <w:r w:rsidRPr="00D57379">
                <w:rPr>
                  <w:color w:val="000000"/>
                  <w:sz w:val="20"/>
                  <w:szCs w:val="20"/>
                  <w:lang w:eastAsia="en-GB"/>
                </w:rPr>
                <w:t>RDP</w:t>
              </w:r>
            </w:ins>
          </w:p>
        </w:tc>
        <w:tc>
          <w:tcPr>
            <w:tcW w:w="4880" w:type="dxa"/>
            <w:tcBorders>
              <w:top w:val="nil"/>
              <w:left w:val="nil"/>
              <w:bottom w:val="nil"/>
              <w:right w:val="nil"/>
            </w:tcBorders>
            <w:shd w:val="clear" w:color="auto" w:fill="auto"/>
            <w:vAlign w:val="center"/>
            <w:hideMark/>
          </w:tcPr>
          <w:p w14:paraId="4104D8B8" w14:textId="77777777" w:rsidR="00D57379" w:rsidRPr="00D57379" w:rsidRDefault="00D57379" w:rsidP="00D57379">
            <w:pPr>
              <w:spacing w:line="240" w:lineRule="auto"/>
              <w:ind w:firstLine="0"/>
              <w:jc w:val="left"/>
              <w:rPr>
                <w:ins w:id="414" w:author="Warwick Wainwright" w:date="2018-07-24T17:29:00Z"/>
                <w:color w:val="000000"/>
                <w:sz w:val="20"/>
                <w:szCs w:val="20"/>
                <w:lang w:eastAsia="en-GB"/>
              </w:rPr>
            </w:pPr>
            <w:ins w:id="415" w:author="Warwick Wainwright" w:date="2018-07-24T17:29:00Z">
              <w:r w:rsidRPr="00D57379">
                <w:rPr>
                  <w:color w:val="000000"/>
                  <w:sz w:val="20"/>
                  <w:szCs w:val="20"/>
                  <w:lang w:eastAsia="en-GB"/>
                </w:rPr>
                <w:t>1, if farmer aware of RDP support for rare breeds, 0 otherwise</w:t>
              </w:r>
            </w:ins>
          </w:p>
        </w:tc>
        <w:tc>
          <w:tcPr>
            <w:tcW w:w="760" w:type="dxa"/>
            <w:tcBorders>
              <w:top w:val="nil"/>
              <w:left w:val="nil"/>
              <w:bottom w:val="nil"/>
              <w:right w:val="nil"/>
            </w:tcBorders>
            <w:shd w:val="clear" w:color="auto" w:fill="auto"/>
            <w:noWrap/>
            <w:vAlign w:val="center"/>
            <w:hideMark/>
          </w:tcPr>
          <w:p w14:paraId="71FAD89E" w14:textId="77777777" w:rsidR="00D57379" w:rsidRPr="00D57379" w:rsidRDefault="00D57379" w:rsidP="00D57379">
            <w:pPr>
              <w:spacing w:line="240" w:lineRule="auto"/>
              <w:ind w:firstLine="0"/>
              <w:jc w:val="left"/>
              <w:rPr>
                <w:ins w:id="416" w:author="Warwick Wainwright" w:date="2018-07-24T17:29:00Z"/>
                <w:color w:val="000000"/>
                <w:sz w:val="20"/>
                <w:szCs w:val="20"/>
                <w:lang w:eastAsia="en-GB"/>
              </w:rPr>
            </w:pPr>
            <w:ins w:id="417" w:author="Warwick Wainwright" w:date="2018-07-24T17:29:00Z">
              <w:r w:rsidRPr="00D57379">
                <w:rPr>
                  <w:color w:val="000000"/>
                  <w:sz w:val="20"/>
                  <w:szCs w:val="20"/>
                  <w:lang w:eastAsia="en-GB"/>
                </w:rPr>
                <w:t>0.21</w:t>
              </w:r>
            </w:ins>
          </w:p>
        </w:tc>
        <w:tc>
          <w:tcPr>
            <w:tcW w:w="940" w:type="dxa"/>
            <w:tcBorders>
              <w:top w:val="nil"/>
              <w:left w:val="nil"/>
              <w:bottom w:val="nil"/>
              <w:right w:val="nil"/>
            </w:tcBorders>
            <w:shd w:val="clear" w:color="auto" w:fill="auto"/>
            <w:noWrap/>
            <w:vAlign w:val="center"/>
            <w:hideMark/>
          </w:tcPr>
          <w:p w14:paraId="3F551411" w14:textId="77777777" w:rsidR="00D57379" w:rsidRPr="00D57379" w:rsidRDefault="00D57379" w:rsidP="00D57379">
            <w:pPr>
              <w:spacing w:line="240" w:lineRule="auto"/>
              <w:ind w:firstLine="0"/>
              <w:jc w:val="left"/>
              <w:rPr>
                <w:ins w:id="418" w:author="Warwick Wainwright" w:date="2018-07-24T17:29:00Z"/>
                <w:color w:val="000000"/>
                <w:sz w:val="20"/>
                <w:szCs w:val="20"/>
                <w:lang w:eastAsia="en-GB"/>
              </w:rPr>
            </w:pPr>
            <w:ins w:id="419" w:author="Warwick Wainwright" w:date="2018-07-24T17:29:00Z">
              <w:r w:rsidRPr="00D57379">
                <w:rPr>
                  <w:color w:val="000000"/>
                  <w:sz w:val="20"/>
                  <w:szCs w:val="20"/>
                  <w:lang w:eastAsia="en-GB"/>
                </w:rPr>
                <w:t>0.41</w:t>
              </w:r>
            </w:ins>
          </w:p>
        </w:tc>
        <w:tc>
          <w:tcPr>
            <w:tcW w:w="1760" w:type="dxa"/>
            <w:tcBorders>
              <w:top w:val="nil"/>
              <w:left w:val="nil"/>
              <w:bottom w:val="nil"/>
              <w:right w:val="nil"/>
            </w:tcBorders>
            <w:shd w:val="clear" w:color="auto" w:fill="auto"/>
            <w:noWrap/>
            <w:vAlign w:val="center"/>
            <w:hideMark/>
          </w:tcPr>
          <w:p w14:paraId="3DEFB4F4" w14:textId="77777777" w:rsidR="00D57379" w:rsidRPr="00D57379" w:rsidRDefault="00D57379" w:rsidP="00D57379">
            <w:pPr>
              <w:spacing w:line="240" w:lineRule="auto"/>
              <w:ind w:firstLine="0"/>
              <w:jc w:val="left"/>
              <w:rPr>
                <w:ins w:id="420" w:author="Warwick Wainwright" w:date="2018-07-24T17:29:00Z"/>
                <w:color w:val="000000"/>
                <w:szCs w:val="22"/>
                <w:lang w:eastAsia="en-GB"/>
              </w:rPr>
            </w:pPr>
            <w:ins w:id="421" w:author="Warwick Wainwright" w:date="2018-07-24T17:29:00Z">
              <w:r w:rsidRPr="00D57379">
                <w:rPr>
                  <w:color w:val="000000"/>
                  <w:szCs w:val="22"/>
                  <w:lang w:eastAsia="en-GB"/>
                </w:rPr>
                <w:t>-</w:t>
              </w:r>
            </w:ins>
          </w:p>
        </w:tc>
      </w:tr>
      <w:tr w:rsidR="00D57379" w:rsidRPr="00D57379" w14:paraId="47476466" w14:textId="77777777" w:rsidTr="00D57379">
        <w:trPr>
          <w:trHeight w:val="1020"/>
          <w:ins w:id="422" w:author="Warwick Wainwright" w:date="2018-07-24T17:29:00Z"/>
        </w:trPr>
        <w:tc>
          <w:tcPr>
            <w:tcW w:w="880" w:type="dxa"/>
            <w:tcBorders>
              <w:top w:val="nil"/>
              <w:left w:val="nil"/>
              <w:bottom w:val="nil"/>
              <w:right w:val="nil"/>
            </w:tcBorders>
            <w:shd w:val="clear" w:color="auto" w:fill="auto"/>
            <w:vAlign w:val="center"/>
            <w:hideMark/>
          </w:tcPr>
          <w:p w14:paraId="38AA620D" w14:textId="77777777" w:rsidR="00D57379" w:rsidRPr="00D57379" w:rsidRDefault="00D57379" w:rsidP="00D57379">
            <w:pPr>
              <w:spacing w:line="240" w:lineRule="auto"/>
              <w:ind w:firstLine="0"/>
              <w:jc w:val="left"/>
              <w:rPr>
                <w:ins w:id="423" w:author="Warwick Wainwright" w:date="2018-07-24T17:29:00Z"/>
                <w:color w:val="000000"/>
                <w:sz w:val="20"/>
                <w:szCs w:val="20"/>
                <w:lang w:eastAsia="en-GB"/>
              </w:rPr>
            </w:pPr>
            <w:ins w:id="424" w:author="Warwick Wainwright" w:date="2018-07-24T17:29:00Z">
              <w:r w:rsidRPr="00D57379">
                <w:rPr>
                  <w:color w:val="000000"/>
                  <w:sz w:val="20"/>
                  <w:szCs w:val="20"/>
                  <w:lang w:eastAsia="en-GB"/>
                </w:rPr>
                <w:t>BEN</w:t>
              </w:r>
            </w:ins>
          </w:p>
        </w:tc>
        <w:tc>
          <w:tcPr>
            <w:tcW w:w="4880" w:type="dxa"/>
            <w:tcBorders>
              <w:top w:val="nil"/>
              <w:left w:val="nil"/>
              <w:bottom w:val="nil"/>
              <w:right w:val="nil"/>
            </w:tcBorders>
            <w:shd w:val="clear" w:color="auto" w:fill="auto"/>
            <w:vAlign w:val="center"/>
            <w:hideMark/>
          </w:tcPr>
          <w:p w14:paraId="7B806B47" w14:textId="77777777" w:rsidR="00D57379" w:rsidRPr="00D57379" w:rsidRDefault="00D57379" w:rsidP="00D57379">
            <w:pPr>
              <w:spacing w:line="240" w:lineRule="auto"/>
              <w:ind w:firstLine="0"/>
              <w:jc w:val="left"/>
              <w:rPr>
                <w:ins w:id="425" w:author="Warwick Wainwright" w:date="2018-07-24T17:29:00Z"/>
                <w:color w:val="000000"/>
                <w:sz w:val="20"/>
                <w:szCs w:val="20"/>
                <w:lang w:eastAsia="en-GB"/>
              </w:rPr>
            </w:pPr>
            <w:ins w:id="426" w:author="Warwick Wainwright" w:date="2018-07-24T17:29:00Z">
              <w:r w:rsidRPr="00D57379">
                <w:rPr>
                  <w:color w:val="000000"/>
                  <w:sz w:val="20"/>
                  <w:szCs w:val="20"/>
                  <w:lang w:eastAsia="en-GB"/>
                </w:rPr>
                <w:t>Categorical (1=if farmer prefers 100% individual cash benefits from a conservation programme, 2=50% cash benefit, 50% community in-kind benefit, 3=100% community in-kind benefit)</w:t>
              </w:r>
            </w:ins>
          </w:p>
        </w:tc>
        <w:tc>
          <w:tcPr>
            <w:tcW w:w="760" w:type="dxa"/>
            <w:tcBorders>
              <w:top w:val="nil"/>
              <w:left w:val="nil"/>
              <w:bottom w:val="nil"/>
              <w:right w:val="nil"/>
            </w:tcBorders>
            <w:shd w:val="clear" w:color="auto" w:fill="auto"/>
            <w:noWrap/>
            <w:vAlign w:val="center"/>
            <w:hideMark/>
          </w:tcPr>
          <w:p w14:paraId="08A08BD7" w14:textId="77777777" w:rsidR="00D57379" w:rsidRPr="00D57379" w:rsidRDefault="00D57379" w:rsidP="00D57379">
            <w:pPr>
              <w:spacing w:line="240" w:lineRule="auto"/>
              <w:ind w:firstLine="0"/>
              <w:jc w:val="left"/>
              <w:rPr>
                <w:ins w:id="427" w:author="Warwick Wainwright" w:date="2018-07-24T17:29:00Z"/>
                <w:color w:val="000000"/>
                <w:sz w:val="20"/>
                <w:szCs w:val="20"/>
                <w:lang w:eastAsia="en-GB"/>
              </w:rPr>
            </w:pPr>
            <w:ins w:id="428" w:author="Warwick Wainwright" w:date="2018-07-24T17:29:00Z">
              <w:r w:rsidRPr="00D57379">
                <w:rPr>
                  <w:color w:val="000000"/>
                  <w:sz w:val="20"/>
                  <w:szCs w:val="20"/>
                  <w:lang w:eastAsia="en-GB"/>
                </w:rPr>
                <w:t>1.39</w:t>
              </w:r>
            </w:ins>
          </w:p>
        </w:tc>
        <w:tc>
          <w:tcPr>
            <w:tcW w:w="940" w:type="dxa"/>
            <w:tcBorders>
              <w:top w:val="nil"/>
              <w:left w:val="nil"/>
              <w:bottom w:val="nil"/>
              <w:right w:val="nil"/>
            </w:tcBorders>
            <w:shd w:val="clear" w:color="auto" w:fill="auto"/>
            <w:noWrap/>
            <w:vAlign w:val="center"/>
            <w:hideMark/>
          </w:tcPr>
          <w:p w14:paraId="12217320" w14:textId="77777777" w:rsidR="00D57379" w:rsidRPr="00D57379" w:rsidRDefault="00D57379" w:rsidP="00D57379">
            <w:pPr>
              <w:spacing w:line="240" w:lineRule="auto"/>
              <w:ind w:firstLine="0"/>
              <w:jc w:val="left"/>
              <w:rPr>
                <w:ins w:id="429" w:author="Warwick Wainwright" w:date="2018-07-24T17:29:00Z"/>
                <w:color w:val="000000"/>
                <w:sz w:val="20"/>
                <w:szCs w:val="20"/>
                <w:lang w:eastAsia="en-GB"/>
              </w:rPr>
            </w:pPr>
            <w:ins w:id="430" w:author="Warwick Wainwright" w:date="2018-07-24T17:29:00Z">
              <w:r w:rsidRPr="00D57379">
                <w:rPr>
                  <w:color w:val="000000"/>
                  <w:sz w:val="20"/>
                  <w:szCs w:val="20"/>
                  <w:lang w:eastAsia="en-GB"/>
                </w:rPr>
                <w:t>0.71</w:t>
              </w:r>
            </w:ins>
          </w:p>
        </w:tc>
        <w:tc>
          <w:tcPr>
            <w:tcW w:w="1760" w:type="dxa"/>
            <w:tcBorders>
              <w:top w:val="nil"/>
              <w:left w:val="nil"/>
              <w:bottom w:val="nil"/>
              <w:right w:val="nil"/>
            </w:tcBorders>
            <w:shd w:val="clear" w:color="auto" w:fill="auto"/>
            <w:noWrap/>
            <w:vAlign w:val="center"/>
            <w:hideMark/>
          </w:tcPr>
          <w:p w14:paraId="284A590F" w14:textId="77777777" w:rsidR="00D57379" w:rsidRPr="00D57379" w:rsidRDefault="00D57379" w:rsidP="00D57379">
            <w:pPr>
              <w:spacing w:line="240" w:lineRule="auto"/>
              <w:ind w:firstLine="0"/>
              <w:jc w:val="left"/>
              <w:rPr>
                <w:ins w:id="431" w:author="Warwick Wainwright" w:date="2018-07-24T17:29:00Z"/>
                <w:color w:val="000000"/>
                <w:szCs w:val="22"/>
                <w:lang w:eastAsia="en-GB"/>
              </w:rPr>
            </w:pPr>
            <w:ins w:id="432" w:author="Warwick Wainwright" w:date="2018-07-24T17:29:00Z">
              <w:r w:rsidRPr="00D57379">
                <w:rPr>
                  <w:color w:val="000000"/>
                  <w:szCs w:val="22"/>
                  <w:lang w:eastAsia="en-GB"/>
                </w:rPr>
                <w:t>-</w:t>
              </w:r>
            </w:ins>
          </w:p>
        </w:tc>
      </w:tr>
      <w:tr w:rsidR="00D57379" w:rsidRPr="00D57379" w14:paraId="7927D915" w14:textId="77777777" w:rsidTr="00D57379">
        <w:trPr>
          <w:trHeight w:val="510"/>
          <w:ins w:id="433" w:author="Warwick Wainwright" w:date="2018-07-24T17:29:00Z"/>
        </w:trPr>
        <w:tc>
          <w:tcPr>
            <w:tcW w:w="880" w:type="dxa"/>
            <w:tcBorders>
              <w:top w:val="nil"/>
              <w:left w:val="nil"/>
              <w:bottom w:val="nil"/>
              <w:right w:val="nil"/>
            </w:tcBorders>
            <w:shd w:val="clear" w:color="auto" w:fill="auto"/>
            <w:vAlign w:val="center"/>
            <w:hideMark/>
          </w:tcPr>
          <w:p w14:paraId="18E36FA1" w14:textId="77777777" w:rsidR="00D57379" w:rsidRPr="00D57379" w:rsidRDefault="00D57379" w:rsidP="00D57379">
            <w:pPr>
              <w:spacing w:line="240" w:lineRule="auto"/>
              <w:ind w:firstLine="0"/>
              <w:jc w:val="left"/>
              <w:rPr>
                <w:ins w:id="434" w:author="Warwick Wainwright" w:date="2018-07-24T17:29:00Z"/>
                <w:color w:val="000000"/>
                <w:sz w:val="20"/>
                <w:szCs w:val="20"/>
                <w:lang w:eastAsia="en-GB"/>
              </w:rPr>
            </w:pPr>
            <w:ins w:id="435" w:author="Warwick Wainwright" w:date="2018-07-24T17:29:00Z">
              <w:r w:rsidRPr="00D57379">
                <w:rPr>
                  <w:color w:val="000000"/>
                  <w:sz w:val="20"/>
                  <w:szCs w:val="20"/>
                  <w:lang w:eastAsia="en-GB"/>
                </w:rPr>
                <w:t>REG</w:t>
              </w:r>
            </w:ins>
          </w:p>
        </w:tc>
        <w:tc>
          <w:tcPr>
            <w:tcW w:w="4880" w:type="dxa"/>
            <w:tcBorders>
              <w:top w:val="nil"/>
              <w:left w:val="nil"/>
              <w:bottom w:val="nil"/>
              <w:right w:val="nil"/>
            </w:tcBorders>
            <w:shd w:val="clear" w:color="auto" w:fill="auto"/>
            <w:vAlign w:val="center"/>
            <w:hideMark/>
          </w:tcPr>
          <w:p w14:paraId="683E2D68" w14:textId="77777777" w:rsidR="00D57379" w:rsidRPr="00D57379" w:rsidRDefault="00D57379" w:rsidP="00D57379">
            <w:pPr>
              <w:spacing w:line="240" w:lineRule="auto"/>
              <w:ind w:firstLine="0"/>
              <w:jc w:val="left"/>
              <w:rPr>
                <w:ins w:id="436" w:author="Warwick Wainwright" w:date="2018-07-24T17:29:00Z"/>
                <w:color w:val="000000"/>
                <w:sz w:val="20"/>
                <w:szCs w:val="20"/>
                <w:lang w:eastAsia="en-GB"/>
              </w:rPr>
            </w:pPr>
            <w:ins w:id="437" w:author="Warwick Wainwright" w:date="2018-07-24T17:29:00Z">
              <w:r w:rsidRPr="00D57379">
                <w:rPr>
                  <w:color w:val="000000"/>
                  <w:sz w:val="20"/>
                  <w:szCs w:val="20"/>
                  <w:lang w:eastAsia="en-GB"/>
                </w:rPr>
                <w:t>1, if farmer is registering livestock in a genealogic register, 0 otherwise</w:t>
              </w:r>
            </w:ins>
          </w:p>
        </w:tc>
        <w:tc>
          <w:tcPr>
            <w:tcW w:w="760" w:type="dxa"/>
            <w:tcBorders>
              <w:top w:val="nil"/>
              <w:left w:val="nil"/>
              <w:bottom w:val="nil"/>
              <w:right w:val="nil"/>
            </w:tcBorders>
            <w:shd w:val="clear" w:color="auto" w:fill="auto"/>
            <w:noWrap/>
            <w:vAlign w:val="center"/>
            <w:hideMark/>
          </w:tcPr>
          <w:p w14:paraId="3460D848" w14:textId="77777777" w:rsidR="00D57379" w:rsidRPr="00D57379" w:rsidRDefault="00D57379" w:rsidP="00D57379">
            <w:pPr>
              <w:spacing w:line="240" w:lineRule="auto"/>
              <w:ind w:firstLine="0"/>
              <w:jc w:val="left"/>
              <w:rPr>
                <w:ins w:id="438" w:author="Warwick Wainwright" w:date="2018-07-24T17:29:00Z"/>
                <w:color w:val="000000"/>
                <w:sz w:val="20"/>
                <w:szCs w:val="20"/>
                <w:lang w:eastAsia="en-GB"/>
              </w:rPr>
            </w:pPr>
            <w:ins w:id="439" w:author="Warwick Wainwright" w:date="2018-07-24T17:29:00Z">
              <w:r w:rsidRPr="00D57379">
                <w:rPr>
                  <w:color w:val="000000"/>
                  <w:sz w:val="20"/>
                  <w:szCs w:val="20"/>
                  <w:lang w:eastAsia="en-GB"/>
                </w:rPr>
                <w:t>0.08</w:t>
              </w:r>
            </w:ins>
          </w:p>
        </w:tc>
        <w:tc>
          <w:tcPr>
            <w:tcW w:w="940" w:type="dxa"/>
            <w:tcBorders>
              <w:top w:val="nil"/>
              <w:left w:val="nil"/>
              <w:bottom w:val="nil"/>
              <w:right w:val="nil"/>
            </w:tcBorders>
            <w:shd w:val="clear" w:color="auto" w:fill="auto"/>
            <w:noWrap/>
            <w:vAlign w:val="center"/>
            <w:hideMark/>
          </w:tcPr>
          <w:p w14:paraId="02561269" w14:textId="77777777" w:rsidR="00D57379" w:rsidRPr="00D57379" w:rsidRDefault="00D57379" w:rsidP="00D57379">
            <w:pPr>
              <w:spacing w:line="240" w:lineRule="auto"/>
              <w:ind w:firstLine="0"/>
              <w:jc w:val="left"/>
              <w:rPr>
                <w:ins w:id="440" w:author="Warwick Wainwright" w:date="2018-07-24T17:29:00Z"/>
                <w:color w:val="000000"/>
                <w:sz w:val="20"/>
                <w:szCs w:val="20"/>
                <w:lang w:eastAsia="en-GB"/>
              </w:rPr>
            </w:pPr>
            <w:ins w:id="441" w:author="Warwick Wainwright" w:date="2018-07-24T17:29:00Z">
              <w:r w:rsidRPr="00D57379">
                <w:rPr>
                  <w:color w:val="000000"/>
                  <w:sz w:val="20"/>
                  <w:szCs w:val="20"/>
                  <w:lang w:eastAsia="en-GB"/>
                </w:rPr>
                <w:t>0.27</w:t>
              </w:r>
            </w:ins>
          </w:p>
        </w:tc>
        <w:tc>
          <w:tcPr>
            <w:tcW w:w="1760" w:type="dxa"/>
            <w:tcBorders>
              <w:top w:val="nil"/>
              <w:left w:val="nil"/>
              <w:bottom w:val="nil"/>
              <w:right w:val="nil"/>
            </w:tcBorders>
            <w:shd w:val="clear" w:color="auto" w:fill="auto"/>
            <w:noWrap/>
            <w:vAlign w:val="center"/>
            <w:hideMark/>
          </w:tcPr>
          <w:p w14:paraId="3B0CE7DD" w14:textId="77777777" w:rsidR="00D57379" w:rsidRPr="00D57379" w:rsidRDefault="00D57379" w:rsidP="00D57379">
            <w:pPr>
              <w:spacing w:line="240" w:lineRule="auto"/>
              <w:ind w:firstLine="0"/>
              <w:jc w:val="left"/>
              <w:rPr>
                <w:ins w:id="442" w:author="Warwick Wainwright" w:date="2018-07-24T17:29:00Z"/>
                <w:color w:val="000000"/>
                <w:szCs w:val="22"/>
                <w:lang w:eastAsia="en-GB"/>
              </w:rPr>
            </w:pPr>
            <w:ins w:id="443" w:author="Warwick Wainwright" w:date="2018-07-24T17:29:00Z">
              <w:r w:rsidRPr="00D57379">
                <w:rPr>
                  <w:color w:val="000000"/>
                  <w:szCs w:val="22"/>
                  <w:lang w:eastAsia="en-GB"/>
                </w:rPr>
                <w:t>-</w:t>
              </w:r>
            </w:ins>
          </w:p>
        </w:tc>
      </w:tr>
      <w:tr w:rsidR="00D57379" w:rsidRPr="00D57379" w14:paraId="5548B552" w14:textId="77777777" w:rsidTr="00D57379">
        <w:trPr>
          <w:trHeight w:val="510"/>
          <w:ins w:id="444" w:author="Warwick Wainwright" w:date="2018-07-24T17:29:00Z"/>
        </w:trPr>
        <w:tc>
          <w:tcPr>
            <w:tcW w:w="880" w:type="dxa"/>
            <w:tcBorders>
              <w:top w:val="nil"/>
              <w:left w:val="nil"/>
              <w:bottom w:val="single" w:sz="4" w:space="0" w:color="auto"/>
              <w:right w:val="nil"/>
            </w:tcBorders>
            <w:shd w:val="clear" w:color="auto" w:fill="auto"/>
            <w:vAlign w:val="center"/>
            <w:hideMark/>
          </w:tcPr>
          <w:p w14:paraId="08BFFCA2" w14:textId="77777777" w:rsidR="00D57379" w:rsidRPr="00D57379" w:rsidRDefault="00D57379" w:rsidP="00D57379">
            <w:pPr>
              <w:spacing w:line="240" w:lineRule="auto"/>
              <w:ind w:firstLine="0"/>
              <w:jc w:val="left"/>
              <w:rPr>
                <w:ins w:id="445" w:author="Warwick Wainwright" w:date="2018-07-24T17:29:00Z"/>
                <w:color w:val="000000"/>
                <w:sz w:val="20"/>
                <w:szCs w:val="20"/>
                <w:lang w:eastAsia="en-GB"/>
              </w:rPr>
            </w:pPr>
            <w:ins w:id="446" w:author="Warwick Wainwright" w:date="2018-07-24T17:29:00Z">
              <w:r w:rsidRPr="00D57379">
                <w:rPr>
                  <w:color w:val="000000"/>
                  <w:sz w:val="20"/>
                  <w:szCs w:val="20"/>
                  <w:lang w:eastAsia="en-GB"/>
                </w:rPr>
                <w:t>Yield</w:t>
              </w:r>
            </w:ins>
          </w:p>
        </w:tc>
        <w:tc>
          <w:tcPr>
            <w:tcW w:w="4880" w:type="dxa"/>
            <w:tcBorders>
              <w:top w:val="nil"/>
              <w:left w:val="nil"/>
              <w:bottom w:val="single" w:sz="4" w:space="0" w:color="auto"/>
              <w:right w:val="nil"/>
            </w:tcBorders>
            <w:shd w:val="clear" w:color="auto" w:fill="auto"/>
            <w:vAlign w:val="center"/>
            <w:hideMark/>
          </w:tcPr>
          <w:p w14:paraId="484B8C06" w14:textId="77777777" w:rsidR="00D57379" w:rsidRPr="00D57379" w:rsidRDefault="00D57379" w:rsidP="00D57379">
            <w:pPr>
              <w:spacing w:line="240" w:lineRule="auto"/>
              <w:ind w:firstLine="0"/>
              <w:jc w:val="left"/>
              <w:rPr>
                <w:ins w:id="447" w:author="Warwick Wainwright" w:date="2018-07-24T17:29:00Z"/>
                <w:color w:val="000000"/>
                <w:sz w:val="20"/>
                <w:szCs w:val="20"/>
                <w:lang w:eastAsia="en-GB"/>
              </w:rPr>
            </w:pPr>
            <w:ins w:id="448" w:author="Warwick Wainwright" w:date="2018-07-24T17:29:00Z">
              <w:r w:rsidRPr="00D57379">
                <w:rPr>
                  <w:color w:val="000000"/>
                  <w:sz w:val="20"/>
                  <w:szCs w:val="20"/>
                  <w:lang w:eastAsia="en-GB"/>
                </w:rPr>
                <w:t>1, if farmer is keeping cross breeds for yield improvement, 0 otherwise</w:t>
              </w:r>
            </w:ins>
          </w:p>
        </w:tc>
        <w:tc>
          <w:tcPr>
            <w:tcW w:w="760" w:type="dxa"/>
            <w:tcBorders>
              <w:top w:val="nil"/>
              <w:left w:val="nil"/>
              <w:bottom w:val="single" w:sz="4" w:space="0" w:color="auto"/>
              <w:right w:val="nil"/>
            </w:tcBorders>
            <w:shd w:val="clear" w:color="auto" w:fill="auto"/>
            <w:noWrap/>
            <w:vAlign w:val="center"/>
            <w:hideMark/>
          </w:tcPr>
          <w:p w14:paraId="15478C5D" w14:textId="77777777" w:rsidR="00D57379" w:rsidRPr="00D57379" w:rsidRDefault="00D57379" w:rsidP="00D57379">
            <w:pPr>
              <w:spacing w:line="240" w:lineRule="auto"/>
              <w:ind w:firstLine="0"/>
              <w:jc w:val="left"/>
              <w:rPr>
                <w:ins w:id="449" w:author="Warwick Wainwright" w:date="2018-07-24T17:29:00Z"/>
                <w:color w:val="000000"/>
                <w:sz w:val="20"/>
                <w:szCs w:val="20"/>
                <w:lang w:eastAsia="en-GB"/>
              </w:rPr>
            </w:pPr>
            <w:ins w:id="450" w:author="Warwick Wainwright" w:date="2018-07-24T17:29:00Z">
              <w:r w:rsidRPr="00D57379">
                <w:rPr>
                  <w:color w:val="000000"/>
                  <w:sz w:val="20"/>
                  <w:szCs w:val="20"/>
                  <w:lang w:eastAsia="en-GB"/>
                </w:rPr>
                <w:t>0.47</w:t>
              </w:r>
            </w:ins>
          </w:p>
        </w:tc>
        <w:tc>
          <w:tcPr>
            <w:tcW w:w="940" w:type="dxa"/>
            <w:tcBorders>
              <w:top w:val="nil"/>
              <w:left w:val="nil"/>
              <w:bottom w:val="single" w:sz="4" w:space="0" w:color="auto"/>
              <w:right w:val="nil"/>
            </w:tcBorders>
            <w:shd w:val="clear" w:color="auto" w:fill="auto"/>
            <w:noWrap/>
            <w:vAlign w:val="center"/>
            <w:hideMark/>
          </w:tcPr>
          <w:p w14:paraId="74E07884" w14:textId="77777777" w:rsidR="00D57379" w:rsidRPr="00D57379" w:rsidRDefault="00D57379" w:rsidP="00D57379">
            <w:pPr>
              <w:spacing w:line="240" w:lineRule="auto"/>
              <w:ind w:firstLine="0"/>
              <w:jc w:val="left"/>
              <w:rPr>
                <w:ins w:id="451" w:author="Warwick Wainwright" w:date="2018-07-24T17:29:00Z"/>
                <w:color w:val="000000"/>
                <w:sz w:val="20"/>
                <w:szCs w:val="20"/>
                <w:lang w:eastAsia="en-GB"/>
              </w:rPr>
            </w:pPr>
            <w:ins w:id="452" w:author="Warwick Wainwright" w:date="2018-07-24T17:29:00Z">
              <w:r w:rsidRPr="00D57379">
                <w:rPr>
                  <w:color w:val="000000"/>
                  <w:sz w:val="20"/>
                  <w:szCs w:val="20"/>
                  <w:lang w:eastAsia="en-GB"/>
                </w:rPr>
                <w:t>0.5</w:t>
              </w:r>
            </w:ins>
          </w:p>
        </w:tc>
        <w:tc>
          <w:tcPr>
            <w:tcW w:w="1760" w:type="dxa"/>
            <w:tcBorders>
              <w:top w:val="nil"/>
              <w:left w:val="nil"/>
              <w:bottom w:val="single" w:sz="4" w:space="0" w:color="auto"/>
              <w:right w:val="nil"/>
            </w:tcBorders>
            <w:shd w:val="clear" w:color="auto" w:fill="auto"/>
            <w:noWrap/>
            <w:vAlign w:val="center"/>
            <w:hideMark/>
          </w:tcPr>
          <w:p w14:paraId="627C4AA6" w14:textId="77777777" w:rsidR="00D57379" w:rsidRPr="00D57379" w:rsidRDefault="00D57379" w:rsidP="00D57379">
            <w:pPr>
              <w:spacing w:line="240" w:lineRule="auto"/>
              <w:ind w:firstLine="0"/>
              <w:jc w:val="left"/>
              <w:rPr>
                <w:ins w:id="453" w:author="Warwick Wainwright" w:date="2018-07-24T17:29:00Z"/>
                <w:color w:val="000000"/>
                <w:sz w:val="20"/>
                <w:szCs w:val="20"/>
                <w:lang w:eastAsia="en-GB"/>
              </w:rPr>
            </w:pPr>
            <w:ins w:id="454" w:author="Warwick Wainwright" w:date="2018-07-24T17:29:00Z">
              <w:r w:rsidRPr="00D57379">
                <w:rPr>
                  <w:color w:val="000000"/>
                  <w:sz w:val="20"/>
                  <w:szCs w:val="20"/>
                  <w:lang w:eastAsia="en-GB"/>
                </w:rPr>
                <w:t>-</w:t>
              </w:r>
            </w:ins>
          </w:p>
        </w:tc>
      </w:tr>
    </w:tbl>
    <w:p w14:paraId="6EA3BDB7" w14:textId="25EA92A3" w:rsidR="00D57379" w:rsidRDefault="00515644">
      <w:pPr>
        <w:rPr>
          <w:ins w:id="455" w:author="Warwick Wainwright" w:date="2018-07-24T17:27:00Z"/>
        </w:rPr>
        <w:pPrChange w:id="456" w:author="Warwick Wainwright" w:date="2018-07-24T17:27:00Z">
          <w:pPr>
            <w:pStyle w:val="Caption"/>
          </w:pPr>
        </w:pPrChange>
      </w:pPr>
      <w:ins w:id="457" w:author="Warwick Wainwright" w:date="2018-07-24T17:43:00Z">
        <w:r>
          <w:t xml:space="preserve">References: </w:t>
        </w:r>
        <w:r>
          <w:rPr>
            <w:vertAlign w:val="superscript"/>
          </w:rPr>
          <w:t xml:space="preserve"> </w:t>
        </w:r>
      </w:ins>
      <w:ins w:id="458" w:author="Warwick Wainwright" w:date="2018-07-24T17:33:00Z">
        <w:r w:rsidR="002E2E8F">
          <w:rPr>
            <w:vertAlign w:val="superscript"/>
          </w:rPr>
          <w:t>a</w:t>
        </w:r>
      </w:ins>
      <w:ins w:id="459" w:author="Warwick Wainwright" w:date="2018-07-24T17:32:00Z">
        <w:r w:rsidR="002E2E8F">
          <w:fldChar w:fldCharType="begin" w:fldLock="1"/>
        </w:r>
      </w:ins>
      <w:r w:rsidR="001B1F38">
        <w:instrText>ADDIN CSL_CITATION { "citationItems" : [ { "id" : "ITEM-1", "itemData" : { "author" : [ { "dropping-particle" : "", "family" : "National Institute of Statistics", "given" : "", "non-dropping-particle" : "", "parse-names" : false, "suffix" : "" } ], "id" : "ITEM-1", "issued" : { "date-parts" : [ [ "2013" ] ] }, "title" : "Press Release No. 159 of July 4th 2013 of the final results population and housing census 2011", "type" : "report" }, "uris" : [ "http://www.mendeley.com/documents/?uuid=8852a81a-83de-4711-bbed-e26afdfebbfc" ] } ], "mendeley" : { "formattedCitation" : "[43]", "plainTextFormattedCitation" : "[43]", "previouslyFormattedCitation" : "[43]" }, "properties" : { "noteIndex" : 0 }, "schema" : "https://github.com/citation-style-language/schema/raw/master/csl-citation.json" }</w:instrText>
      </w:r>
      <w:r w:rsidR="002E2E8F">
        <w:fldChar w:fldCharType="separate"/>
      </w:r>
      <w:r w:rsidR="001B1F38" w:rsidRPr="001B1F38">
        <w:rPr>
          <w:noProof/>
        </w:rPr>
        <w:t>[43]</w:t>
      </w:r>
      <w:ins w:id="460" w:author="Warwick Wainwright" w:date="2018-07-24T17:32:00Z">
        <w:r w:rsidR="002E2E8F">
          <w:fldChar w:fldCharType="end"/>
        </w:r>
      </w:ins>
      <w:ins w:id="461" w:author="Warwick Wainwright" w:date="2018-07-24T17:33:00Z">
        <w:r w:rsidR="002E2E8F">
          <w:t xml:space="preserve"> </w:t>
        </w:r>
        <w:r w:rsidR="002E2E8F">
          <w:rPr>
            <w:vertAlign w:val="superscript"/>
          </w:rPr>
          <w:t>b</w:t>
        </w:r>
        <w:r w:rsidR="002E2E8F">
          <w:fldChar w:fldCharType="begin" w:fldLock="1"/>
        </w:r>
      </w:ins>
      <w:r w:rsidR="002E2E8F">
        <w:instrText>ADDIN CSL_CITATION { "citationItems" : [ { "id" : "ITEM-1", "itemData" : { "author" : [ { "dropping-particle" : "", "family" : "National Institute of Statistics", "given" : "", "non-dropping-particle" : "", "parse-names" : false, "suffix" : "" } ], "id" : "ITEM-1", "issued" : { "date-parts" : [ [ "2015" ] ] }, "publisher-place" : "Bucharest, Romania.", "title" : "Press Release No. 135 of June 5th 2015. Household income and expenditure in 2014 Family Budget Survey.", "type" : "report" }, "uris" : [ "http://www.mendeley.com/documents/?uuid=d2c5d324-d4cb-4c14-8740-6674e650232a" ] } ], "mendeley" : { "formattedCitation" : "[44]", "plainTextFormattedCitation" : "[44]", "previouslyFormattedCitation" : "[44]" }, "properties" : { "noteIndex" : 0 }, "schema" : "https://github.com/citation-style-language/schema/raw/master/csl-citation.json" }</w:instrText>
      </w:r>
      <w:r w:rsidR="002E2E8F">
        <w:fldChar w:fldCharType="separate"/>
      </w:r>
      <w:r w:rsidR="002E2E8F" w:rsidRPr="002E2E8F">
        <w:rPr>
          <w:noProof/>
        </w:rPr>
        <w:t>[44]</w:t>
      </w:r>
      <w:ins w:id="462" w:author="Warwick Wainwright" w:date="2018-07-24T17:33:00Z">
        <w:r w:rsidR="002E2E8F">
          <w:fldChar w:fldCharType="end"/>
        </w:r>
        <w:r w:rsidR="002E2E8F">
          <w:t xml:space="preserve"> </w:t>
        </w:r>
        <w:r w:rsidR="002E2E8F">
          <w:rPr>
            <w:vertAlign w:val="superscript"/>
          </w:rPr>
          <w:t>c</w:t>
        </w:r>
        <w:r w:rsidR="002E2E8F">
          <w:fldChar w:fldCharType="begin" w:fldLock="1"/>
        </w:r>
      </w:ins>
      <w:r w:rsidR="001B1F38">
        <w: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"[10]", "plainTextFormattedCitation" : "[10]", "previouslyFormattedCitation" : "[10]" }, "properties" : { "noteIndex" : 0 }, "schema" : "https://github.com/citation-style-language/schema/raw/master/csl-citation.json" }</w:instrText>
      </w:r>
      <w:r w:rsidR="002E2E8F">
        <w:fldChar w:fldCharType="separate"/>
      </w:r>
      <w:r w:rsidR="002E2E8F" w:rsidRPr="002E2E8F">
        <w:rPr>
          <w:noProof/>
        </w:rPr>
        <w:t>[10]</w:t>
      </w:r>
      <w:ins w:id="463" w:author="Warwick Wainwright" w:date="2018-07-24T17:33:00Z">
        <w:r w:rsidR="002E2E8F">
          <w:fldChar w:fldCharType="end"/>
        </w:r>
      </w:ins>
    </w:p>
    <w:p w14:paraId="785F9DD4" w14:textId="77777777" w:rsidR="00D57379" w:rsidRPr="00D57379" w:rsidRDefault="00D57379">
      <w:pPr>
        <w:pPrChange w:id="464" w:author="Warwick Wainwright" w:date="2018-07-24T17:27:00Z">
          <w:pPr>
            <w:pStyle w:val="Caption"/>
          </w:pPr>
        </w:pPrChange>
      </w:pPr>
    </w:p>
    <w:tbl>
      <w:tblPr>
        <w:tblW w:w="7386" w:type="dxa"/>
        <w:jc w:val="center"/>
        <w:tblLook w:val="04A0" w:firstRow="1" w:lastRow="0" w:firstColumn="1" w:lastColumn="0" w:noHBand="0" w:noVBand="1"/>
      </w:tblPr>
      <w:tblGrid>
        <w:gridCol w:w="1061"/>
        <w:gridCol w:w="5008"/>
        <w:gridCol w:w="850"/>
        <w:gridCol w:w="567"/>
      </w:tblGrid>
      <w:tr w:rsidR="003A2195" w:rsidRPr="003A2195" w:rsidDel="00D57379" w14:paraId="0664B472" w14:textId="128E64FF" w:rsidTr="001258DC">
        <w:trPr>
          <w:trHeight w:val="570"/>
          <w:jc w:val="center"/>
          <w:del w:id="465" w:author="Warwick Wainwright" w:date="2018-07-24T17:27:00Z"/>
        </w:trPr>
        <w:tc>
          <w:tcPr>
            <w:tcW w:w="961" w:type="dxa"/>
            <w:tcBorders>
              <w:top w:val="single" w:sz="4" w:space="0" w:color="auto"/>
              <w:left w:val="nil"/>
              <w:bottom w:val="single" w:sz="4" w:space="0" w:color="auto"/>
              <w:right w:val="nil"/>
            </w:tcBorders>
            <w:shd w:val="clear" w:color="auto" w:fill="auto"/>
            <w:noWrap/>
            <w:vAlign w:val="center"/>
            <w:hideMark/>
          </w:tcPr>
          <w:p w14:paraId="775815B2" w14:textId="5238EC56" w:rsidR="003A2195" w:rsidRPr="003A2195" w:rsidDel="00D57379" w:rsidRDefault="00DD5500" w:rsidP="003A2195">
            <w:pPr>
              <w:spacing w:line="240" w:lineRule="auto"/>
              <w:ind w:firstLine="0"/>
              <w:jc w:val="left"/>
              <w:rPr>
                <w:del w:id="466" w:author="Warwick Wainwright" w:date="2018-07-24T17:27:00Z"/>
                <w:b/>
                <w:bCs/>
                <w:color w:val="000000"/>
                <w:sz w:val="20"/>
                <w:szCs w:val="20"/>
                <w:lang w:eastAsia="en-GB"/>
              </w:rPr>
            </w:pPr>
            <w:del w:id="467" w:author="Warwick Wainwright" w:date="2018-07-24T17:27:00Z">
              <w:r w:rsidRPr="003A2195" w:rsidDel="00D57379">
                <w:rPr>
                  <w:b/>
                  <w:bCs/>
                  <w:color w:val="000000"/>
                  <w:sz w:val="20"/>
                  <w:szCs w:val="20"/>
                  <w:lang w:eastAsia="en-GB"/>
                </w:rPr>
                <w:delText>Covariate</w:delText>
              </w:r>
            </w:del>
          </w:p>
        </w:tc>
        <w:tc>
          <w:tcPr>
            <w:tcW w:w="5008" w:type="dxa"/>
            <w:tcBorders>
              <w:top w:val="single" w:sz="4" w:space="0" w:color="auto"/>
              <w:left w:val="nil"/>
              <w:bottom w:val="single" w:sz="4" w:space="0" w:color="auto"/>
              <w:right w:val="nil"/>
            </w:tcBorders>
            <w:shd w:val="clear" w:color="auto" w:fill="auto"/>
            <w:noWrap/>
            <w:vAlign w:val="center"/>
            <w:hideMark/>
          </w:tcPr>
          <w:p w14:paraId="0945361E" w14:textId="6CCF74A8" w:rsidR="003A2195" w:rsidRPr="003A2195" w:rsidDel="00D57379" w:rsidRDefault="003A2195" w:rsidP="003A2195">
            <w:pPr>
              <w:spacing w:line="240" w:lineRule="auto"/>
              <w:ind w:firstLine="0"/>
              <w:jc w:val="left"/>
              <w:rPr>
                <w:del w:id="468" w:author="Warwick Wainwright" w:date="2018-07-24T17:27:00Z"/>
                <w:b/>
                <w:bCs/>
                <w:color w:val="000000"/>
                <w:sz w:val="20"/>
                <w:szCs w:val="20"/>
                <w:lang w:eastAsia="en-GB"/>
              </w:rPr>
            </w:pPr>
            <w:del w:id="469" w:author="Warwick Wainwright" w:date="2018-07-24T17:27:00Z">
              <w:r w:rsidRPr="003A2195" w:rsidDel="00D57379">
                <w:rPr>
                  <w:b/>
                  <w:bCs/>
                  <w:color w:val="000000"/>
                  <w:sz w:val="20"/>
                  <w:szCs w:val="20"/>
                  <w:lang w:eastAsia="en-GB"/>
                </w:rPr>
                <w:delText>Interpretation</w:delText>
              </w:r>
            </w:del>
          </w:p>
        </w:tc>
        <w:tc>
          <w:tcPr>
            <w:tcW w:w="850" w:type="dxa"/>
            <w:tcBorders>
              <w:top w:val="single" w:sz="4" w:space="0" w:color="auto"/>
              <w:left w:val="nil"/>
              <w:bottom w:val="single" w:sz="4" w:space="0" w:color="auto"/>
              <w:right w:val="nil"/>
            </w:tcBorders>
            <w:shd w:val="clear" w:color="auto" w:fill="auto"/>
            <w:vAlign w:val="center"/>
            <w:hideMark/>
          </w:tcPr>
          <w:p w14:paraId="3F39D878" w14:textId="6DBB53EE" w:rsidR="003A2195" w:rsidRPr="003A2195" w:rsidDel="00D57379" w:rsidRDefault="003A2195" w:rsidP="003A2195">
            <w:pPr>
              <w:spacing w:line="240" w:lineRule="auto"/>
              <w:ind w:firstLine="0"/>
              <w:jc w:val="left"/>
              <w:rPr>
                <w:del w:id="470" w:author="Warwick Wainwright" w:date="2018-07-24T17:27:00Z"/>
                <w:b/>
                <w:bCs/>
                <w:color w:val="000000"/>
                <w:sz w:val="20"/>
                <w:szCs w:val="20"/>
                <w:lang w:eastAsia="en-GB"/>
              </w:rPr>
            </w:pPr>
            <w:del w:id="471" w:author="Warwick Wainwright" w:date="2018-07-24T17:27:00Z">
              <w:r w:rsidRPr="003A2195" w:rsidDel="00D57379">
                <w:rPr>
                  <w:b/>
                  <w:bCs/>
                  <w:color w:val="000000"/>
                  <w:sz w:val="20"/>
                  <w:szCs w:val="20"/>
                  <w:lang w:eastAsia="en-GB"/>
                </w:rPr>
                <w:delText>Mean</w:delText>
              </w:r>
            </w:del>
          </w:p>
        </w:tc>
        <w:tc>
          <w:tcPr>
            <w:tcW w:w="567" w:type="dxa"/>
            <w:tcBorders>
              <w:top w:val="single" w:sz="4" w:space="0" w:color="auto"/>
              <w:left w:val="nil"/>
              <w:bottom w:val="single" w:sz="4" w:space="0" w:color="auto"/>
              <w:right w:val="nil"/>
            </w:tcBorders>
            <w:shd w:val="clear" w:color="auto" w:fill="auto"/>
            <w:vAlign w:val="center"/>
            <w:hideMark/>
          </w:tcPr>
          <w:p w14:paraId="29323695" w14:textId="468FB7E3" w:rsidR="003A2195" w:rsidRPr="003A2195" w:rsidDel="00D57379" w:rsidRDefault="003A2195" w:rsidP="003A2195">
            <w:pPr>
              <w:spacing w:line="240" w:lineRule="auto"/>
              <w:ind w:firstLine="0"/>
              <w:jc w:val="left"/>
              <w:rPr>
                <w:del w:id="472" w:author="Warwick Wainwright" w:date="2018-07-24T17:27:00Z"/>
                <w:b/>
                <w:bCs/>
                <w:color w:val="000000"/>
                <w:sz w:val="20"/>
                <w:szCs w:val="20"/>
                <w:lang w:eastAsia="en-GB"/>
              </w:rPr>
            </w:pPr>
            <w:del w:id="473" w:author="Warwick Wainwright" w:date="2018-07-24T17:27:00Z">
              <w:r w:rsidRPr="003A2195" w:rsidDel="00D57379">
                <w:rPr>
                  <w:b/>
                  <w:bCs/>
                  <w:color w:val="000000"/>
                  <w:sz w:val="20"/>
                  <w:szCs w:val="20"/>
                  <w:lang w:eastAsia="en-GB"/>
                </w:rPr>
                <w:delText>Std. Dev</w:delText>
              </w:r>
            </w:del>
          </w:p>
        </w:tc>
      </w:tr>
      <w:tr w:rsidR="003A2195" w:rsidRPr="003A2195" w:rsidDel="00D57379" w14:paraId="1B98D8FB" w14:textId="35C08929" w:rsidTr="001258DC">
        <w:trPr>
          <w:trHeight w:val="300"/>
          <w:jc w:val="center"/>
          <w:del w:id="474" w:author="Warwick Wainwright" w:date="2018-07-24T17:27:00Z"/>
        </w:trPr>
        <w:tc>
          <w:tcPr>
            <w:tcW w:w="961" w:type="dxa"/>
            <w:tcBorders>
              <w:top w:val="nil"/>
              <w:left w:val="nil"/>
              <w:bottom w:val="nil"/>
              <w:right w:val="nil"/>
            </w:tcBorders>
            <w:shd w:val="clear" w:color="auto" w:fill="auto"/>
            <w:vAlign w:val="center"/>
            <w:hideMark/>
          </w:tcPr>
          <w:p w14:paraId="606B235F" w14:textId="7BC542D4" w:rsidR="003A2195" w:rsidRPr="003A2195" w:rsidDel="00D57379" w:rsidRDefault="003A2195" w:rsidP="003A2195">
            <w:pPr>
              <w:spacing w:line="240" w:lineRule="auto"/>
              <w:ind w:firstLine="0"/>
              <w:jc w:val="left"/>
              <w:rPr>
                <w:del w:id="475" w:author="Warwick Wainwright" w:date="2018-07-24T17:27:00Z"/>
                <w:color w:val="000000"/>
                <w:sz w:val="20"/>
                <w:szCs w:val="20"/>
                <w:lang w:eastAsia="en-GB"/>
              </w:rPr>
            </w:pPr>
            <w:del w:id="476" w:author="Warwick Wainwright" w:date="2018-07-24T17:27:00Z">
              <w:r w:rsidRPr="003A2195" w:rsidDel="00D57379">
                <w:rPr>
                  <w:color w:val="000000"/>
                  <w:sz w:val="20"/>
                  <w:szCs w:val="20"/>
                  <w:lang w:eastAsia="en-GB"/>
                </w:rPr>
                <w:delText>Gender</w:delText>
              </w:r>
            </w:del>
          </w:p>
        </w:tc>
        <w:tc>
          <w:tcPr>
            <w:tcW w:w="5008" w:type="dxa"/>
            <w:tcBorders>
              <w:top w:val="nil"/>
              <w:left w:val="nil"/>
              <w:bottom w:val="nil"/>
              <w:right w:val="nil"/>
            </w:tcBorders>
            <w:shd w:val="clear" w:color="auto" w:fill="auto"/>
            <w:vAlign w:val="center"/>
            <w:hideMark/>
          </w:tcPr>
          <w:p w14:paraId="0938E8EE" w14:textId="59A1C80F" w:rsidR="003A2195" w:rsidRPr="003A2195" w:rsidDel="00D57379" w:rsidRDefault="003A2195" w:rsidP="003A2195">
            <w:pPr>
              <w:spacing w:line="240" w:lineRule="auto"/>
              <w:ind w:firstLine="0"/>
              <w:jc w:val="left"/>
              <w:rPr>
                <w:del w:id="477" w:author="Warwick Wainwright" w:date="2018-07-24T17:27:00Z"/>
                <w:color w:val="000000"/>
                <w:sz w:val="20"/>
                <w:szCs w:val="20"/>
                <w:lang w:eastAsia="en-GB"/>
              </w:rPr>
            </w:pPr>
            <w:del w:id="478" w:author="Warwick Wainwright" w:date="2018-07-24T17:27:00Z">
              <w:r w:rsidRPr="003A2195" w:rsidDel="00D57379">
                <w:rPr>
                  <w:color w:val="000000"/>
                  <w:sz w:val="20"/>
                  <w:szCs w:val="20"/>
                  <w:lang w:eastAsia="en-GB"/>
                </w:rPr>
                <w:delText>1, if male, 0 otherwise</w:delText>
              </w:r>
            </w:del>
          </w:p>
        </w:tc>
        <w:tc>
          <w:tcPr>
            <w:tcW w:w="850" w:type="dxa"/>
            <w:tcBorders>
              <w:top w:val="nil"/>
              <w:left w:val="nil"/>
              <w:bottom w:val="nil"/>
              <w:right w:val="nil"/>
            </w:tcBorders>
            <w:shd w:val="clear" w:color="auto" w:fill="auto"/>
            <w:noWrap/>
            <w:vAlign w:val="center"/>
            <w:hideMark/>
          </w:tcPr>
          <w:p w14:paraId="674C97C6" w14:textId="373FB6D0" w:rsidR="003A2195" w:rsidRPr="003A2195" w:rsidDel="00D57379" w:rsidRDefault="003A2195" w:rsidP="003A2195">
            <w:pPr>
              <w:spacing w:line="240" w:lineRule="auto"/>
              <w:ind w:firstLine="0"/>
              <w:jc w:val="left"/>
              <w:rPr>
                <w:del w:id="479" w:author="Warwick Wainwright" w:date="2018-07-24T17:27:00Z"/>
                <w:color w:val="000000"/>
                <w:sz w:val="20"/>
                <w:szCs w:val="20"/>
                <w:lang w:eastAsia="en-GB"/>
              </w:rPr>
            </w:pPr>
            <w:del w:id="480" w:author="Warwick Wainwright" w:date="2018-07-24T17:27:00Z">
              <w:r w:rsidRPr="003A2195" w:rsidDel="00D57379">
                <w:rPr>
                  <w:color w:val="000000"/>
                  <w:sz w:val="20"/>
                  <w:szCs w:val="20"/>
                  <w:lang w:eastAsia="en-GB"/>
                </w:rPr>
                <w:delText>0.83</w:delText>
              </w:r>
            </w:del>
          </w:p>
        </w:tc>
        <w:tc>
          <w:tcPr>
            <w:tcW w:w="567" w:type="dxa"/>
            <w:tcBorders>
              <w:top w:val="nil"/>
              <w:left w:val="nil"/>
              <w:bottom w:val="nil"/>
              <w:right w:val="nil"/>
            </w:tcBorders>
            <w:shd w:val="clear" w:color="auto" w:fill="auto"/>
            <w:noWrap/>
            <w:vAlign w:val="center"/>
            <w:hideMark/>
          </w:tcPr>
          <w:p w14:paraId="0067724E" w14:textId="22551983" w:rsidR="003A2195" w:rsidRPr="003A2195" w:rsidDel="00D57379" w:rsidRDefault="003A2195" w:rsidP="003A2195">
            <w:pPr>
              <w:spacing w:line="240" w:lineRule="auto"/>
              <w:ind w:firstLine="0"/>
              <w:jc w:val="left"/>
              <w:rPr>
                <w:del w:id="481" w:author="Warwick Wainwright" w:date="2018-07-24T17:27:00Z"/>
                <w:color w:val="000000"/>
                <w:sz w:val="20"/>
                <w:szCs w:val="20"/>
                <w:lang w:eastAsia="en-GB"/>
              </w:rPr>
            </w:pPr>
            <w:del w:id="482" w:author="Warwick Wainwright" w:date="2018-07-24T17:27:00Z">
              <w:r w:rsidRPr="003A2195" w:rsidDel="00D57379">
                <w:rPr>
                  <w:color w:val="000000"/>
                  <w:sz w:val="20"/>
                  <w:szCs w:val="20"/>
                  <w:lang w:eastAsia="en-GB"/>
                </w:rPr>
                <w:delText>0.91</w:delText>
              </w:r>
            </w:del>
          </w:p>
        </w:tc>
      </w:tr>
      <w:tr w:rsidR="003A2195" w:rsidRPr="003A2195" w:rsidDel="00D57379" w14:paraId="7118568E" w14:textId="135D72E4" w:rsidTr="001258DC">
        <w:trPr>
          <w:trHeight w:val="510"/>
          <w:jc w:val="center"/>
          <w:del w:id="483" w:author="Warwick Wainwright" w:date="2018-07-24T17:27:00Z"/>
        </w:trPr>
        <w:tc>
          <w:tcPr>
            <w:tcW w:w="961" w:type="dxa"/>
            <w:tcBorders>
              <w:top w:val="nil"/>
              <w:left w:val="nil"/>
              <w:bottom w:val="nil"/>
              <w:right w:val="nil"/>
            </w:tcBorders>
            <w:shd w:val="clear" w:color="auto" w:fill="auto"/>
            <w:vAlign w:val="center"/>
            <w:hideMark/>
          </w:tcPr>
          <w:p w14:paraId="51C8C2F7" w14:textId="46859A15" w:rsidR="003A2195" w:rsidRPr="003A2195" w:rsidDel="00D57379" w:rsidRDefault="003A2195" w:rsidP="003A2195">
            <w:pPr>
              <w:spacing w:line="240" w:lineRule="auto"/>
              <w:ind w:firstLine="0"/>
              <w:jc w:val="left"/>
              <w:rPr>
                <w:del w:id="484" w:author="Warwick Wainwright" w:date="2018-07-24T17:27:00Z"/>
                <w:color w:val="000000"/>
                <w:sz w:val="20"/>
                <w:szCs w:val="20"/>
                <w:lang w:eastAsia="en-GB"/>
              </w:rPr>
            </w:pPr>
            <w:del w:id="485" w:author="Warwick Wainwright" w:date="2018-07-24T17:27:00Z">
              <w:r w:rsidRPr="003A2195" w:rsidDel="00D57379">
                <w:rPr>
                  <w:color w:val="000000"/>
                  <w:sz w:val="20"/>
                  <w:szCs w:val="20"/>
                  <w:lang w:eastAsia="en-GB"/>
                </w:rPr>
                <w:delText>A</w:delText>
              </w:r>
              <w:r w:rsidDel="00D57379">
                <w:rPr>
                  <w:color w:val="000000"/>
                  <w:sz w:val="20"/>
                  <w:szCs w:val="20"/>
                  <w:lang w:eastAsia="en-GB"/>
                </w:rPr>
                <w:delText>ge</w:delText>
              </w:r>
            </w:del>
          </w:p>
        </w:tc>
        <w:tc>
          <w:tcPr>
            <w:tcW w:w="5008" w:type="dxa"/>
            <w:tcBorders>
              <w:top w:val="nil"/>
              <w:left w:val="nil"/>
              <w:bottom w:val="nil"/>
              <w:right w:val="nil"/>
            </w:tcBorders>
            <w:shd w:val="clear" w:color="auto" w:fill="auto"/>
            <w:vAlign w:val="center"/>
            <w:hideMark/>
          </w:tcPr>
          <w:p w14:paraId="1DEC6549" w14:textId="0E74DFB7" w:rsidR="003A2195" w:rsidRPr="003A2195" w:rsidDel="00D57379" w:rsidRDefault="003A2195" w:rsidP="003A2195">
            <w:pPr>
              <w:spacing w:line="240" w:lineRule="auto"/>
              <w:ind w:firstLine="0"/>
              <w:jc w:val="left"/>
              <w:rPr>
                <w:del w:id="486" w:author="Warwick Wainwright" w:date="2018-07-24T17:27:00Z"/>
                <w:color w:val="000000"/>
                <w:sz w:val="20"/>
                <w:szCs w:val="20"/>
                <w:lang w:eastAsia="en-GB"/>
              </w:rPr>
            </w:pPr>
            <w:del w:id="487" w:author="Warwick Wainwright" w:date="2018-07-24T17:27:00Z">
              <w:r w:rsidRPr="003A2195" w:rsidDel="00D57379">
                <w:rPr>
                  <w:color w:val="000000"/>
                  <w:sz w:val="20"/>
                  <w:szCs w:val="20"/>
                  <w:lang w:eastAsia="en-GB"/>
                </w:rPr>
                <w:delText>Categorical (1=&lt;20, 2=20-29, 3=30-39, 4=40-49, 5=50-59, 6=60-69, 7=over 70 years)</w:delText>
              </w:r>
            </w:del>
          </w:p>
        </w:tc>
        <w:tc>
          <w:tcPr>
            <w:tcW w:w="850" w:type="dxa"/>
            <w:tcBorders>
              <w:top w:val="nil"/>
              <w:left w:val="nil"/>
              <w:bottom w:val="nil"/>
              <w:right w:val="nil"/>
            </w:tcBorders>
            <w:shd w:val="clear" w:color="auto" w:fill="auto"/>
            <w:noWrap/>
            <w:vAlign w:val="center"/>
            <w:hideMark/>
          </w:tcPr>
          <w:p w14:paraId="10F6560C" w14:textId="34B718EB" w:rsidR="003A2195" w:rsidRPr="003A2195" w:rsidDel="00D57379" w:rsidRDefault="003A2195" w:rsidP="003A2195">
            <w:pPr>
              <w:spacing w:line="240" w:lineRule="auto"/>
              <w:ind w:firstLine="0"/>
              <w:jc w:val="left"/>
              <w:rPr>
                <w:del w:id="488" w:author="Warwick Wainwright" w:date="2018-07-24T17:27:00Z"/>
                <w:color w:val="000000"/>
                <w:sz w:val="20"/>
                <w:szCs w:val="20"/>
                <w:lang w:eastAsia="en-GB"/>
              </w:rPr>
            </w:pPr>
            <w:del w:id="489" w:author="Warwick Wainwright" w:date="2018-07-24T17:27:00Z">
              <w:r w:rsidRPr="003A2195" w:rsidDel="00D57379">
                <w:rPr>
                  <w:color w:val="000000"/>
                  <w:sz w:val="20"/>
                  <w:szCs w:val="20"/>
                  <w:lang w:eastAsia="en-GB"/>
                </w:rPr>
                <w:delText>4.23</w:delText>
              </w:r>
            </w:del>
          </w:p>
        </w:tc>
        <w:tc>
          <w:tcPr>
            <w:tcW w:w="567" w:type="dxa"/>
            <w:tcBorders>
              <w:top w:val="nil"/>
              <w:left w:val="nil"/>
              <w:bottom w:val="nil"/>
              <w:right w:val="nil"/>
            </w:tcBorders>
            <w:shd w:val="clear" w:color="auto" w:fill="auto"/>
            <w:noWrap/>
            <w:vAlign w:val="center"/>
            <w:hideMark/>
          </w:tcPr>
          <w:p w14:paraId="554FCA7F" w14:textId="6F43B401" w:rsidR="003A2195" w:rsidRPr="003A2195" w:rsidDel="00D57379" w:rsidRDefault="003A2195" w:rsidP="003A2195">
            <w:pPr>
              <w:spacing w:line="240" w:lineRule="auto"/>
              <w:ind w:firstLine="0"/>
              <w:jc w:val="left"/>
              <w:rPr>
                <w:del w:id="490" w:author="Warwick Wainwright" w:date="2018-07-24T17:27:00Z"/>
                <w:color w:val="000000"/>
                <w:sz w:val="20"/>
                <w:szCs w:val="20"/>
                <w:lang w:eastAsia="en-GB"/>
              </w:rPr>
            </w:pPr>
            <w:del w:id="491" w:author="Warwick Wainwright" w:date="2018-07-24T17:27:00Z">
              <w:r w:rsidRPr="003A2195" w:rsidDel="00D57379">
                <w:rPr>
                  <w:color w:val="000000"/>
                  <w:sz w:val="20"/>
                  <w:szCs w:val="20"/>
                  <w:lang w:eastAsia="en-GB"/>
                </w:rPr>
                <w:delText>1.44</w:delText>
              </w:r>
            </w:del>
          </w:p>
        </w:tc>
      </w:tr>
      <w:tr w:rsidR="003A2195" w:rsidRPr="003A2195" w:rsidDel="00D57379" w14:paraId="3A59AC78" w14:textId="181EC502" w:rsidTr="001258DC">
        <w:trPr>
          <w:trHeight w:val="510"/>
          <w:jc w:val="center"/>
          <w:del w:id="492" w:author="Warwick Wainwright" w:date="2018-07-24T17:27:00Z"/>
        </w:trPr>
        <w:tc>
          <w:tcPr>
            <w:tcW w:w="961" w:type="dxa"/>
            <w:tcBorders>
              <w:top w:val="nil"/>
              <w:left w:val="nil"/>
              <w:bottom w:val="nil"/>
              <w:right w:val="nil"/>
            </w:tcBorders>
            <w:shd w:val="clear" w:color="auto" w:fill="auto"/>
            <w:vAlign w:val="center"/>
            <w:hideMark/>
          </w:tcPr>
          <w:p w14:paraId="4DBD7F6B" w14:textId="030D574B" w:rsidR="003A2195" w:rsidRPr="003A2195" w:rsidDel="00D57379" w:rsidRDefault="003A2195" w:rsidP="003A2195">
            <w:pPr>
              <w:spacing w:line="240" w:lineRule="auto"/>
              <w:ind w:firstLine="0"/>
              <w:jc w:val="left"/>
              <w:rPr>
                <w:del w:id="493" w:author="Warwick Wainwright" w:date="2018-07-24T17:27:00Z"/>
                <w:color w:val="000000"/>
                <w:sz w:val="20"/>
                <w:szCs w:val="20"/>
                <w:lang w:eastAsia="en-GB"/>
              </w:rPr>
            </w:pPr>
            <w:del w:id="494" w:author="Warwick Wainwright" w:date="2018-07-24T17:27:00Z">
              <w:r w:rsidRPr="003A2195" w:rsidDel="00D57379">
                <w:rPr>
                  <w:color w:val="000000"/>
                  <w:sz w:val="20"/>
                  <w:szCs w:val="20"/>
                  <w:lang w:eastAsia="en-GB"/>
                </w:rPr>
                <w:delText>EDU</w:delText>
              </w:r>
            </w:del>
          </w:p>
        </w:tc>
        <w:tc>
          <w:tcPr>
            <w:tcW w:w="5008" w:type="dxa"/>
            <w:tcBorders>
              <w:top w:val="nil"/>
              <w:left w:val="nil"/>
              <w:bottom w:val="nil"/>
              <w:right w:val="nil"/>
            </w:tcBorders>
            <w:shd w:val="clear" w:color="auto" w:fill="auto"/>
            <w:vAlign w:val="center"/>
            <w:hideMark/>
          </w:tcPr>
          <w:p w14:paraId="79CE1332" w14:textId="19D554AF" w:rsidR="003A2195" w:rsidRPr="003A2195" w:rsidDel="00D57379" w:rsidRDefault="003A2195" w:rsidP="00675A92">
            <w:pPr>
              <w:spacing w:line="240" w:lineRule="auto"/>
              <w:ind w:firstLine="0"/>
              <w:jc w:val="left"/>
              <w:rPr>
                <w:del w:id="495" w:author="Warwick Wainwright" w:date="2018-07-24T17:27:00Z"/>
                <w:color w:val="000000"/>
                <w:sz w:val="20"/>
                <w:szCs w:val="20"/>
                <w:lang w:eastAsia="en-GB"/>
              </w:rPr>
            </w:pPr>
            <w:del w:id="496" w:author="Warwick Wainwright" w:date="2018-07-24T17:27:00Z">
              <w:r w:rsidRPr="003A2195" w:rsidDel="00D57379">
                <w:rPr>
                  <w:color w:val="000000"/>
                  <w:sz w:val="20"/>
                  <w:szCs w:val="20"/>
                  <w:lang w:eastAsia="en-GB"/>
                </w:rPr>
                <w:delText>Categorical (1=secondary, 2=college, 3=degree</w:delText>
              </w:r>
              <w:r w:rsidR="00675A92" w:rsidDel="00D57379">
                <w:rPr>
                  <w:color w:val="000000"/>
                  <w:sz w:val="20"/>
                  <w:szCs w:val="20"/>
                  <w:lang w:eastAsia="en-GB"/>
                </w:rPr>
                <w:delText xml:space="preserve"> &amp; professional)</w:delText>
              </w:r>
            </w:del>
          </w:p>
        </w:tc>
        <w:tc>
          <w:tcPr>
            <w:tcW w:w="850" w:type="dxa"/>
            <w:tcBorders>
              <w:top w:val="nil"/>
              <w:left w:val="nil"/>
              <w:bottom w:val="nil"/>
              <w:right w:val="nil"/>
            </w:tcBorders>
            <w:shd w:val="clear" w:color="auto" w:fill="auto"/>
            <w:noWrap/>
            <w:vAlign w:val="center"/>
            <w:hideMark/>
          </w:tcPr>
          <w:p w14:paraId="71C35182" w14:textId="281E727A" w:rsidR="003A2195" w:rsidRPr="003A2195" w:rsidDel="00D57379" w:rsidRDefault="003A2195" w:rsidP="003A2195">
            <w:pPr>
              <w:spacing w:line="240" w:lineRule="auto"/>
              <w:ind w:firstLine="0"/>
              <w:jc w:val="left"/>
              <w:rPr>
                <w:del w:id="497" w:author="Warwick Wainwright" w:date="2018-07-24T17:27:00Z"/>
                <w:color w:val="000000"/>
                <w:sz w:val="20"/>
                <w:szCs w:val="20"/>
                <w:lang w:eastAsia="en-GB"/>
              </w:rPr>
            </w:pPr>
            <w:del w:id="498" w:author="Warwick Wainwright" w:date="2018-07-24T17:27:00Z">
              <w:r w:rsidRPr="003A2195" w:rsidDel="00D57379">
                <w:rPr>
                  <w:color w:val="000000"/>
                  <w:sz w:val="20"/>
                  <w:szCs w:val="20"/>
                  <w:lang w:eastAsia="en-GB"/>
                </w:rPr>
                <w:delText>1.58</w:delText>
              </w:r>
            </w:del>
          </w:p>
        </w:tc>
        <w:tc>
          <w:tcPr>
            <w:tcW w:w="567" w:type="dxa"/>
            <w:tcBorders>
              <w:top w:val="nil"/>
              <w:left w:val="nil"/>
              <w:bottom w:val="nil"/>
              <w:right w:val="nil"/>
            </w:tcBorders>
            <w:shd w:val="clear" w:color="auto" w:fill="auto"/>
            <w:noWrap/>
            <w:vAlign w:val="center"/>
            <w:hideMark/>
          </w:tcPr>
          <w:p w14:paraId="6D1ADB3D" w14:textId="331A6EF0" w:rsidR="003A2195" w:rsidRPr="003A2195" w:rsidDel="00D57379" w:rsidRDefault="003A2195" w:rsidP="003A2195">
            <w:pPr>
              <w:spacing w:line="240" w:lineRule="auto"/>
              <w:ind w:firstLine="0"/>
              <w:jc w:val="left"/>
              <w:rPr>
                <w:del w:id="499" w:author="Warwick Wainwright" w:date="2018-07-24T17:27:00Z"/>
                <w:color w:val="000000"/>
                <w:sz w:val="20"/>
                <w:szCs w:val="20"/>
                <w:lang w:eastAsia="en-GB"/>
              </w:rPr>
            </w:pPr>
            <w:del w:id="500" w:author="Warwick Wainwright" w:date="2018-07-24T17:27:00Z">
              <w:r w:rsidRPr="003A2195" w:rsidDel="00D57379">
                <w:rPr>
                  <w:color w:val="000000"/>
                  <w:sz w:val="20"/>
                  <w:szCs w:val="20"/>
                  <w:lang w:eastAsia="en-GB"/>
                </w:rPr>
                <w:delText>0.61</w:delText>
              </w:r>
            </w:del>
          </w:p>
        </w:tc>
      </w:tr>
      <w:tr w:rsidR="003A2195" w:rsidRPr="003A2195" w:rsidDel="00D57379" w14:paraId="4A361A14" w14:textId="36FF2BE2" w:rsidTr="001258DC">
        <w:trPr>
          <w:trHeight w:val="510"/>
          <w:jc w:val="center"/>
          <w:del w:id="501" w:author="Warwick Wainwright" w:date="2018-07-24T17:27:00Z"/>
        </w:trPr>
        <w:tc>
          <w:tcPr>
            <w:tcW w:w="961" w:type="dxa"/>
            <w:tcBorders>
              <w:top w:val="nil"/>
              <w:left w:val="nil"/>
              <w:bottom w:val="nil"/>
              <w:right w:val="nil"/>
            </w:tcBorders>
            <w:shd w:val="clear" w:color="auto" w:fill="auto"/>
            <w:vAlign w:val="center"/>
            <w:hideMark/>
          </w:tcPr>
          <w:p w14:paraId="1D3A546F" w14:textId="6F788CB4" w:rsidR="003A2195" w:rsidRPr="003A2195" w:rsidDel="00D57379" w:rsidRDefault="003A2195" w:rsidP="003A2195">
            <w:pPr>
              <w:spacing w:line="240" w:lineRule="auto"/>
              <w:ind w:firstLine="0"/>
              <w:jc w:val="left"/>
              <w:rPr>
                <w:del w:id="502" w:author="Warwick Wainwright" w:date="2018-07-24T17:27:00Z"/>
                <w:color w:val="000000"/>
                <w:sz w:val="20"/>
                <w:szCs w:val="20"/>
                <w:lang w:eastAsia="en-GB"/>
              </w:rPr>
            </w:pPr>
            <w:del w:id="503" w:author="Warwick Wainwright" w:date="2018-07-24T17:27:00Z">
              <w:r w:rsidRPr="003A2195" w:rsidDel="00D57379">
                <w:rPr>
                  <w:color w:val="000000"/>
                  <w:sz w:val="20"/>
                  <w:szCs w:val="20"/>
                  <w:lang w:eastAsia="en-GB"/>
                </w:rPr>
                <w:delText>Income</w:delText>
              </w:r>
            </w:del>
          </w:p>
        </w:tc>
        <w:tc>
          <w:tcPr>
            <w:tcW w:w="5008" w:type="dxa"/>
            <w:tcBorders>
              <w:top w:val="nil"/>
              <w:left w:val="nil"/>
              <w:bottom w:val="nil"/>
              <w:right w:val="nil"/>
            </w:tcBorders>
            <w:shd w:val="clear" w:color="auto" w:fill="auto"/>
            <w:vAlign w:val="center"/>
            <w:hideMark/>
          </w:tcPr>
          <w:p w14:paraId="61C5DBD2" w14:textId="7EBAD152" w:rsidR="003A2195" w:rsidRPr="003A2195" w:rsidDel="00D57379" w:rsidRDefault="003A2195" w:rsidP="003A2195">
            <w:pPr>
              <w:spacing w:line="240" w:lineRule="auto"/>
              <w:ind w:firstLine="0"/>
              <w:jc w:val="left"/>
              <w:rPr>
                <w:del w:id="504" w:author="Warwick Wainwright" w:date="2018-07-24T17:27:00Z"/>
                <w:color w:val="000000"/>
                <w:sz w:val="20"/>
                <w:szCs w:val="20"/>
                <w:lang w:eastAsia="en-GB"/>
              </w:rPr>
            </w:pPr>
            <w:del w:id="505" w:author="Warwick Wainwright" w:date="2018-07-24T17:27:00Z">
              <w:r w:rsidRPr="003A2195" w:rsidDel="00D57379">
                <w:rPr>
                  <w:color w:val="000000"/>
                  <w:sz w:val="20"/>
                  <w:szCs w:val="20"/>
                  <w:lang w:eastAsia="en-GB"/>
                </w:rPr>
                <w:delText>Categorical (1=&lt;€45, 2=€45-€90, 3=€91-€181, 4=€181-€362, 5=€362-€678, 6=&gt;€679)</w:delText>
              </w:r>
            </w:del>
          </w:p>
        </w:tc>
        <w:tc>
          <w:tcPr>
            <w:tcW w:w="850" w:type="dxa"/>
            <w:tcBorders>
              <w:top w:val="nil"/>
              <w:left w:val="nil"/>
              <w:bottom w:val="nil"/>
              <w:right w:val="nil"/>
            </w:tcBorders>
            <w:shd w:val="clear" w:color="auto" w:fill="auto"/>
            <w:noWrap/>
            <w:vAlign w:val="center"/>
            <w:hideMark/>
          </w:tcPr>
          <w:p w14:paraId="7E8EFBA6" w14:textId="5FFD2143" w:rsidR="003A2195" w:rsidRPr="003A2195" w:rsidDel="00D57379" w:rsidRDefault="003A2195" w:rsidP="003A2195">
            <w:pPr>
              <w:spacing w:line="240" w:lineRule="auto"/>
              <w:ind w:firstLine="0"/>
              <w:jc w:val="left"/>
              <w:rPr>
                <w:del w:id="506" w:author="Warwick Wainwright" w:date="2018-07-24T17:27:00Z"/>
                <w:color w:val="000000"/>
                <w:sz w:val="20"/>
                <w:szCs w:val="20"/>
                <w:lang w:eastAsia="en-GB"/>
              </w:rPr>
            </w:pPr>
            <w:del w:id="507" w:author="Warwick Wainwright" w:date="2018-07-24T17:27:00Z">
              <w:r w:rsidRPr="003A2195" w:rsidDel="00D57379">
                <w:rPr>
                  <w:color w:val="000000"/>
                  <w:sz w:val="20"/>
                  <w:szCs w:val="20"/>
                  <w:lang w:eastAsia="en-GB"/>
                </w:rPr>
                <w:delText>3.8</w:delText>
              </w:r>
            </w:del>
          </w:p>
        </w:tc>
        <w:tc>
          <w:tcPr>
            <w:tcW w:w="567" w:type="dxa"/>
            <w:tcBorders>
              <w:top w:val="nil"/>
              <w:left w:val="nil"/>
              <w:bottom w:val="nil"/>
              <w:right w:val="nil"/>
            </w:tcBorders>
            <w:shd w:val="clear" w:color="auto" w:fill="auto"/>
            <w:noWrap/>
            <w:vAlign w:val="center"/>
            <w:hideMark/>
          </w:tcPr>
          <w:p w14:paraId="4E5912E1" w14:textId="0CF1E587" w:rsidR="003A2195" w:rsidRPr="003A2195" w:rsidDel="00D57379" w:rsidRDefault="003A2195" w:rsidP="003A2195">
            <w:pPr>
              <w:spacing w:line="240" w:lineRule="auto"/>
              <w:ind w:firstLine="0"/>
              <w:jc w:val="left"/>
              <w:rPr>
                <w:del w:id="508" w:author="Warwick Wainwright" w:date="2018-07-24T17:27:00Z"/>
                <w:color w:val="000000"/>
                <w:sz w:val="20"/>
                <w:szCs w:val="20"/>
                <w:lang w:eastAsia="en-GB"/>
              </w:rPr>
            </w:pPr>
            <w:del w:id="509" w:author="Warwick Wainwright" w:date="2018-07-24T17:27:00Z">
              <w:r w:rsidRPr="003A2195" w:rsidDel="00D57379">
                <w:rPr>
                  <w:color w:val="000000"/>
                  <w:sz w:val="20"/>
                  <w:szCs w:val="20"/>
                  <w:lang w:eastAsia="en-GB"/>
                </w:rPr>
                <w:delText>1.45</w:delText>
              </w:r>
            </w:del>
          </w:p>
        </w:tc>
      </w:tr>
      <w:tr w:rsidR="003A2195" w:rsidRPr="003A2195" w:rsidDel="00D57379" w14:paraId="784EF2F7" w14:textId="7E00EEB1" w:rsidTr="001258DC">
        <w:trPr>
          <w:trHeight w:val="300"/>
          <w:jc w:val="center"/>
          <w:del w:id="510" w:author="Warwick Wainwright" w:date="2018-07-24T17:27:00Z"/>
        </w:trPr>
        <w:tc>
          <w:tcPr>
            <w:tcW w:w="961" w:type="dxa"/>
            <w:tcBorders>
              <w:top w:val="nil"/>
              <w:left w:val="nil"/>
              <w:bottom w:val="nil"/>
              <w:right w:val="nil"/>
            </w:tcBorders>
            <w:shd w:val="clear" w:color="auto" w:fill="auto"/>
            <w:vAlign w:val="center"/>
            <w:hideMark/>
          </w:tcPr>
          <w:p w14:paraId="18935107" w14:textId="76434DA6" w:rsidR="003A2195" w:rsidRPr="003A2195" w:rsidDel="00D57379" w:rsidRDefault="003A2195" w:rsidP="003A2195">
            <w:pPr>
              <w:spacing w:line="240" w:lineRule="auto"/>
              <w:ind w:firstLine="0"/>
              <w:jc w:val="left"/>
              <w:rPr>
                <w:del w:id="511" w:author="Warwick Wainwright" w:date="2018-07-24T17:27:00Z"/>
                <w:color w:val="000000"/>
                <w:sz w:val="20"/>
                <w:szCs w:val="20"/>
                <w:lang w:eastAsia="en-GB"/>
              </w:rPr>
            </w:pPr>
            <w:del w:id="512" w:author="Warwick Wainwright" w:date="2018-07-24T17:27:00Z">
              <w:r w:rsidRPr="003A2195" w:rsidDel="00D57379">
                <w:rPr>
                  <w:color w:val="000000"/>
                  <w:sz w:val="20"/>
                  <w:szCs w:val="20"/>
                  <w:lang w:eastAsia="en-GB"/>
                </w:rPr>
                <w:delText>Size</w:delText>
              </w:r>
            </w:del>
          </w:p>
        </w:tc>
        <w:tc>
          <w:tcPr>
            <w:tcW w:w="5008" w:type="dxa"/>
            <w:tcBorders>
              <w:top w:val="nil"/>
              <w:left w:val="nil"/>
              <w:bottom w:val="nil"/>
              <w:right w:val="nil"/>
            </w:tcBorders>
            <w:shd w:val="clear" w:color="auto" w:fill="auto"/>
            <w:vAlign w:val="center"/>
            <w:hideMark/>
          </w:tcPr>
          <w:p w14:paraId="66983243" w14:textId="0F06BD43" w:rsidR="003A2195" w:rsidRPr="003A2195" w:rsidDel="00D57379" w:rsidRDefault="003A2195" w:rsidP="003A2195">
            <w:pPr>
              <w:spacing w:line="240" w:lineRule="auto"/>
              <w:ind w:firstLine="0"/>
              <w:jc w:val="left"/>
              <w:rPr>
                <w:del w:id="513" w:author="Warwick Wainwright" w:date="2018-07-24T17:27:00Z"/>
                <w:color w:val="000000"/>
                <w:sz w:val="20"/>
                <w:szCs w:val="20"/>
                <w:lang w:eastAsia="en-GB"/>
              </w:rPr>
            </w:pPr>
            <w:del w:id="514" w:author="Warwick Wainwright" w:date="2018-07-24T17:27:00Z">
              <w:r w:rsidRPr="003A2195" w:rsidDel="00D57379">
                <w:rPr>
                  <w:color w:val="000000"/>
                  <w:sz w:val="20"/>
                  <w:szCs w:val="20"/>
                  <w:lang w:eastAsia="en-GB"/>
                </w:rPr>
                <w:delText>Categorical (1=1-2 ha, 2=3-6 ha, 3=7-20 ha, 4=&gt;20 ha)</w:delText>
              </w:r>
            </w:del>
          </w:p>
        </w:tc>
        <w:tc>
          <w:tcPr>
            <w:tcW w:w="850" w:type="dxa"/>
            <w:tcBorders>
              <w:top w:val="nil"/>
              <w:left w:val="nil"/>
              <w:bottom w:val="nil"/>
              <w:right w:val="nil"/>
            </w:tcBorders>
            <w:shd w:val="clear" w:color="auto" w:fill="auto"/>
            <w:noWrap/>
            <w:vAlign w:val="center"/>
            <w:hideMark/>
          </w:tcPr>
          <w:p w14:paraId="77CD216F" w14:textId="109772A8" w:rsidR="003A2195" w:rsidRPr="003A2195" w:rsidDel="00D57379" w:rsidRDefault="003A2195" w:rsidP="003A2195">
            <w:pPr>
              <w:spacing w:line="240" w:lineRule="auto"/>
              <w:ind w:firstLine="0"/>
              <w:jc w:val="left"/>
              <w:rPr>
                <w:del w:id="515" w:author="Warwick Wainwright" w:date="2018-07-24T17:27:00Z"/>
                <w:color w:val="000000"/>
                <w:sz w:val="20"/>
                <w:szCs w:val="20"/>
                <w:lang w:eastAsia="en-GB"/>
              </w:rPr>
            </w:pPr>
            <w:del w:id="516" w:author="Warwick Wainwright" w:date="2018-07-24T17:27:00Z">
              <w:r w:rsidRPr="003A2195" w:rsidDel="00D57379">
                <w:rPr>
                  <w:color w:val="000000"/>
                  <w:sz w:val="20"/>
                  <w:szCs w:val="20"/>
                  <w:lang w:eastAsia="en-GB"/>
                </w:rPr>
                <w:delText>2.59</w:delText>
              </w:r>
            </w:del>
          </w:p>
        </w:tc>
        <w:tc>
          <w:tcPr>
            <w:tcW w:w="567" w:type="dxa"/>
            <w:tcBorders>
              <w:top w:val="nil"/>
              <w:left w:val="nil"/>
              <w:bottom w:val="nil"/>
              <w:right w:val="nil"/>
            </w:tcBorders>
            <w:shd w:val="clear" w:color="auto" w:fill="auto"/>
            <w:noWrap/>
            <w:vAlign w:val="center"/>
            <w:hideMark/>
          </w:tcPr>
          <w:p w14:paraId="13888B26" w14:textId="1D165D2B" w:rsidR="003A2195" w:rsidRPr="003A2195" w:rsidDel="00D57379" w:rsidRDefault="003A2195" w:rsidP="003A2195">
            <w:pPr>
              <w:spacing w:line="240" w:lineRule="auto"/>
              <w:ind w:firstLine="0"/>
              <w:jc w:val="left"/>
              <w:rPr>
                <w:del w:id="517" w:author="Warwick Wainwright" w:date="2018-07-24T17:27:00Z"/>
                <w:color w:val="000000"/>
                <w:sz w:val="20"/>
                <w:szCs w:val="20"/>
                <w:lang w:eastAsia="en-GB"/>
              </w:rPr>
            </w:pPr>
            <w:del w:id="518" w:author="Warwick Wainwright" w:date="2018-07-24T17:27:00Z">
              <w:r w:rsidRPr="003A2195" w:rsidDel="00D57379">
                <w:rPr>
                  <w:color w:val="000000"/>
                  <w:sz w:val="20"/>
                  <w:szCs w:val="20"/>
                  <w:lang w:eastAsia="en-GB"/>
                </w:rPr>
                <w:delText>1.05</w:delText>
              </w:r>
            </w:del>
          </w:p>
        </w:tc>
      </w:tr>
      <w:tr w:rsidR="003A2195" w:rsidRPr="003A2195" w:rsidDel="00D57379" w14:paraId="13DE05BB" w14:textId="2442D567" w:rsidTr="001258DC">
        <w:trPr>
          <w:trHeight w:val="300"/>
          <w:jc w:val="center"/>
          <w:del w:id="519" w:author="Warwick Wainwright" w:date="2018-07-24T17:27:00Z"/>
        </w:trPr>
        <w:tc>
          <w:tcPr>
            <w:tcW w:w="961" w:type="dxa"/>
            <w:tcBorders>
              <w:top w:val="nil"/>
              <w:left w:val="nil"/>
              <w:bottom w:val="nil"/>
              <w:right w:val="nil"/>
            </w:tcBorders>
            <w:shd w:val="clear" w:color="auto" w:fill="auto"/>
            <w:vAlign w:val="center"/>
            <w:hideMark/>
          </w:tcPr>
          <w:p w14:paraId="07CBD67C" w14:textId="04D205B9" w:rsidR="003A2195" w:rsidRPr="003A2195" w:rsidDel="00D57379" w:rsidRDefault="003A2195" w:rsidP="003A2195">
            <w:pPr>
              <w:spacing w:line="240" w:lineRule="auto"/>
              <w:ind w:firstLine="0"/>
              <w:jc w:val="left"/>
              <w:rPr>
                <w:del w:id="520" w:author="Warwick Wainwright" w:date="2018-07-24T17:27:00Z"/>
                <w:color w:val="000000"/>
                <w:sz w:val="20"/>
                <w:szCs w:val="20"/>
                <w:lang w:eastAsia="en-GB"/>
              </w:rPr>
            </w:pPr>
            <w:del w:id="521" w:author="Warwick Wainwright" w:date="2018-07-24T17:27:00Z">
              <w:r w:rsidRPr="003A2195" w:rsidDel="00D57379">
                <w:rPr>
                  <w:color w:val="000000"/>
                  <w:sz w:val="20"/>
                  <w:szCs w:val="20"/>
                  <w:lang w:eastAsia="en-GB"/>
                </w:rPr>
                <w:delText>FRB</w:delText>
              </w:r>
            </w:del>
          </w:p>
        </w:tc>
        <w:tc>
          <w:tcPr>
            <w:tcW w:w="5008" w:type="dxa"/>
            <w:tcBorders>
              <w:top w:val="nil"/>
              <w:left w:val="nil"/>
              <w:bottom w:val="nil"/>
              <w:right w:val="nil"/>
            </w:tcBorders>
            <w:shd w:val="clear" w:color="auto" w:fill="auto"/>
            <w:vAlign w:val="center"/>
            <w:hideMark/>
          </w:tcPr>
          <w:p w14:paraId="31F00420" w14:textId="083242A2" w:rsidR="003A2195" w:rsidRPr="003A2195" w:rsidDel="00D57379" w:rsidRDefault="003A2195" w:rsidP="003A2195">
            <w:pPr>
              <w:spacing w:line="240" w:lineRule="auto"/>
              <w:ind w:firstLine="0"/>
              <w:jc w:val="left"/>
              <w:rPr>
                <w:del w:id="522" w:author="Warwick Wainwright" w:date="2018-07-24T17:27:00Z"/>
                <w:color w:val="000000"/>
                <w:sz w:val="20"/>
                <w:szCs w:val="20"/>
                <w:lang w:eastAsia="en-GB"/>
              </w:rPr>
            </w:pPr>
            <w:del w:id="523" w:author="Warwick Wainwright" w:date="2018-07-24T17:27:00Z">
              <w:r w:rsidRPr="003A2195" w:rsidDel="00D57379">
                <w:rPr>
                  <w:color w:val="000000"/>
                  <w:sz w:val="20"/>
                  <w:szCs w:val="20"/>
                  <w:lang w:eastAsia="en-GB"/>
                </w:rPr>
                <w:delText>1, if farming with rare breeds, 0 otherwise</w:delText>
              </w:r>
            </w:del>
          </w:p>
        </w:tc>
        <w:tc>
          <w:tcPr>
            <w:tcW w:w="850" w:type="dxa"/>
            <w:tcBorders>
              <w:top w:val="nil"/>
              <w:left w:val="nil"/>
              <w:bottom w:val="nil"/>
              <w:right w:val="nil"/>
            </w:tcBorders>
            <w:shd w:val="clear" w:color="auto" w:fill="auto"/>
            <w:noWrap/>
            <w:vAlign w:val="center"/>
            <w:hideMark/>
          </w:tcPr>
          <w:p w14:paraId="5FDB187D" w14:textId="0B32EBB7" w:rsidR="003A2195" w:rsidRPr="003A2195" w:rsidDel="00D57379" w:rsidRDefault="003A2195" w:rsidP="003A2195">
            <w:pPr>
              <w:spacing w:line="240" w:lineRule="auto"/>
              <w:ind w:firstLine="0"/>
              <w:jc w:val="left"/>
              <w:rPr>
                <w:del w:id="524" w:author="Warwick Wainwright" w:date="2018-07-24T17:27:00Z"/>
                <w:color w:val="000000"/>
                <w:sz w:val="20"/>
                <w:szCs w:val="20"/>
                <w:lang w:eastAsia="en-GB"/>
              </w:rPr>
            </w:pPr>
            <w:del w:id="525" w:author="Warwick Wainwright" w:date="2018-07-24T17:27:00Z">
              <w:r w:rsidRPr="003A2195" w:rsidDel="00D57379">
                <w:rPr>
                  <w:color w:val="000000"/>
                  <w:sz w:val="20"/>
                  <w:szCs w:val="20"/>
                  <w:lang w:eastAsia="en-GB"/>
                </w:rPr>
                <w:delText>0.4</w:delText>
              </w:r>
            </w:del>
          </w:p>
        </w:tc>
        <w:tc>
          <w:tcPr>
            <w:tcW w:w="567" w:type="dxa"/>
            <w:tcBorders>
              <w:top w:val="nil"/>
              <w:left w:val="nil"/>
              <w:bottom w:val="nil"/>
              <w:right w:val="nil"/>
            </w:tcBorders>
            <w:shd w:val="clear" w:color="auto" w:fill="auto"/>
            <w:noWrap/>
            <w:vAlign w:val="center"/>
            <w:hideMark/>
          </w:tcPr>
          <w:p w14:paraId="73475D95" w14:textId="3B897B0F" w:rsidR="003A2195" w:rsidRPr="003A2195" w:rsidDel="00D57379" w:rsidRDefault="003A2195" w:rsidP="003A2195">
            <w:pPr>
              <w:spacing w:line="240" w:lineRule="auto"/>
              <w:ind w:firstLine="0"/>
              <w:jc w:val="left"/>
              <w:rPr>
                <w:del w:id="526" w:author="Warwick Wainwright" w:date="2018-07-24T17:27:00Z"/>
                <w:color w:val="000000"/>
                <w:sz w:val="20"/>
                <w:szCs w:val="20"/>
                <w:lang w:eastAsia="en-GB"/>
              </w:rPr>
            </w:pPr>
            <w:del w:id="527" w:author="Warwick Wainwright" w:date="2018-07-24T17:27:00Z">
              <w:r w:rsidRPr="003A2195" w:rsidDel="00D57379">
                <w:rPr>
                  <w:color w:val="000000"/>
                  <w:sz w:val="20"/>
                  <w:szCs w:val="20"/>
                  <w:lang w:eastAsia="en-GB"/>
                </w:rPr>
                <w:delText>0.49</w:delText>
              </w:r>
            </w:del>
          </w:p>
        </w:tc>
      </w:tr>
      <w:tr w:rsidR="003A2195" w:rsidRPr="003A2195" w:rsidDel="00D57379" w14:paraId="4E79352B" w14:textId="22B61281" w:rsidTr="001258DC">
        <w:trPr>
          <w:trHeight w:val="510"/>
          <w:jc w:val="center"/>
          <w:del w:id="528" w:author="Warwick Wainwright" w:date="2018-07-24T17:27:00Z"/>
        </w:trPr>
        <w:tc>
          <w:tcPr>
            <w:tcW w:w="961" w:type="dxa"/>
            <w:tcBorders>
              <w:top w:val="nil"/>
              <w:left w:val="nil"/>
              <w:bottom w:val="nil"/>
              <w:right w:val="nil"/>
            </w:tcBorders>
            <w:shd w:val="clear" w:color="auto" w:fill="auto"/>
            <w:vAlign w:val="center"/>
            <w:hideMark/>
          </w:tcPr>
          <w:p w14:paraId="478EA04A" w14:textId="330199EC" w:rsidR="003A2195" w:rsidRPr="003A2195" w:rsidDel="00D57379" w:rsidRDefault="003A2195" w:rsidP="003A2195">
            <w:pPr>
              <w:spacing w:line="240" w:lineRule="auto"/>
              <w:ind w:firstLine="0"/>
              <w:jc w:val="left"/>
              <w:rPr>
                <w:del w:id="529" w:author="Warwick Wainwright" w:date="2018-07-24T17:27:00Z"/>
                <w:color w:val="000000"/>
                <w:sz w:val="20"/>
                <w:szCs w:val="20"/>
                <w:lang w:eastAsia="en-GB"/>
              </w:rPr>
            </w:pPr>
            <w:del w:id="530" w:author="Warwick Wainwright" w:date="2018-07-24T17:27:00Z">
              <w:r w:rsidRPr="003A2195" w:rsidDel="00D57379">
                <w:rPr>
                  <w:color w:val="000000"/>
                  <w:sz w:val="20"/>
                  <w:szCs w:val="20"/>
                  <w:lang w:eastAsia="en-GB"/>
                </w:rPr>
                <w:delText>CON</w:delText>
              </w:r>
            </w:del>
          </w:p>
        </w:tc>
        <w:tc>
          <w:tcPr>
            <w:tcW w:w="5008" w:type="dxa"/>
            <w:tcBorders>
              <w:top w:val="nil"/>
              <w:left w:val="nil"/>
              <w:bottom w:val="nil"/>
              <w:right w:val="nil"/>
            </w:tcBorders>
            <w:shd w:val="clear" w:color="auto" w:fill="auto"/>
            <w:vAlign w:val="center"/>
            <w:hideMark/>
          </w:tcPr>
          <w:p w14:paraId="45A80A0E" w14:textId="061DC889" w:rsidR="003A2195" w:rsidRPr="003A2195" w:rsidDel="00D57379" w:rsidRDefault="003A2195" w:rsidP="003A2195">
            <w:pPr>
              <w:spacing w:line="240" w:lineRule="auto"/>
              <w:ind w:firstLine="0"/>
              <w:jc w:val="left"/>
              <w:rPr>
                <w:del w:id="531" w:author="Warwick Wainwright" w:date="2018-07-24T17:27:00Z"/>
                <w:color w:val="000000"/>
                <w:sz w:val="20"/>
                <w:szCs w:val="20"/>
                <w:lang w:eastAsia="en-GB"/>
              </w:rPr>
            </w:pPr>
            <w:del w:id="532" w:author="Warwick Wainwright" w:date="2018-07-24T17:27:00Z">
              <w:r w:rsidRPr="003A2195" w:rsidDel="00D57379">
                <w:rPr>
                  <w:color w:val="000000"/>
                  <w:sz w:val="20"/>
                  <w:szCs w:val="20"/>
                  <w:lang w:eastAsia="en-GB"/>
                </w:rPr>
                <w:delText>1, if farmer would consider farming with rare breed in the future, 0 otherwise</w:delText>
              </w:r>
            </w:del>
          </w:p>
        </w:tc>
        <w:tc>
          <w:tcPr>
            <w:tcW w:w="850" w:type="dxa"/>
            <w:tcBorders>
              <w:top w:val="nil"/>
              <w:left w:val="nil"/>
              <w:bottom w:val="nil"/>
              <w:right w:val="nil"/>
            </w:tcBorders>
            <w:shd w:val="clear" w:color="auto" w:fill="auto"/>
            <w:noWrap/>
            <w:vAlign w:val="center"/>
            <w:hideMark/>
          </w:tcPr>
          <w:p w14:paraId="5A968663" w14:textId="3FA2D2B0" w:rsidR="003A2195" w:rsidRPr="003A2195" w:rsidDel="00D57379" w:rsidRDefault="003A2195" w:rsidP="003A2195">
            <w:pPr>
              <w:spacing w:line="240" w:lineRule="auto"/>
              <w:ind w:firstLine="0"/>
              <w:jc w:val="left"/>
              <w:rPr>
                <w:del w:id="533" w:author="Warwick Wainwright" w:date="2018-07-24T17:27:00Z"/>
                <w:color w:val="000000"/>
                <w:sz w:val="20"/>
                <w:szCs w:val="20"/>
                <w:lang w:eastAsia="en-GB"/>
              </w:rPr>
            </w:pPr>
            <w:del w:id="534" w:author="Warwick Wainwright" w:date="2018-07-24T17:27:00Z">
              <w:r w:rsidRPr="003A2195" w:rsidDel="00D57379">
                <w:rPr>
                  <w:color w:val="000000"/>
                  <w:sz w:val="20"/>
                  <w:szCs w:val="20"/>
                  <w:lang w:eastAsia="en-GB"/>
                </w:rPr>
                <w:delText>0.89</w:delText>
              </w:r>
            </w:del>
          </w:p>
        </w:tc>
        <w:tc>
          <w:tcPr>
            <w:tcW w:w="567" w:type="dxa"/>
            <w:tcBorders>
              <w:top w:val="nil"/>
              <w:left w:val="nil"/>
              <w:bottom w:val="nil"/>
              <w:right w:val="nil"/>
            </w:tcBorders>
            <w:shd w:val="clear" w:color="auto" w:fill="auto"/>
            <w:noWrap/>
            <w:vAlign w:val="center"/>
            <w:hideMark/>
          </w:tcPr>
          <w:p w14:paraId="5BAE72DB" w14:textId="64797623" w:rsidR="003A2195" w:rsidRPr="003A2195" w:rsidDel="00D57379" w:rsidRDefault="003A2195" w:rsidP="003A2195">
            <w:pPr>
              <w:spacing w:line="240" w:lineRule="auto"/>
              <w:ind w:firstLine="0"/>
              <w:jc w:val="left"/>
              <w:rPr>
                <w:del w:id="535" w:author="Warwick Wainwright" w:date="2018-07-24T17:27:00Z"/>
                <w:color w:val="000000"/>
                <w:sz w:val="20"/>
                <w:szCs w:val="20"/>
                <w:lang w:eastAsia="en-GB"/>
              </w:rPr>
            </w:pPr>
            <w:del w:id="536" w:author="Warwick Wainwright" w:date="2018-07-24T17:27:00Z">
              <w:r w:rsidRPr="003A2195" w:rsidDel="00D57379">
                <w:rPr>
                  <w:color w:val="000000"/>
                  <w:sz w:val="20"/>
                  <w:szCs w:val="20"/>
                  <w:lang w:eastAsia="en-GB"/>
                </w:rPr>
                <w:delText>0.32</w:delText>
              </w:r>
            </w:del>
          </w:p>
        </w:tc>
      </w:tr>
      <w:tr w:rsidR="003A2195" w:rsidRPr="003A2195" w:rsidDel="00D57379" w14:paraId="49DE7CC4" w14:textId="3CCA2D5F" w:rsidTr="001258DC">
        <w:trPr>
          <w:trHeight w:val="510"/>
          <w:jc w:val="center"/>
          <w:del w:id="537" w:author="Warwick Wainwright" w:date="2018-07-24T17:27:00Z"/>
        </w:trPr>
        <w:tc>
          <w:tcPr>
            <w:tcW w:w="961" w:type="dxa"/>
            <w:tcBorders>
              <w:top w:val="nil"/>
              <w:left w:val="nil"/>
              <w:bottom w:val="nil"/>
              <w:right w:val="nil"/>
            </w:tcBorders>
            <w:shd w:val="clear" w:color="auto" w:fill="auto"/>
            <w:vAlign w:val="center"/>
            <w:hideMark/>
          </w:tcPr>
          <w:p w14:paraId="1AF984E5" w14:textId="3DF0A705" w:rsidR="003A2195" w:rsidRPr="003A2195" w:rsidDel="00D57379" w:rsidRDefault="003A2195" w:rsidP="003A2195">
            <w:pPr>
              <w:spacing w:line="240" w:lineRule="auto"/>
              <w:ind w:firstLine="0"/>
              <w:jc w:val="left"/>
              <w:rPr>
                <w:del w:id="538" w:author="Warwick Wainwright" w:date="2018-07-24T17:27:00Z"/>
                <w:color w:val="000000"/>
                <w:sz w:val="20"/>
                <w:szCs w:val="20"/>
                <w:lang w:eastAsia="en-GB"/>
              </w:rPr>
            </w:pPr>
            <w:del w:id="539" w:author="Warwick Wainwright" w:date="2018-07-24T17:27:00Z">
              <w:r w:rsidRPr="003A2195" w:rsidDel="00D57379">
                <w:rPr>
                  <w:color w:val="000000"/>
                  <w:sz w:val="20"/>
                  <w:szCs w:val="20"/>
                  <w:lang w:eastAsia="en-GB"/>
                </w:rPr>
                <w:delText>AES</w:delText>
              </w:r>
            </w:del>
          </w:p>
        </w:tc>
        <w:tc>
          <w:tcPr>
            <w:tcW w:w="5008" w:type="dxa"/>
            <w:tcBorders>
              <w:top w:val="nil"/>
              <w:left w:val="nil"/>
              <w:bottom w:val="nil"/>
              <w:right w:val="nil"/>
            </w:tcBorders>
            <w:shd w:val="clear" w:color="auto" w:fill="auto"/>
            <w:vAlign w:val="center"/>
            <w:hideMark/>
          </w:tcPr>
          <w:p w14:paraId="716C0999" w14:textId="3E2F8743" w:rsidR="003A2195" w:rsidRPr="003A2195" w:rsidDel="00D57379" w:rsidRDefault="003A2195" w:rsidP="00897FBC">
            <w:pPr>
              <w:spacing w:line="240" w:lineRule="auto"/>
              <w:ind w:firstLine="0"/>
              <w:jc w:val="left"/>
              <w:rPr>
                <w:del w:id="540" w:author="Warwick Wainwright" w:date="2018-07-24T17:27:00Z"/>
                <w:color w:val="000000"/>
                <w:sz w:val="20"/>
                <w:szCs w:val="20"/>
                <w:lang w:eastAsia="en-GB"/>
              </w:rPr>
            </w:pPr>
            <w:del w:id="541" w:author="Warwick Wainwright" w:date="2018-07-24T17:27:00Z">
              <w:r w:rsidRPr="003A2195" w:rsidDel="00D57379">
                <w:rPr>
                  <w:color w:val="000000"/>
                  <w:sz w:val="20"/>
                  <w:szCs w:val="20"/>
                  <w:lang w:eastAsia="en-GB"/>
                </w:rPr>
                <w:delText xml:space="preserve">1, if farmer is currently enrolled in an </w:delText>
              </w:r>
              <w:r w:rsidR="00897FBC" w:rsidDel="00D57379">
                <w:rPr>
                  <w:color w:val="000000"/>
                  <w:sz w:val="20"/>
                  <w:szCs w:val="20"/>
                  <w:lang w:eastAsia="en-GB"/>
                </w:rPr>
                <w:delText>AES scheme</w:delText>
              </w:r>
              <w:r w:rsidRPr="003A2195" w:rsidDel="00D57379">
                <w:rPr>
                  <w:color w:val="000000"/>
                  <w:sz w:val="20"/>
                  <w:szCs w:val="20"/>
                  <w:lang w:eastAsia="en-GB"/>
                </w:rPr>
                <w:delText>, 0 otherwise</w:delText>
              </w:r>
            </w:del>
          </w:p>
        </w:tc>
        <w:tc>
          <w:tcPr>
            <w:tcW w:w="850" w:type="dxa"/>
            <w:tcBorders>
              <w:top w:val="nil"/>
              <w:left w:val="nil"/>
              <w:bottom w:val="nil"/>
              <w:right w:val="nil"/>
            </w:tcBorders>
            <w:shd w:val="clear" w:color="auto" w:fill="auto"/>
            <w:noWrap/>
            <w:vAlign w:val="center"/>
            <w:hideMark/>
          </w:tcPr>
          <w:p w14:paraId="58B92C90" w14:textId="4064FA91" w:rsidR="003A2195" w:rsidRPr="003A2195" w:rsidDel="00D57379" w:rsidRDefault="003A2195" w:rsidP="003A2195">
            <w:pPr>
              <w:spacing w:line="240" w:lineRule="auto"/>
              <w:ind w:firstLine="0"/>
              <w:jc w:val="left"/>
              <w:rPr>
                <w:del w:id="542" w:author="Warwick Wainwright" w:date="2018-07-24T17:27:00Z"/>
                <w:color w:val="000000"/>
                <w:sz w:val="20"/>
                <w:szCs w:val="20"/>
                <w:lang w:eastAsia="en-GB"/>
              </w:rPr>
            </w:pPr>
            <w:del w:id="543" w:author="Warwick Wainwright" w:date="2018-07-24T17:27:00Z">
              <w:r w:rsidRPr="003A2195" w:rsidDel="00D57379">
                <w:rPr>
                  <w:color w:val="000000"/>
                  <w:sz w:val="20"/>
                  <w:szCs w:val="20"/>
                  <w:lang w:eastAsia="en-GB"/>
                </w:rPr>
                <w:delText>0.32</w:delText>
              </w:r>
            </w:del>
          </w:p>
        </w:tc>
        <w:tc>
          <w:tcPr>
            <w:tcW w:w="567" w:type="dxa"/>
            <w:tcBorders>
              <w:top w:val="nil"/>
              <w:left w:val="nil"/>
              <w:bottom w:val="nil"/>
              <w:right w:val="nil"/>
            </w:tcBorders>
            <w:shd w:val="clear" w:color="auto" w:fill="auto"/>
            <w:noWrap/>
            <w:vAlign w:val="center"/>
            <w:hideMark/>
          </w:tcPr>
          <w:p w14:paraId="52EF856D" w14:textId="7CED75B9" w:rsidR="003A2195" w:rsidRPr="003A2195" w:rsidDel="00D57379" w:rsidRDefault="003A2195" w:rsidP="003A2195">
            <w:pPr>
              <w:spacing w:line="240" w:lineRule="auto"/>
              <w:ind w:firstLine="0"/>
              <w:jc w:val="left"/>
              <w:rPr>
                <w:del w:id="544" w:author="Warwick Wainwright" w:date="2018-07-24T17:27:00Z"/>
                <w:color w:val="000000"/>
                <w:sz w:val="20"/>
                <w:szCs w:val="20"/>
                <w:lang w:eastAsia="en-GB"/>
              </w:rPr>
            </w:pPr>
            <w:del w:id="545" w:author="Warwick Wainwright" w:date="2018-07-24T17:27:00Z">
              <w:r w:rsidRPr="003A2195" w:rsidDel="00D57379">
                <w:rPr>
                  <w:color w:val="000000"/>
                  <w:sz w:val="20"/>
                  <w:szCs w:val="20"/>
                  <w:lang w:eastAsia="en-GB"/>
                </w:rPr>
                <w:delText>0.47</w:delText>
              </w:r>
            </w:del>
          </w:p>
        </w:tc>
      </w:tr>
      <w:tr w:rsidR="003A2195" w:rsidRPr="003A2195" w:rsidDel="00D57379" w14:paraId="07386549" w14:textId="54F681DC" w:rsidTr="001258DC">
        <w:trPr>
          <w:trHeight w:val="300"/>
          <w:jc w:val="center"/>
          <w:del w:id="546" w:author="Warwick Wainwright" w:date="2018-07-24T17:27:00Z"/>
        </w:trPr>
        <w:tc>
          <w:tcPr>
            <w:tcW w:w="961" w:type="dxa"/>
            <w:tcBorders>
              <w:top w:val="nil"/>
              <w:left w:val="nil"/>
              <w:bottom w:val="nil"/>
              <w:right w:val="nil"/>
            </w:tcBorders>
            <w:shd w:val="clear" w:color="auto" w:fill="auto"/>
            <w:vAlign w:val="center"/>
            <w:hideMark/>
          </w:tcPr>
          <w:p w14:paraId="776540B1" w14:textId="333B7665" w:rsidR="003A2195" w:rsidRPr="003A2195" w:rsidDel="00D57379" w:rsidRDefault="003A2195" w:rsidP="003A2195">
            <w:pPr>
              <w:spacing w:line="240" w:lineRule="auto"/>
              <w:ind w:firstLine="0"/>
              <w:jc w:val="left"/>
              <w:rPr>
                <w:del w:id="547" w:author="Warwick Wainwright" w:date="2018-07-24T17:27:00Z"/>
                <w:color w:val="000000"/>
                <w:sz w:val="20"/>
                <w:szCs w:val="20"/>
                <w:lang w:eastAsia="en-GB"/>
              </w:rPr>
            </w:pPr>
            <w:del w:id="548" w:author="Warwick Wainwright" w:date="2018-07-24T17:27:00Z">
              <w:r w:rsidRPr="003A2195" w:rsidDel="00D57379">
                <w:rPr>
                  <w:color w:val="000000"/>
                  <w:sz w:val="20"/>
                  <w:szCs w:val="20"/>
                  <w:lang w:eastAsia="en-GB"/>
                </w:rPr>
                <w:delText>RDP</w:delText>
              </w:r>
            </w:del>
          </w:p>
        </w:tc>
        <w:tc>
          <w:tcPr>
            <w:tcW w:w="5008" w:type="dxa"/>
            <w:tcBorders>
              <w:top w:val="nil"/>
              <w:left w:val="nil"/>
              <w:bottom w:val="nil"/>
              <w:right w:val="nil"/>
            </w:tcBorders>
            <w:shd w:val="clear" w:color="auto" w:fill="auto"/>
            <w:vAlign w:val="center"/>
            <w:hideMark/>
          </w:tcPr>
          <w:p w14:paraId="026FD02C" w14:textId="0B39D537" w:rsidR="003A2195" w:rsidRPr="003A2195" w:rsidDel="00D57379" w:rsidRDefault="003A2195" w:rsidP="003A2195">
            <w:pPr>
              <w:spacing w:line="240" w:lineRule="auto"/>
              <w:ind w:firstLine="0"/>
              <w:jc w:val="left"/>
              <w:rPr>
                <w:del w:id="549" w:author="Warwick Wainwright" w:date="2018-07-24T17:27:00Z"/>
                <w:color w:val="000000"/>
                <w:sz w:val="20"/>
                <w:szCs w:val="20"/>
                <w:lang w:eastAsia="en-GB"/>
              </w:rPr>
            </w:pPr>
            <w:del w:id="550" w:author="Warwick Wainwright" w:date="2018-07-24T17:27:00Z">
              <w:r w:rsidRPr="003A2195" w:rsidDel="00D57379">
                <w:rPr>
                  <w:color w:val="000000"/>
                  <w:sz w:val="20"/>
                  <w:szCs w:val="20"/>
                  <w:lang w:eastAsia="en-GB"/>
                </w:rPr>
                <w:delText>1, if farmer aware of RDP support for rare breeds, 0 otherwise</w:delText>
              </w:r>
            </w:del>
          </w:p>
        </w:tc>
        <w:tc>
          <w:tcPr>
            <w:tcW w:w="850" w:type="dxa"/>
            <w:tcBorders>
              <w:top w:val="nil"/>
              <w:left w:val="nil"/>
              <w:bottom w:val="nil"/>
              <w:right w:val="nil"/>
            </w:tcBorders>
            <w:shd w:val="clear" w:color="auto" w:fill="auto"/>
            <w:noWrap/>
            <w:vAlign w:val="center"/>
            <w:hideMark/>
          </w:tcPr>
          <w:p w14:paraId="1691E3DB" w14:textId="44B54E43" w:rsidR="003A2195" w:rsidRPr="003A2195" w:rsidDel="00D57379" w:rsidRDefault="003A2195" w:rsidP="003A2195">
            <w:pPr>
              <w:spacing w:line="240" w:lineRule="auto"/>
              <w:ind w:firstLine="0"/>
              <w:jc w:val="left"/>
              <w:rPr>
                <w:del w:id="551" w:author="Warwick Wainwright" w:date="2018-07-24T17:27:00Z"/>
                <w:color w:val="000000"/>
                <w:sz w:val="20"/>
                <w:szCs w:val="20"/>
                <w:lang w:eastAsia="en-GB"/>
              </w:rPr>
            </w:pPr>
            <w:del w:id="552" w:author="Warwick Wainwright" w:date="2018-07-24T17:27:00Z">
              <w:r w:rsidRPr="003A2195" w:rsidDel="00D57379">
                <w:rPr>
                  <w:color w:val="000000"/>
                  <w:sz w:val="20"/>
                  <w:szCs w:val="20"/>
                  <w:lang w:eastAsia="en-GB"/>
                </w:rPr>
                <w:delText>0.21</w:delText>
              </w:r>
            </w:del>
          </w:p>
        </w:tc>
        <w:tc>
          <w:tcPr>
            <w:tcW w:w="567" w:type="dxa"/>
            <w:tcBorders>
              <w:top w:val="nil"/>
              <w:left w:val="nil"/>
              <w:bottom w:val="nil"/>
              <w:right w:val="nil"/>
            </w:tcBorders>
            <w:shd w:val="clear" w:color="auto" w:fill="auto"/>
            <w:noWrap/>
            <w:vAlign w:val="center"/>
            <w:hideMark/>
          </w:tcPr>
          <w:p w14:paraId="75DF010E" w14:textId="7A882B6A" w:rsidR="003A2195" w:rsidRPr="003A2195" w:rsidDel="00D57379" w:rsidRDefault="003A2195" w:rsidP="003A2195">
            <w:pPr>
              <w:spacing w:line="240" w:lineRule="auto"/>
              <w:ind w:firstLine="0"/>
              <w:jc w:val="left"/>
              <w:rPr>
                <w:del w:id="553" w:author="Warwick Wainwright" w:date="2018-07-24T17:27:00Z"/>
                <w:color w:val="000000"/>
                <w:sz w:val="20"/>
                <w:szCs w:val="20"/>
                <w:lang w:eastAsia="en-GB"/>
              </w:rPr>
            </w:pPr>
            <w:del w:id="554" w:author="Warwick Wainwright" w:date="2018-07-24T17:27:00Z">
              <w:r w:rsidRPr="003A2195" w:rsidDel="00D57379">
                <w:rPr>
                  <w:color w:val="000000"/>
                  <w:sz w:val="20"/>
                  <w:szCs w:val="20"/>
                  <w:lang w:eastAsia="en-GB"/>
                </w:rPr>
                <w:delText>0.41</w:delText>
              </w:r>
            </w:del>
          </w:p>
        </w:tc>
      </w:tr>
      <w:tr w:rsidR="003A2195" w:rsidRPr="003A2195" w:rsidDel="00D57379" w14:paraId="011E7BC1" w14:textId="6B67563B" w:rsidTr="001258DC">
        <w:trPr>
          <w:trHeight w:val="1020"/>
          <w:jc w:val="center"/>
          <w:del w:id="555" w:author="Warwick Wainwright" w:date="2018-07-24T17:27:00Z"/>
        </w:trPr>
        <w:tc>
          <w:tcPr>
            <w:tcW w:w="961" w:type="dxa"/>
            <w:tcBorders>
              <w:top w:val="nil"/>
              <w:left w:val="nil"/>
              <w:bottom w:val="nil"/>
              <w:right w:val="nil"/>
            </w:tcBorders>
            <w:shd w:val="clear" w:color="auto" w:fill="auto"/>
            <w:vAlign w:val="center"/>
            <w:hideMark/>
          </w:tcPr>
          <w:p w14:paraId="199243EA" w14:textId="0FE0B49C" w:rsidR="003A2195" w:rsidRPr="003A2195" w:rsidDel="00D57379" w:rsidRDefault="003A2195" w:rsidP="003A2195">
            <w:pPr>
              <w:spacing w:line="240" w:lineRule="auto"/>
              <w:ind w:firstLine="0"/>
              <w:jc w:val="left"/>
              <w:rPr>
                <w:del w:id="556" w:author="Warwick Wainwright" w:date="2018-07-24T17:27:00Z"/>
                <w:color w:val="000000"/>
                <w:sz w:val="20"/>
                <w:szCs w:val="20"/>
                <w:lang w:eastAsia="en-GB"/>
              </w:rPr>
            </w:pPr>
            <w:del w:id="557" w:author="Warwick Wainwright" w:date="2018-07-24T17:27:00Z">
              <w:r w:rsidRPr="003A2195" w:rsidDel="00D57379">
                <w:rPr>
                  <w:color w:val="000000"/>
                  <w:sz w:val="20"/>
                  <w:szCs w:val="20"/>
                  <w:lang w:eastAsia="en-GB"/>
                </w:rPr>
                <w:delText>BEN</w:delText>
              </w:r>
            </w:del>
          </w:p>
        </w:tc>
        <w:tc>
          <w:tcPr>
            <w:tcW w:w="5008" w:type="dxa"/>
            <w:tcBorders>
              <w:top w:val="nil"/>
              <w:left w:val="nil"/>
              <w:bottom w:val="nil"/>
              <w:right w:val="nil"/>
            </w:tcBorders>
            <w:shd w:val="clear" w:color="auto" w:fill="auto"/>
            <w:vAlign w:val="center"/>
            <w:hideMark/>
          </w:tcPr>
          <w:p w14:paraId="1B4429CC" w14:textId="7A34FE73" w:rsidR="003A2195" w:rsidRPr="003A2195" w:rsidDel="00D57379" w:rsidRDefault="003A2195" w:rsidP="00E24236">
            <w:pPr>
              <w:spacing w:line="240" w:lineRule="auto"/>
              <w:ind w:firstLine="0"/>
              <w:jc w:val="left"/>
              <w:rPr>
                <w:del w:id="558" w:author="Warwick Wainwright" w:date="2018-07-24T17:27:00Z"/>
                <w:color w:val="000000"/>
                <w:sz w:val="20"/>
                <w:szCs w:val="20"/>
                <w:lang w:eastAsia="en-GB"/>
              </w:rPr>
            </w:pPr>
            <w:del w:id="559" w:author="Warwick Wainwright" w:date="2018-07-24T17:27:00Z">
              <w:r w:rsidRPr="003A2195" w:rsidDel="00D57379">
                <w:rPr>
                  <w:color w:val="000000"/>
                  <w:sz w:val="20"/>
                  <w:szCs w:val="20"/>
                  <w:lang w:eastAsia="en-GB"/>
                </w:rPr>
                <w:delText>Categorical (1=if farmer prefers 100% individual cash benefits, 2=50% cash benefit, 50% community in-kind benefit, 3=100% community in-kind benefit)</w:delText>
              </w:r>
            </w:del>
          </w:p>
        </w:tc>
        <w:tc>
          <w:tcPr>
            <w:tcW w:w="850" w:type="dxa"/>
            <w:tcBorders>
              <w:top w:val="nil"/>
              <w:left w:val="nil"/>
              <w:bottom w:val="nil"/>
              <w:right w:val="nil"/>
            </w:tcBorders>
            <w:shd w:val="clear" w:color="auto" w:fill="auto"/>
            <w:noWrap/>
            <w:vAlign w:val="center"/>
            <w:hideMark/>
          </w:tcPr>
          <w:p w14:paraId="21043D05" w14:textId="5E126D39" w:rsidR="003A2195" w:rsidRPr="003A2195" w:rsidDel="00D57379" w:rsidRDefault="003A2195" w:rsidP="003A2195">
            <w:pPr>
              <w:spacing w:line="240" w:lineRule="auto"/>
              <w:ind w:firstLine="0"/>
              <w:jc w:val="left"/>
              <w:rPr>
                <w:del w:id="560" w:author="Warwick Wainwright" w:date="2018-07-24T17:27:00Z"/>
                <w:color w:val="000000"/>
                <w:sz w:val="20"/>
                <w:szCs w:val="20"/>
                <w:lang w:eastAsia="en-GB"/>
              </w:rPr>
            </w:pPr>
            <w:del w:id="561" w:author="Warwick Wainwright" w:date="2018-07-24T17:27:00Z">
              <w:r w:rsidRPr="003A2195" w:rsidDel="00D57379">
                <w:rPr>
                  <w:color w:val="000000"/>
                  <w:sz w:val="20"/>
                  <w:szCs w:val="20"/>
                  <w:lang w:eastAsia="en-GB"/>
                </w:rPr>
                <w:delText>1.39</w:delText>
              </w:r>
            </w:del>
          </w:p>
        </w:tc>
        <w:tc>
          <w:tcPr>
            <w:tcW w:w="567" w:type="dxa"/>
            <w:tcBorders>
              <w:top w:val="nil"/>
              <w:left w:val="nil"/>
              <w:bottom w:val="nil"/>
              <w:right w:val="nil"/>
            </w:tcBorders>
            <w:shd w:val="clear" w:color="auto" w:fill="auto"/>
            <w:noWrap/>
            <w:vAlign w:val="center"/>
            <w:hideMark/>
          </w:tcPr>
          <w:p w14:paraId="3AA5AE5A" w14:textId="03F50FAF" w:rsidR="003A2195" w:rsidRPr="003A2195" w:rsidDel="00D57379" w:rsidRDefault="003A2195" w:rsidP="003A2195">
            <w:pPr>
              <w:spacing w:line="240" w:lineRule="auto"/>
              <w:ind w:firstLine="0"/>
              <w:jc w:val="left"/>
              <w:rPr>
                <w:del w:id="562" w:author="Warwick Wainwright" w:date="2018-07-24T17:27:00Z"/>
                <w:color w:val="000000"/>
                <w:sz w:val="20"/>
                <w:szCs w:val="20"/>
                <w:lang w:eastAsia="en-GB"/>
              </w:rPr>
            </w:pPr>
            <w:del w:id="563" w:author="Warwick Wainwright" w:date="2018-07-24T17:27:00Z">
              <w:r w:rsidRPr="003A2195" w:rsidDel="00D57379">
                <w:rPr>
                  <w:color w:val="000000"/>
                  <w:sz w:val="20"/>
                  <w:szCs w:val="20"/>
                  <w:lang w:eastAsia="en-GB"/>
                </w:rPr>
                <w:delText>0.71</w:delText>
              </w:r>
            </w:del>
          </w:p>
        </w:tc>
      </w:tr>
      <w:tr w:rsidR="003A2195" w:rsidRPr="003A2195" w:rsidDel="00D57379" w14:paraId="69B32F13" w14:textId="14DCFF07" w:rsidTr="001258DC">
        <w:trPr>
          <w:trHeight w:val="510"/>
          <w:jc w:val="center"/>
          <w:del w:id="564" w:author="Warwick Wainwright" w:date="2018-07-24T17:27:00Z"/>
        </w:trPr>
        <w:tc>
          <w:tcPr>
            <w:tcW w:w="961" w:type="dxa"/>
            <w:tcBorders>
              <w:top w:val="nil"/>
              <w:left w:val="nil"/>
              <w:bottom w:val="nil"/>
              <w:right w:val="nil"/>
            </w:tcBorders>
            <w:shd w:val="clear" w:color="auto" w:fill="auto"/>
            <w:vAlign w:val="center"/>
            <w:hideMark/>
          </w:tcPr>
          <w:p w14:paraId="097E526A" w14:textId="76641555" w:rsidR="003A2195" w:rsidRPr="003A2195" w:rsidDel="00D57379" w:rsidRDefault="003A2195" w:rsidP="003A2195">
            <w:pPr>
              <w:spacing w:line="240" w:lineRule="auto"/>
              <w:ind w:firstLine="0"/>
              <w:jc w:val="left"/>
              <w:rPr>
                <w:del w:id="565" w:author="Warwick Wainwright" w:date="2018-07-24T17:27:00Z"/>
                <w:color w:val="000000"/>
                <w:sz w:val="20"/>
                <w:szCs w:val="20"/>
                <w:lang w:eastAsia="en-GB"/>
              </w:rPr>
            </w:pPr>
            <w:del w:id="566" w:author="Warwick Wainwright" w:date="2018-07-24T17:27:00Z">
              <w:r w:rsidRPr="003A2195" w:rsidDel="00D57379">
                <w:rPr>
                  <w:color w:val="000000"/>
                  <w:sz w:val="20"/>
                  <w:szCs w:val="20"/>
                  <w:lang w:eastAsia="en-GB"/>
                </w:rPr>
                <w:delText>REG</w:delText>
              </w:r>
            </w:del>
          </w:p>
        </w:tc>
        <w:tc>
          <w:tcPr>
            <w:tcW w:w="5008" w:type="dxa"/>
            <w:tcBorders>
              <w:top w:val="nil"/>
              <w:left w:val="nil"/>
              <w:bottom w:val="nil"/>
              <w:right w:val="nil"/>
            </w:tcBorders>
            <w:shd w:val="clear" w:color="auto" w:fill="auto"/>
            <w:vAlign w:val="center"/>
            <w:hideMark/>
          </w:tcPr>
          <w:p w14:paraId="4E2C61EF" w14:textId="317A08CF" w:rsidR="003A2195" w:rsidRPr="003A2195" w:rsidDel="00D57379" w:rsidRDefault="003A2195" w:rsidP="009825B6">
            <w:pPr>
              <w:spacing w:line="240" w:lineRule="auto"/>
              <w:ind w:firstLine="0"/>
              <w:jc w:val="left"/>
              <w:rPr>
                <w:del w:id="567" w:author="Warwick Wainwright" w:date="2018-07-24T17:27:00Z"/>
                <w:color w:val="000000"/>
                <w:sz w:val="20"/>
                <w:szCs w:val="20"/>
                <w:lang w:eastAsia="en-GB"/>
              </w:rPr>
            </w:pPr>
            <w:del w:id="568" w:author="Warwick Wainwright" w:date="2018-07-24T17:27:00Z">
              <w:r w:rsidRPr="003A2195" w:rsidDel="00D57379">
                <w:rPr>
                  <w:color w:val="000000"/>
                  <w:sz w:val="20"/>
                  <w:szCs w:val="20"/>
                  <w:lang w:eastAsia="en-GB"/>
                </w:rPr>
                <w:delText>1, if livestock</w:delText>
              </w:r>
              <w:r w:rsidR="009825B6" w:rsidDel="00D57379">
                <w:rPr>
                  <w:color w:val="000000"/>
                  <w:sz w:val="20"/>
                  <w:szCs w:val="20"/>
                  <w:lang w:eastAsia="en-GB"/>
                </w:rPr>
                <w:delText xml:space="preserve"> are registered</w:delText>
              </w:r>
              <w:r w:rsidRPr="003A2195" w:rsidDel="00D57379">
                <w:rPr>
                  <w:color w:val="000000"/>
                  <w:sz w:val="20"/>
                  <w:szCs w:val="20"/>
                  <w:lang w:eastAsia="en-GB"/>
                </w:rPr>
                <w:delText xml:space="preserve"> in a genealogic register, 0 otherwise</w:delText>
              </w:r>
            </w:del>
          </w:p>
        </w:tc>
        <w:tc>
          <w:tcPr>
            <w:tcW w:w="850" w:type="dxa"/>
            <w:tcBorders>
              <w:top w:val="nil"/>
              <w:left w:val="nil"/>
              <w:bottom w:val="nil"/>
              <w:right w:val="nil"/>
            </w:tcBorders>
            <w:shd w:val="clear" w:color="auto" w:fill="auto"/>
            <w:noWrap/>
            <w:vAlign w:val="center"/>
            <w:hideMark/>
          </w:tcPr>
          <w:p w14:paraId="17B5E05C" w14:textId="31B0CA43" w:rsidR="003A2195" w:rsidRPr="003A2195" w:rsidDel="00D57379" w:rsidRDefault="003A2195" w:rsidP="003A2195">
            <w:pPr>
              <w:spacing w:line="240" w:lineRule="auto"/>
              <w:ind w:firstLine="0"/>
              <w:jc w:val="left"/>
              <w:rPr>
                <w:del w:id="569" w:author="Warwick Wainwright" w:date="2018-07-24T17:27:00Z"/>
                <w:color w:val="000000"/>
                <w:sz w:val="20"/>
                <w:szCs w:val="20"/>
                <w:lang w:eastAsia="en-GB"/>
              </w:rPr>
            </w:pPr>
            <w:del w:id="570" w:author="Warwick Wainwright" w:date="2018-07-24T17:27:00Z">
              <w:r w:rsidRPr="003A2195" w:rsidDel="00D57379">
                <w:rPr>
                  <w:color w:val="000000"/>
                  <w:sz w:val="20"/>
                  <w:szCs w:val="20"/>
                  <w:lang w:eastAsia="en-GB"/>
                </w:rPr>
                <w:delText>0.08</w:delText>
              </w:r>
            </w:del>
          </w:p>
        </w:tc>
        <w:tc>
          <w:tcPr>
            <w:tcW w:w="567" w:type="dxa"/>
            <w:tcBorders>
              <w:top w:val="nil"/>
              <w:left w:val="nil"/>
              <w:bottom w:val="nil"/>
              <w:right w:val="nil"/>
            </w:tcBorders>
            <w:shd w:val="clear" w:color="auto" w:fill="auto"/>
            <w:noWrap/>
            <w:vAlign w:val="center"/>
            <w:hideMark/>
          </w:tcPr>
          <w:p w14:paraId="376CF301" w14:textId="664C36BE" w:rsidR="003A2195" w:rsidRPr="003A2195" w:rsidDel="00D57379" w:rsidRDefault="003A2195" w:rsidP="003A2195">
            <w:pPr>
              <w:spacing w:line="240" w:lineRule="auto"/>
              <w:ind w:firstLine="0"/>
              <w:jc w:val="left"/>
              <w:rPr>
                <w:del w:id="571" w:author="Warwick Wainwright" w:date="2018-07-24T17:27:00Z"/>
                <w:color w:val="000000"/>
                <w:sz w:val="20"/>
                <w:szCs w:val="20"/>
                <w:lang w:eastAsia="en-GB"/>
              </w:rPr>
            </w:pPr>
            <w:del w:id="572" w:author="Warwick Wainwright" w:date="2018-07-24T17:27:00Z">
              <w:r w:rsidRPr="003A2195" w:rsidDel="00D57379">
                <w:rPr>
                  <w:color w:val="000000"/>
                  <w:sz w:val="20"/>
                  <w:szCs w:val="20"/>
                  <w:lang w:eastAsia="en-GB"/>
                </w:rPr>
                <w:delText>0.27</w:delText>
              </w:r>
            </w:del>
          </w:p>
        </w:tc>
      </w:tr>
      <w:tr w:rsidR="003A2195" w:rsidRPr="003A2195" w:rsidDel="00D57379" w14:paraId="6956E858" w14:textId="563CFB05" w:rsidTr="001258DC">
        <w:trPr>
          <w:trHeight w:val="510"/>
          <w:jc w:val="center"/>
          <w:del w:id="573" w:author="Warwick Wainwright" w:date="2018-07-24T17:27:00Z"/>
        </w:trPr>
        <w:tc>
          <w:tcPr>
            <w:tcW w:w="961" w:type="dxa"/>
            <w:tcBorders>
              <w:top w:val="nil"/>
              <w:left w:val="nil"/>
              <w:bottom w:val="single" w:sz="4" w:space="0" w:color="auto"/>
              <w:right w:val="nil"/>
            </w:tcBorders>
            <w:shd w:val="clear" w:color="auto" w:fill="auto"/>
            <w:vAlign w:val="center"/>
            <w:hideMark/>
          </w:tcPr>
          <w:p w14:paraId="1A21D135" w14:textId="7D306783" w:rsidR="003A2195" w:rsidRPr="003A2195" w:rsidDel="00D57379" w:rsidRDefault="003A2195" w:rsidP="003A2195">
            <w:pPr>
              <w:spacing w:line="240" w:lineRule="auto"/>
              <w:ind w:firstLine="0"/>
              <w:jc w:val="left"/>
              <w:rPr>
                <w:del w:id="574" w:author="Warwick Wainwright" w:date="2018-07-24T17:27:00Z"/>
                <w:color w:val="000000"/>
                <w:sz w:val="20"/>
                <w:szCs w:val="20"/>
                <w:lang w:eastAsia="en-GB"/>
              </w:rPr>
            </w:pPr>
            <w:del w:id="575" w:author="Warwick Wainwright" w:date="2018-07-24T17:27:00Z">
              <w:r w:rsidRPr="003A2195" w:rsidDel="00D57379">
                <w:rPr>
                  <w:color w:val="000000"/>
                  <w:sz w:val="20"/>
                  <w:szCs w:val="20"/>
                  <w:lang w:eastAsia="en-GB"/>
                </w:rPr>
                <w:delText>Yield</w:delText>
              </w:r>
            </w:del>
          </w:p>
        </w:tc>
        <w:tc>
          <w:tcPr>
            <w:tcW w:w="5008" w:type="dxa"/>
            <w:tcBorders>
              <w:top w:val="nil"/>
              <w:left w:val="nil"/>
              <w:bottom w:val="single" w:sz="4" w:space="0" w:color="auto"/>
              <w:right w:val="nil"/>
            </w:tcBorders>
            <w:shd w:val="clear" w:color="auto" w:fill="auto"/>
            <w:vAlign w:val="center"/>
            <w:hideMark/>
          </w:tcPr>
          <w:p w14:paraId="1E63A7E9" w14:textId="2C28CE3E" w:rsidR="003A2195" w:rsidRPr="003A2195" w:rsidDel="00D57379" w:rsidRDefault="003A2195" w:rsidP="003A2195">
            <w:pPr>
              <w:spacing w:line="240" w:lineRule="auto"/>
              <w:ind w:firstLine="0"/>
              <w:jc w:val="left"/>
              <w:rPr>
                <w:del w:id="576" w:author="Warwick Wainwright" w:date="2018-07-24T17:27:00Z"/>
                <w:color w:val="000000"/>
                <w:sz w:val="20"/>
                <w:szCs w:val="20"/>
                <w:lang w:eastAsia="en-GB"/>
              </w:rPr>
            </w:pPr>
            <w:del w:id="577" w:author="Warwick Wainwright" w:date="2018-07-24T17:27:00Z">
              <w:r w:rsidRPr="003A2195" w:rsidDel="00D57379">
                <w:rPr>
                  <w:color w:val="000000"/>
                  <w:sz w:val="20"/>
                  <w:szCs w:val="20"/>
                  <w:lang w:eastAsia="en-GB"/>
                </w:rPr>
                <w:delText>1, if farmer is keeping cross breeds for yield improvement, 0 otherwise</w:delText>
              </w:r>
            </w:del>
          </w:p>
        </w:tc>
        <w:tc>
          <w:tcPr>
            <w:tcW w:w="850" w:type="dxa"/>
            <w:tcBorders>
              <w:top w:val="nil"/>
              <w:left w:val="nil"/>
              <w:bottom w:val="single" w:sz="4" w:space="0" w:color="auto"/>
              <w:right w:val="nil"/>
            </w:tcBorders>
            <w:shd w:val="clear" w:color="auto" w:fill="auto"/>
            <w:noWrap/>
            <w:vAlign w:val="center"/>
            <w:hideMark/>
          </w:tcPr>
          <w:p w14:paraId="702D5E53" w14:textId="347CDEDD" w:rsidR="003A2195" w:rsidRPr="003A2195" w:rsidDel="00D57379" w:rsidRDefault="003A2195" w:rsidP="003A2195">
            <w:pPr>
              <w:spacing w:line="240" w:lineRule="auto"/>
              <w:ind w:firstLine="0"/>
              <w:jc w:val="left"/>
              <w:rPr>
                <w:del w:id="578" w:author="Warwick Wainwright" w:date="2018-07-24T17:27:00Z"/>
                <w:color w:val="000000"/>
                <w:sz w:val="20"/>
                <w:szCs w:val="20"/>
                <w:lang w:eastAsia="en-GB"/>
              </w:rPr>
            </w:pPr>
            <w:del w:id="579" w:author="Warwick Wainwright" w:date="2018-07-24T17:27:00Z">
              <w:r w:rsidRPr="003A2195" w:rsidDel="00D57379">
                <w:rPr>
                  <w:color w:val="000000"/>
                  <w:sz w:val="20"/>
                  <w:szCs w:val="20"/>
                  <w:lang w:eastAsia="en-GB"/>
                </w:rPr>
                <w:delText>0.47</w:delText>
              </w:r>
            </w:del>
          </w:p>
        </w:tc>
        <w:tc>
          <w:tcPr>
            <w:tcW w:w="567" w:type="dxa"/>
            <w:tcBorders>
              <w:top w:val="nil"/>
              <w:left w:val="nil"/>
              <w:bottom w:val="single" w:sz="4" w:space="0" w:color="auto"/>
              <w:right w:val="nil"/>
            </w:tcBorders>
            <w:shd w:val="clear" w:color="auto" w:fill="auto"/>
            <w:noWrap/>
            <w:vAlign w:val="center"/>
            <w:hideMark/>
          </w:tcPr>
          <w:p w14:paraId="17887756" w14:textId="357EA2EC" w:rsidR="003A2195" w:rsidRPr="003A2195" w:rsidDel="00D57379" w:rsidRDefault="003A2195" w:rsidP="003A2195">
            <w:pPr>
              <w:spacing w:line="240" w:lineRule="auto"/>
              <w:ind w:firstLine="0"/>
              <w:jc w:val="left"/>
              <w:rPr>
                <w:del w:id="580" w:author="Warwick Wainwright" w:date="2018-07-24T17:27:00Z"/>
                <w:color w:val="000000"/>
                <w:sz w:val="20"/>
                <w:szCs w:val="20"/>
                <w:lang w:eastAsia="en-GB"/>
              </w:rPr>
            </w:pPr>
            <w:del w:id="581" w:author="Warwick Wainwright" w:date="2018-07-24T17:27:00Z">
              <w:r w:rsidRPr="003A2195" w:rsidDel="00D57379">
                <w:rPr>
                  <w:color w:val="000000"/>
                  <w:sz w:val="20"/>
                  <w:szCs w:val="20"/>
                  <w:lang w:eastAsia="en-GB"/>
                </w:rPr>
                <w:delText>0.5</w:delText>
              </w:r>
            </w:del>
          </w:p>
        </w:tc>
      </w:tr>
    </w:tbl>
    <w:p w14:paraId="461C6A76" w14:textId="77777777" w:rsidR="00992342" w:rsidRDefault="00992342" w:rsidP="00AB1184">
      <w:pPr>
        <w:jc w:val="left"/>
        <w:rPr>
          <w:bCs/>
        </w:rPr>
      </w:pPr>
    </w:p>
    <w:p w14:paraId="4B2CF953" w14:textId="4828C7B5" w:rsidR="00835DD8" w:rsidRPr="00835DD8" w:rsidDel="00515644" w:rsidRDefault="00835DD8" w:rsidP="00F32089">
      <w:pPr>
        <w:rPr>
          <w:del w:id="582" w:author="Warwick Wainwright" w:date="2018-07-24T17:42:00Z"/>
          <w:bCs/>
        </w:rPr>
      </w:pPr>
      <w:del w:id="583" w:author="Warwick Wainwright" w:date="2018-07-24T17:41:00Z">
        <w:r w:rsidRPr="00835DD8" w:rsidDel="00515644">
          <w:rPr>
            <w:bCs/>
          </w:rPr>
          <w:delText>Average farm size was</w:delText>
        </w:r>
        <w:r w:rsidR="004A1482" w:rsidDel="00515644">
          <w:rPr>
            <w:bCs/>
          </w:rPr>
          <w:delText xml:space="preserve"> reported to be in the range</w:delText>
        </w:r>
        <w:r w:rsidRPr="00835DD8" w:rsidDel="00515644">
          <w:rPr>
            <w:bCs/>
          </w:rPr>
          <w:delText xml:space="preserve"> </w:delText>
        </w:r>
        <w:r w:rsidR="00A62BBF" w:rsidDel="00515644">
          <w:rPr>
            <w:bCs/>
          </w:rPr>
          <w:delText>3</w:delText>
        </w:r>
        <w:r w:rsidRPr="00835DD8" w:rsidDel="00515644">
          <w:rPr>
            <w:bCs/>
          </w:rPr>
          <w:delText>-</w:delText>
        </w:r>
        <w:r w:rsidR="00A62BBF" w:rsidDel="00515644">
          <w:rPr>
            <w:bCs/>
          </w:rPr>
          <w:delText>6</w:delText>
        </w:r>
        <w:r w:rsidRPr="00835DD8" w:rsidDel="00515644">
          <w:rPr>
            <w:bCs/>
          </w:rPr>
          <w:delText xml:space="preserve"> (ha) </w:delText>
        </w:r>
        <w:r w:rsidR="00E56E29" w:rsidDel="00515644">
          <w:rPr>
            <w:bCs/>
          </w:rPr>
          <w:delText>-</w:delText>
        </w:r>
        <w:r w:rsidRPr="00835DD8" w:rsidDel="00515644">
          <w:rPr>
            <w:bCs/>
          </w:rPr>
          <w:delText xml:space="preserve"> national statistics</w:delText>
        </w:r>
        <w:r w:rsidR="004A1482" w:rsidDel="00515644">
          <w:rPr>
            <w:bCs/>
          </w:rPr>
          <w:delText xml:space="preserve"> </w:delText>
        </w:r>
        <w:r w:rsidR="00E56E29" w:rsidDel="00515644">
          <w:rPr>
            <w:bCs/>
          </w:rPr>
          <w:delText>suggest</w:delText>
        </w:r>
        <w:r w:rsidR="004A1482" w:rsidDel="00515644">
          <w:rPr>
            <w:bCs/>
          </w:rPr>
          <w:delText xml:space="preserve"> the average size of Romanian farms is </w:delText>
        </w:r>
        <w:r w:rsidR="00071F34" w:rsidDel="00515644">
          <w:rPr>
            <w:bCs/>
          </w:rPr>
          <w:delText>3.6 ha</w:delText>
        </w:r>
        <w:r w:rsidR="00695DE9" w:rsidDel="00515644">
          <w:rPr>
            <w:bCs/>
          </w:rPr>
          <w:delText xml:space="preserve"> </w:delText>
        </w:r>
        <w:r w:rsidR="00071F34" w:rsidDel="00515644">
          <w:rPr>
            <w:bCs/>
          </w:rPr>
          <w:fldChar w:fldCharType="begin" w:fldLock="1"/>
        </w:r>
        <w:r w:rsidR="008B0780" w:rsidDel="00515644">
          <w:rPr>
            <w:bCs/>
          </w:rPr>
          <w:del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"[10]", "plainTextFormattedCitation" : "[10]", "previouslyFormattedCitation" : "[10]" }, "properties" : { "noteIndex" : 0 }, "schema" : "https://github.com/citation-style-language/schema/raw/master/csl-citation.json" }</w:delInstrText>
        </w:r>
        <w:r w:rsidR="00071F34" w:rsidDel="00515644">
          <w:rPr>
            <w:bCs/>
          </w:rPr>
          <w:fldChar w:fldCharType="separate"/>
        </w:r>
        <w:r w:rsidR="000147B6" w:rsidRPr="000147B6" w:rsidDel="00515644">
          <w:rPr>
            <w:bCs/>
            <w:noProof/>
          </w:rPr>
          <w:delText>[10]</w:delText>
        </w:r>
        <w:r w:rsidR="00071F34" w:rsidDel="00515644">
          <w:rPr>
            <w:bCs/>
          </w:rPr>
          <w:fldChar w:fldCharType="end"/>
        </w:r>
        <w:r w:rsidR="004A1482" w:rsidDel="00515644">
          <w:rPr>
            <w:bCs/>
          </w:rPr>
          <w:delText>.</w:delText>
        </w:r>
        <w:r w:rsidR="00695DE9" w:rsidDel="00515644">
          <w:rPr>
            <w:bCs/>
          </w:rPr>
          <w:delText xml:space="preserve"> </w:delText>
        </w:r>
      </w:del>
      <w:del w:id="584" w:author="Warwick Wainwright" w:date="2018-07-24T17:42:00Z">
        <w:r w:rsidR="008D5F0B" w:rsidDel="00515644">
          <w:rPr>
            <w:bCs/>
          </w:rPr>
          <w:delText>Some</w:delText>
        </w:r>
        <w:r w:rsidRPr="00835DD8" w:rsidDel="00515644">
          <w:rPr>
            <w:bCs/>
          </w:rPr>
          <w:delText xml:space="preserve"> 40% of farmers claimed to be farming with a rare breed as denoted from a list of </w:delText>
        </w:r>
        <w:r w:rsidRPr="00835DD8" w:rsidDel="00515644">
          <w:rPr>
            <w:rFonts w:ascii="Arial" w:hAnsi="Arial" w:cs="Arial"/>
            <w:bCs/>
          </w:rPr>
          <w:delText>‘</w:delText>
        </w:r>
        <w:r w:rsidRPr="00835DD8" w:rsidDel="00515644">
          <w:rPr>
            <w:bCs/>
          </w:rPr>
          <w:delText>at risk</w:delText>
        </w:r>
        <w:r w:rsidRPr="00835DD8" w:rsidDel="00515644">
          <w:rPr>
            <w:rFonts w:ascii="Arial" w:hAnsi="Arial" w:cs="Arial"/>
            <w:bCs/>
          </w:rPr>
          <w:delText>’</w:delText>
        </w:r>
        <w:r w:rsidRPr="00835DD8" w:rsidDel="00515644">
          <w:rPr>
            <w:bCs/>
          </w:rPr>
          <w:delText xml:space="preserve"> breeds</w:delText>
        </w:r>
      </w:del>
      <w:ins w:id="585" w:author="MORAN Dominic" w:date="2018-07-14T03:03:00Z">
        <w:del w:id="586" w:author="Warwick Wainwright" w:date="2018-07-24T17:42:00Z">
          <w:r w:rsidR="00686B8E" w:rsidDel="00515644">
            <w:rPr>
              <w:bCs/>
            </w:rPr>
            <w:delText>,</w:delText>
          </w:r>
        </w:del>
      </w:ins>
      <w:del w:id="587" w:author="Warwick Wainwright" w:date="2018-07-24T17:42:00Z">
        <w:r w:rsidR="000C5905" w:rsidDel="00515644">
          <w:rPr>
            <w:bCs/>
          </w:rPr>
          <w:delText xml:space="preserve"> </w:delText>
        </w:r>
        <w:r w:rsidR="00071F34" w:rsidDel="00515644">
          <w:rPr>
            <w:bCs/>
          </w:rPr>
          <w:delText xml:space="preserve"> </w:delText>
        </w:r>
        <w:r w:rsidR="000C5905" w:rsidDel="00515644">
          <w:rPr>
            <w:bCs/>
          </w:rPr>
          <w:delText>while</w:delText>
        </w:r>
        <w:r w:rsidR="000C5905" w:rsidRPr="00835DD8" w:rsidDel="00515644">
          <w:rPr>
            <w:bCs/>
          </w:rPr>
          <w:delText xml:space="preserve"> </w:delText>
        </w:r>
        <w:r w:rsidRPr="00835DD8" w:rsidDel="00515644">
          <w:rPr>
            <w:bCs/>
          </w:rPr>
          <w:delText xml:space="preserve">32% </w:delText>
        </w:r>
        <w:r w:rsidR="00847D4C" w:rsidDel="00515644">
          <w:rPr>
            <w:bCs/>
          </w:rPr>
          <w:delText xml:space="preserve">of farmers </w:delText>
        </w:r>
        <w:r w:rsidRPr="00835DD8" w:rsidDel="00515644">
          <w:rPr>
            <w:bCs/>
          </w:rPr>
          <w:delText>were enrolled in AES measures</w:delText>
        </w:r>
      </w:del>
      <w:del w:id="588" w:author="Warwick Wainwright" w:date="2018-07-24T17:41:00Z">
        <w:r w:rsidR="00847D4C" w:rsidDel="00515644">
          <w:rPr>
            <w:bCs/>
          </w:rPr>
          <w:delText xml:space="preserve"> </w:delText>
        </w:r>
        <w:r w:rsidR="000C5905" w:rsidDel="00515644">
          <w:rPr>
            <w:bCs/>
          </w:rPr>
          <w:delText>(</w:delText>
        </w:r>
        <w:r w:rsidR="00847D4C" w:rsidDel="00515644">
          <w:rPr>
            <w:bCs/>
          </w:rPr>
          <w:delText>this is</w:delText>
        </w:r>
        <w:r w:rsidR="004A1482" w:rsidDel="00515644">
          <w:rPr>
            <w:bCs/>
          </w:rPr>
          <w:delText xml:space="preserve"> similar to</w:delText>
        </w:r>
        <w:r w:rsidRPr="00835DD8" w:rsidDel="00515644">
          <w:rPr>
            <w:bCs/>
          </w:rPr>
          <w:delText xml:space="preserve"> proportions of Utilised Agricultural Areas (UAA) in </w:delText>
        </w:r>
        <w:r w:rsidR="00D800D2" w:rsidDel="00515644">
          <w:rPr>
            <w:bCs/>
          </w:rPr>
          <w:delText>AES schemes in Europe</w:delText>
        </w:r>
        <w:r w:rsidR="004A1482" w:rsidDel="00515644">
          <w:rPr>
            <w:bCs/>
          </w:rPr>
          <w:delText xml:space="preserve"> </w:delText>
        </w:r>
        <w:r w:rsidR="004A1482" w:rsidDel="00515644">
          <w:rPr>
            <w:bCs/>
          </w:rPr>
          <w:fldChar w:fldCharType="begin" w:fldLock="1"/>
        </w:r>
        <w:r w:rsidR="00F17B50" w:rsidDel="00515644">
          <w:rPr>
            <w:bCs/>
          </w:rPr>
          <w:delInstrText>ADDIN CSL_CITATION { "citationItems" : [ { "id" : "ITEM-1", "itemData" : { "URL" : "http://ec.europa.eu/eurostat/statistics-explained/index.php/Farm_structure_statistics", "accessed" : { "date-parts" : [ [ "2017", "10", "3" ] ] }, "author" : [ { "dropping-particle" : "", "family" : "European Comission", "given" : "", "non-dropping-particle" : "", "parse-names" : false, "suffix" : "" } ], "id" : "ITEM-1", "issued" : { "date-parts" : [ [ "2017" ] ] }, "title" : "Eurostat: Farm structure statistics", "type" : "webpage" }, "uris" : [ "http://www.mendeley.com/documents/?uuid=c5dbc96e-7aa9-493e-8d85-842006473856" ] } ], "mendeley" : { "formattedCitation" : "[45]", "plainTextFormattedCitation" : "[45]", "previouslyFormattedCitation" : "[45]" }, "properties" : { "noteIndex" : 0 }, "schema" : "https://github.com/citation-style-language/schema/raw/master/csl-citation.json" }</w:delInstrText>
        </w:r>
        <w:r w:rsidR="004A1482" w:rsidDel="00515644">
          <w:rPr>
            <w:bCs/>
          </w:rPr>
          <w:fldChar w:fldCharType="separate"/>
        </w:r>
        <w:r w:rsidR="002E6200" w:rsidRPr="002E6200" w:rsidDel="00515644">
          <w:rPr>
            <w:bCs/>
            <w:noProof/>
          </w:rPr>
          <w:delText>[45]</w:delText>
        </w:r>
        <w:r w:rsidR="004A1482" w:rsidDel="00515644">
          <w:rPr>
            <w:bCs/>
          </w:rPr>
          <w:fldChar w:fldCharType="end"/>
        </w:r>
        <w:r w:rsidR="000C5905" w:rsidDel="00515644">
          <w:rPr>
            <w:bCs/>
          </w:rPr>
          <w:delText>)</w:delText>
        </w:r>
        <w:r w:rsidR="004A1482" w:rsidDel="00515644">
          <w:rPr>
            <w:bCs/>
          </w:rPr>
          <w:delText xml:space="preserve"> </w:delText>
        </w:r>
      </w:del>
      <w:del w:id="589" w:author="Warwick Wainwright" w:date="2018-07-24T17:42:00Z">
        <w:r w:rsidRPr="00835DD8" w:rsidDel="00515644">
          <w:rPr>
            <w:bCs/>
          </w:rPr>
          <w:delText xml:space="preserve">. Only </w:delText>
        </w:r>
        <w:r w:rsidR="00E65369" w:rsidDel="00515644">
          <w:rPr>
            <w:bCs/>
          </w:rPr>
          <w:delText xml:space="preserve">21% </w:delText>
        </w:r>
        <w:r w:rsidRPr="00835DD8" w:rsidDel="00515644">
          <w:rPr>
            <w:bCs/>
          </w:rPr>
          <w:delText xml:space="preserve">of </w:delText>
        </w:r>
        <w:r w:rsidR="00E65369" w:rsidDel="00515644">
          <w:rPr>
            <w:bCs/>
          </w:rPr>
          <w:delText>respondents</w:delText>
        </w:r>
        <w:r w:rsidRPr="00835DD8" w:rsidDel="00515644">
          <w:rPr>
            <w:bCs/>
          </w:rPr>
          <w:delText xml:space="preserve"> were aware of RDP support for rare breeds whilst only 8% actually met the EU</w:delText>
        </w:r>
        <w:r w:rsidRPr="00835DD8" w:rsidDel="00515644">
          <w:rPr>
            <w:rFonts w:ascii="Arial" w:hAnsi="Arial" w:cs="Arial"/>
            <w:bCs/>
          </w:rPr>
          <w:delText>’</w:delText>
        </w:r>
        <w:r w:rsidRPr="00835DD8" w:rsidDel="00515644">
          <w:rPr>
            <w:bCs/>
          </w:rPr>
          <w:delText>s c</w:delText>
        </w:r>
        <w:r w:rsidR="00071F34" w:rsidDel="00515644">
          <w:rPr>
            <w:bCs/>
          </w:rPr>
          <w:delText xml:space="preserve">riteria to qualify for payments. </w:delText>
        </w:r>
      </w:del>
    </w:p>
    <w:p w14:paraId="1765B16F" w14:textId="77777777" w:rsidR="001F5A44" w:rsidRDefault="00835DD8" w:rsidP="00835DD8">
      <w:pPr>
        <w:pStyle w:val="Heading2"/>
      </w:pPr>
      <w:r>
        <w:t xml:space="preserve">Farm characteristics  </w:t>
      </w:r>
    </w:p>
    <w:p w14:paraId="33549F5B" w14:textId="77777777" w:rsidR="00835DD8" w:rsidRDefault="00835DD8" w:rsidP="00835DD8">
      <w:pPr>
        <w:rPr>
          <w:bCs/>
        </w:rPr>
      </w:pPr>
    </w:p>
    <w:p w14:paraId="50722A18" w14:textId="0539D084" w:rsidR="004C25C1" w:rsidDel="00743B15" w:rsidRDefault="00362955" w:rsidP="00F71D0D">
      <w:pPr>
        <w:rPr>
          <w:del w:id="590" w:author="Warwick Wainwright" w:date="2018-07-24T17:50:00Z"/>
          <w:bCs/>
        </w:rPr>
      </w:pPr>
      <w:r w:rsidRPr="003A75DD">
        <w:rPr>
          <w:bCs/>
        </w:rPr>
        <w:t xml:space="preserve">To determine </w:t>
      </w:r>
      <w:r w:rsidRPr="00F71D0D">
        <w:rPr>
          <w:bCs/>
        </w:rPr>
        <w:t xml:space="preserve">how </w:t>
      </w:r>
      <w:del w:id="591" w:author="MORAN Dominic" w:date="2018-07-14T15:02:00Z">
        <w:r w:rsidRPr="00F71D0D" w:rsidDel="00A30C46">
          <w:rPr>
            <w:bCs/>
          </w:rPr>
          <w:delText xml:space="preserve">proximate threats, including </w:delText>
        </w:r>
      </w:del>
      <w:r w:rsidRPr="00F71D0D">
        <w:rPr>
          <w:bCs/>
        </w:rPr>
        <w:t>intensification</w:t>
      </w:r>
      <w:del w:id="592" w:author="Warwick Wainwright" w:date="2018-07-24T17:49:00Z">
        <w:r w:rsidRPr="00F71D0D" w:rsidDel="00743B15">
          <w:rPr>
            <w:bCs/>
          </w:rPr>
          <w:delText>,</w:delText>
        </w:r>
      </w:del>
      <w:r w:rsidRPr="00F71D0D">
        <w:rPr>
          <w:bCs/>
        </w:rPr>
        <w:t xml:space="preserve"> may threaten traditional farming systems and breed </w:t>
      </w:r>
      <w:r w:rsidR="00B05344" w:rsidRPr="00F71D0D">
        <w:rPr>
          <w:bCs/>
        </w:rPr>
        <w:t>diversity</w:t>
      </w:r>
      <w:r w:rsidR="0087558F">
        <w:rPr>
          <w:bCs/>
        </w:rPr>
        <w:t>,</w:t>
      </w:r>
      <w:r w:rsidR="00B05344" w:rsidRPr="00B05344">
        <w:rPr>
          <w:bCs/>
        </w:rPr>
        <w:t xml:space="preserve"> respondents</w:t>
      </w:r>
      <w:r w:rsidR="00835DD8" w:rsidRPr="00E615D7">
        <w:rPr>
          <w:bCs/>
        </w:rPr>
        <w:t xml:space="preserve"> were asked to detail how their farming </w:t>
      </w:r>
      <w:r w:rsidR="009642D8" w:rsidRPr="00E615D7">
        <w:rPr>
          <w:bCs/>
        </w:rPr>
        <w:t xml:space="preserve">practices </w:t>
      </w:r>
      <w:r w:rsidR="00835DD8" w:rsidRPr="00CE766D">
        <w:rPr>
          <w:bCs/>
        </w:rPr>
        <w:t>ha</w:t>
      </w:r>
      <w:r w:rsidR="009642D8" w:rsidRPr="00CE766D">
        <w:rPr>
          <w:bCs/>
        </w:rPr>
        <w:t>ve</w:t>
      </w:r>
      <w:r w:rsidR="00835DD8" w:rsidRPr="00CE766D">
        <w:rPr>
          <w:bCs/>
        </w:rPr>
        <w:t xml:space="preserve"> changed over the preceding 10 years (Figure </w:t>
      </w:r>
      <w:r w:rsidR="003D5235">
        <w:rPr>
          <w:bCs/>
        </w:rPr>
        <w:t>3</w:t>
      </w:r>
      <w:r w:rsidR="00835DD8" w:rsidRPr="00CE766D">
        <w:rPr>
          <w:bCs/>
        </w:rPr>
        <w:t>)</w:t>
      </w:r>
      <w:r w:rsidR="009642D8" w:rsidRPr="00F7084E">
        <w:rPr>
          <w:bCs/>
        </w:rPr>
        <w:t>.</w:t>
      </w:r>
      <w:r w:rsidR="009642D8" w:rsidRPr="00CA0D51">
        <w:rPr>
          <w:bCs/>
        </w:rPr>
        <w:t xml:space="preserve"> </w:t>
      </w:r>
      <w:del w:id="593" w:author="Warwick Wainwright" w:date="2018-07-24T17:49:00Z">
        <w:r w:rsidR="009642D8" w:rsidRPr="00CA0D51" w:rsidDel="00743B15">
          <w:rPr>
            <w:bCs/>
          </w:rPr>
          <w:delText xml:space="preserve"> </w:delText>
        </w:r>
      </w:del>
      <w:r w:rsidR="00835DD8" w:rsidRPr="0007116B">
        <w:rPr>
          <w:bCs/>
        </w:rPr>
        <w:t xml:space="preserve">Increases </w:t>
      </w:r>
      <w:r w:rsidR="0004007C" w:rsidRPr="00E5781D">
        <w:rPr>
          <w:bCs/>
        </w:rPr>
        <w:t xml:space="preserve">to </w:t>
      </w:r>
      <w:r w:rsidR="00835DD8" w:rsidRPr="00245B0C">
        <w:rPr>
          <w:bCs/>
        </w:rPr>
        <w:t xml:space="preserve">dairy cattle </w:t>
      </w:r>
      <w:r w:rsidRPr="003722F8">
        <w:rPr>
          <w:bCs/>
        </w:rPr>
        <w:t>herd size</w:t>
      </w:r>
      <w:r w:rsidR="0004007C" w:rsidRPr="003722F8">
        <w:rPr>
          <w:bCs/>
        </w:rPr>
        <w:t xml:space="preserve"> </w:t>
      </w:r>
      <w:r w:rsidR="00071F34">
        <w:rPr>
          <w:bCs/>
        </w:rPr>
        <w:t>were</w:t>
      </w:r>
      <w:r w:rsidR="0004007C" w:rsidRPr="00020535">
        <w:rPr>
          <w:bCs/>
        </w:rPr>
        <w:t xml:space="preserve"> </w:t>
      </w:r>
      <w:r w:rsidR="0004007C" w:rsidRPr="00435E72">
        <w:rPr>
          <w:bCs/>
        </w:rPr>
        <w:t xml:space="preserve">reported by </w:t>
      </w:r>
      <w:r w:rsidRPr="00435E72">
        <w:rPr>
          <w:bCs/>
        </w:rPr>
        <w:t>52% of</w:t>
      </w:r>
      <w:r w:rsidR="00835DD8" w:rsidRPr="00A334DD">
        <w:rPr>
          <w:bCs/>
        </w:rPr>
        <w:t xml:space="preserve"> respondents</w:t>
      </w:r>
      <w:r w:rsidR="00835DD8" w:rsidRPr="003A75DD">
        <w:rPr>
          <w:bCs/>
        </w:rPr>
        <w:t xml:space="preserve">. </w:t>
      </w:r>
      <w:r w:rsidR="003853E0" w:rsidRPr="003A75DD">
        <w:rPr>
          <w:bCs/>
        </w:rPr>
        <w:t xml:space="preserve">Of the 20% of our sample that reported </w:t>
      </w:r>
      <w:r w:rsidR="003A75DD" w:rsidRPr="003A75DD">
        <w:rPr>
          <w:bCs/>
        </w:rPr>
        <w:t xml:space="preserve">manual hay cutting, </w:t>
      </w:r>
      <w:r w:rsidR="003A75DD" w:rsidRPr="001E7286">
        <w:rPr>
          <w:bCs/>
        </w:rPr>
        <w:t>74% reported this to be</w:t>
      </w:r>
      <w:r w:rsidR="003F5304">
        <w:rPr>
          <w:bCs/>
        </w:rPr>
        <w:t xml:space="preserve"> either stable or increasing</w:t>
      </w:r>
      <w:ins w:id="594" w:author="MORAN Dominic" w:date="2018-07-14T15:01:00Z">
        <w:r w:rsidR="00A30C46">
          <w:rPr>
            <w:bCs/>
          </w:rPr>
          <w:t>;</w:t>
        </w:r>
      </w:ins>
      <w:del w:id="595" w:author="MORAN Dominic" w:date="2018-07-14T15:01:00Z">
        <w:r w:rsidR="003F5304" w:rsidDel="00A30C46">
          <w:rPr>
            <w:bCs/>
          </w:rPr>
          <w:delText xml:space="preserve"> –</w:delText>
        </w:r>
      </w:del>
      <w:r w:rsidR="003F5304">
        <w:rPr>
          <w:bCs/>
        </w:rPr>
        <w:t xml:space="preserve"> a </w:t>
      </w:r>
      <w:r w:rsidR="003A75DD" w:rsidRPr="001E7286">
        <w:rPr>
          <w:bCs/>
        </w:rPr>
        <w:t xml:space="preserve">clear response </w:t>
      </w:r>
      <w:r w:rsidR="00835DD8" w:rsidRPr="00F71D0D">
        <w:rPr>
          <w:bCs/>
        </w:rPr>
        <w:t>to EU incentives</w:t>
      </w:r>
      <w:r w:rsidR="003A75DD" w:rsidRPr="00F71D0D">
        <w:rPr>
          <w:bCs/>
        </w:rPr>
        <w:t xml:space="preserve"> that reward small-holders for</w:t>
      </w:r>
      <w:ins w:id="596" w:author="MORAN Dominic" w:date="2018-07-14T15:01:00Z">
        <w:r w:rsidR="00A30C46">
          <w:rPr>
            <w:bCs/>
          </w:rPr>
          <w:t xml:space="preserve"> the activity</w:t>
        </w:r>
      </w:ins>
      <w:del w:id="597" w:author="MORAN Dominic" w:date="2018-07-14T15:01:00Z">
        <w:r w:rsidR="003A75DD" w:rsidRPr="00F71D0D" w:rsidDel="00A30C46">
          <w:rPr>
            <w:bCs/>
          </w:rPr>
          <w:delText xml:space="preserve"> manual hay cutting</w:delText>
        </w:r>
      </w:del>
      <w:r w:rsidR="00847D4C">
        <w:rPr>
          <w:bCs/>
        </w:rPr>
        <w:t>. M</w:t>
      </w:r>
      <w:r w:rsidR="00F71D0D">
        <w:rPr>
          <w:bCs/>
        </w:rPr>
        <w:t xml:space="preserve">echanical hay cutting was </w:t>
      </w:r>
      <w:r w:rsidR="00071F34">
        <w:rPr>
          <w:bCs/>
        </w:rPr>
        <w:t>also reported to be increasing (</w:t>
      </w:r>
      <w:r w:rsidR="00F71D0D">
        <w:rPr>
          <w:bCs/>
        </w:rPr>
        <w:t>67% of respondents</w:t>
      </w:r>
      <w:r w:rsidR="00071F34">
        <w:rPr>
          <w:bCs/>
        </w:rPr>
        <w:t>)</w:t>
      </w:r>
      <w:r w:rsidR="00F71D0D">
        <w:rPr>
          <w:bCs/>
        </w:rPr>
        <w:t xml:space="preserve">. </w:t>
      </w:r>
      <w:r w:rsidR="00622113">
        <w:rPr>
          <w:bCs/>
        </w:rPr>
        <w:t xml:space="preserve">Some </w:t>
      </w:r>
      <w:r w:rsidR="00E65369">
        <w:rPr>
          <w:bCs/>
        </w:rPr>
        <w:t>54% of farmers stated</w:t>
      </w:r>
      <w:r w:rsidR="00071F34">
        <w:rPr>
          <w:bCs/>
        </w:rPr>
        <w:t xml:space="preserve"> </w:t>
      </w:r>
      <w:r w:rsidR="00622113">
        <w:rPr>
          <w:bCs/>
        </w:rPr>
        <w:t xml:space="preserve">their </w:t>
      </w:r>
      <w:r w:rsidR="00071F34">
        <w:rPr>
          <w:bCs/>
        </w:rPr>
        <w:t>sheep herd size was increasing.</w:t>
      </w:r>
      <w:del w:id="598" w:author="MORAN Dominic" w:date="2018-07-14T15:02:00Z">
        <w:r w:rsidR="00F71D0D" w:rsidDel="00A30C46">
          <w:rPr>
            <w:bCs/>
          </w:rPr>
          <w:delText xml:space="preserve"> </w:delText>
        </w:r>
        <w:r w:rsidR="003F5304" w:rsidRPr="00F71D0D" w:rsidDel="00A30C46">
          <w:rPr>
            <w:bCs/>
          </w:rPr>
          <w:delText>These changes</w:delText>
        </w:r>
        <w:r w:rsidR="00835DD8" w:rsidRPr="00F71D0D" w:rsidDel="00A30C46">
          <w:rPr>
            <w:bCs/>
          </w:rPr>
          <w:delText xml:space="preserve"> </w:delText>
        </w:r>
        <w:r w:rsidR="003F5304" w:rsidDel="00A30C46">
          <w:rPr>
            <w:bCs/>
          </w:rPr>
          <w:delText>suggest</w:delText>
        </w:r>
        <w:r w:rsidR="003853E0" w:rsidRPr="00F71D0D" w:rsidDel="00A30C46">
          <w:rPr>
            <w:bCs/>
          </w:rPr>
          <w:delText xml:space="preserve"> </w:delText>
        </w:r>
        <w:r w:rsidR="00F71D0D" w:rsidDel="00A30C46">
          <w:rPr>
            <w:bCs/>
          </w:rPr>
          <w:delText>farm systems in Transylvania</w:delText>
        </w:r>
        <w:r w:rsidR="00C54EDF" w:rsidRPr="00F71D0D" w:rsidDel="00A30C46">
          <w:rPr>
            <w:bCs/>
          </w:rPr>
          <w:delText xml:space="preserve"> are intensifying through </w:delText>
        </w:r>
        <w:r w:rsidR="00835DD8" w:rsidRPr="00F71D0D" w:rsidDel="00A30C46">
          <w:rPr>
            <w:bCs/>
          </w:rPr>
          <w:delText>increased mechanisation</w:delText>
        </w:r>
        <w:r w:rsidR="00F71D0D" w:rsidDel="00A30C46">
          <w:rPr>
            <w:bCs/>
          </w:rPr>
          <w:delText xml:space="preserve"> and </w:delText>
        </w:r>
        <w:r w:rsidR="003F5304" w:rsidDel="00A30C46">
          <w:rPr>
            <w:bCs/>
          </w:rPr>
          <w:delText xml:space="preserve">growing </w:delText>
        </w:r>
        <w:r w:rsidR="00F71D0D" w:rsidDel="00A30C46">
          <w:rPr>
            <w:bCs/>
          </w:rPr>
          <w:delText>herd numbers</w:delText>
        </w:r>
      </w:del>
      <w:r w:rsidR="00C54EDF" w:rsidRPr="00F71D0D">
        <w:rPr>
          <w:bCs/>
        </w:rPr>
        <w:t xml:space="preserve">. </w:t>
      </w:r>
    </w:p>
    <w:p w14:paraId="46C5B1DC" w14:textId="77777777" w:rsidR="00071F34" w:rsidRPr="00F71D0D" w:rsidRDefault="00071F34" w:rsidP="00F71D0D">
      <w:pPr>
        <w:rPr>
          <w:bCs/>
        </w:rPr>
      </w:pPr>
    </w:p>
    <w:p w14:paraId="29452847" w14:textId="77777777" w:rsidR="00F71D0D" w:rsidRDefault="00F71D0D" w:rsidP="001258DC">
      <w:pPr>
        <w:ind w:firstLine="0"/>
        <w:jc w:val="center"/>
      </w:pPr>
      <w:r>
        <w:rPr>
          <w:noProof/>
          <w:lang w:eastAsia="en-GB"/>
        </w:rPr>
        <w:drawing>
          <wp:inline distT="0" distB="0" distL="0" distR="0" wp14:anchorId="3EBEB1B7" wp14:editId="5BD255FF">
            <wp:extent cx="4676775" cy="3705225"/>
            <wp:effectExtent l="0" t="0" r="0"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D270016" w14:textId="4ACD45C8" w:rsidR="00AB1184" w:rsidRDefault="00AB1184" w:rsidP="00AB1184">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231D29">
        <w:rPr>
          <w:b/>
          <w:noProof/>
        </w:rPr>
        <w:t>3</w:t>
      </w:r>
      <w:r w:rsidRPr="005878F4">
        <w:rPr>
          <w:b/>
        </w:rPr>
        <w:fldChar w:fldCharType="end"/>
      </w:r>
      <w:r w:rsidRPr="005878F4">
        <w:rPr>
          <w:b/>
        </w:rPr>
        <w:t>:</w:t>
      </w:r>
      <w:r w:rsidRPr="00AB1184">
        <w:t xml:space="preserve"> Reported change </w:t>
      </w:r>
      <w:ins w:id="599" w:author="MORAN Dominic" w:date="2018-07-14T15:03:00Z">
        <w:r w:rsidR="00A30C46">
          <w:t>in</w:t>
        </w:r>
      </w:ins>
      <w:del w:id="600" w:author="MORAN Dominic" w:date="2018-07-14T15:03:00Z">
        <w:r w:rsidRPr="00AB1184" w:rsidDel="00A30C46">
          <w:delText>associated with specific</w:delText>
        </w:r>
      </w:del>
      <w:r w:rsidRPr="00AB1184">
        <w:t xml:space="preserve"> farming </w:t>
      </w:r>
      <w:del w:id="601" w:author="Warwick Wainwright" w:date="2018-07-24T17:50:00Z">
        <w:r w:rsidRPr="00AB1184" w:rsidDel="00743B15">
          <w:delText>ca</w:delText>
        </w:r>
        <w:r w:rsidR="00622113" w:rsidDel="00743B15">
          <w:delText xml:space="preserve">tegories </w:delText>
        </w:r>
      </w:del>
      <w:ins w:id="602" w:author="Warwick Wainwright" w:date="2018-07-24T17:50:00Z">
        <w:r w:rsidR="00743B15">
          <w:t xml:space="preserve">practices </w:t>
        </w:r>
      </w:ins>
      <w:r w:rsidR="00622113">
        <w:t>over the last 10 years</w:t>
      </w:r>
      <w:ins w:id="603" w:author="Warwick Wainwright" w:date="2018-07-24T17:56:00Z">
        <w:r w:rsidR="00AC2B14">
          <w:t xml:space="preserve"> </w:t>
        </w:r>
      </w:ins>
      <w:ins w:id="604" w:author="Warwick Wainwright" w:date="2018-07-24T17:57:00Z">
        <w:r w:rsidR="00AC2B14">
          <w:t>from</w:t>
        </w:r>
      </w:ins>
      <w:ins w:id="605" w:author="Warwick Wainwright" w:date="2018-07-24T17:56:00Z">
        <w:r w:rsidR="00AC2B14">
          <w:t xml:space="preserve"> respondents</w:t>
        </w:r>
      </w:ins>
      <w:r w:rsidR="008D6DCC">
        <w:t xml:space="preserve">. </w:t>
      </w:r>
      <w:del w:id="606" w:author="Warwick Wainwright" w:date="2018-07-24T17:54:00Z">
        <w:r w:rsidR="008D6DCC" w:rsidDel="00AC2B14">
          <w:delText xml:space="preserve"> </w:delText>
        </w:r>
      </w:del>
      <w:del w:id="607" w:author="Warwick Wainwright" w:date="2018-07-24T17:57:00Z">
        <w:r w:rsidR="008D6DCC" w:rsidDel="00AC2B14">
          <w:delText xml:space="preserve">Note </w:delText>
        </w:r>
        <w:r w:rsidRPr="00AB1184" w:rsidDel="00AC2B14">
          <w:delText xml:space="preserve">farming </w:delText>
        </w:r>
      </w:del>
      <w:del w:id="608" w:author="Warwick Wainwright" w:date="2018-07-24T17:54:00Z">
        <w:r w:rsidRPr="00AB1184" w:rsidDel="00AC2B14">
          <w:delText xml:space="preserve">categories </w:delText>
        </w:r>
      </w:del>
      <w:del w:id="609" w:author="Warwick Wainwright" w:date="2018-07-24T17:57:00Z">
        <w:r w:rsidRPr="00AB1184" w:rsidDel="00AC2B14">
          <w:delText xml:space="preserve">vary in applicability to respondents - Milk cattle (75%); Sheep (52%); Hay by hand (20%); Hay by tractor (48%); Arable (49%)    </w:delText>
        </w:r>
      </w:del>
    </w:p>
    <w:p w14:paraId="3C3B3318" w14:textId="77777777" w:rsidR="00AB1184" w:rsidRPr="005878F4" w:rsidRDefault="00AB1184" w:rsidP="00AB1184"/>
    <w:p w14:paraId="4623F729" w14:textId="46FEF91C" w:rsidR="001C2F22" w:rsidDel="00DC0D61" w:rsidRDefault="00B05344" w:rsidP="001B639D">
      <w:pPr>
        <w:rPr>
          <w:del w:id="610" w:author="Warwick Wainwright" w:date="2018-07-25T09:59:00Z"/>
          <w:bCs/>
        </w:rPr>
      </w:pPr>
      <w:r>
        <w:rPr>
          <w:bCs/>
        </w:rPr>
        <w:t xml:space="preserve">To investigate </w:t>
      </w:r>
      <w:r w:rsidR="0006569C">
        <w:rPr>
          <w:bCs/>
        </w:rPr>
        <w:t xml:space="preserve">whether </w:t>
      </w:r>
      <w:r w:rsidR="0087558F">
        <w:rPr>
          <w:bCs/>
        </w:rPr>
        <w:t xml:space="preserve">willingness </w:t>
      </w:r>
      <w:r w:rsidR="0006569C">
        <w:rPr>
          <w:bCs/>
        </w:rPr>
        <w:t xml:space="preserve">to participate in a </w:t>
      </w:r>
      <w:r w:rsidR="00622113">
        <w:rPr>
          <w:bCs/>
        </w:rPr>
        <w:t>(</w:t>
      </w:r>
      <w:r w:rsidR="0006569C">
        <w:rPr>
          <w:bCs/>
        </w:rPr>
        <w:t>rare breed</w:t>
      </w:r>
      <w:r w:rsidR="00622113">
        <w:rPr>
          <w:bCs/>
        </w:rPr>
        <w:t>)</w:t>
      </w:r>
      <w:r w:rsidR="0006569C">
        <w:rPr>
          <w:bCs/>
        </w:rPr>
        <w:t xml:space="preserve"> conservation programme was linked to preferences for farm animal species, </w:t>
      </w:r>
      <w:r w:rsidR="0065153A">
        <w:rPr>
          <w:bCs/>
        </w:rPr>
        <w:t>respondents were asked</w:t>
      </w:r>
      <w:r w:rsidR="0006569C">
        <w:rPr>
          <w:bCs/>
        </w:rPr>
        <w:t xml:space="preserve"> both livestock species kept and </w:t>
      </w:r>
      <w:r w:rsidR="0065153A">
        <w:rPr>
          <w:bCs/>
        </w:rPr>
        <w:t xml:space="preserve">their </w:t>
      </w:r>
      <w:r w:rsidR="0006569C">
        <w:rPr>
          <w:bCs/>
        </w:rPr>
        <w:t xml:space="preserve">interest in joining a conservation scheme. </w:t>
      </w:r>
      <w:r w:rsidR="00622113">
        <w:rPr>
          <w:bCs/>
        </w:rPr>
        <w:t>Pig</w:t>
      </w:r>
      <w:ins w:id="611" w:author="MORAN Dominic" w:date="2018-07-14T15:11:00Z">
        <w:r w:rsidR="002E628C">
          <w:rPr>
            <w:bCs/>
          </w:rPr>
          <w:t>s</w:t>
        </w:r>
      </w:ins>
      <w:r w:rsidR="00622113">
        <w:rPr>
          <w:bCs/>
        </w:rPr>
        <w:t xml:space="preserve"> w</w:t>
      </w:r>
      <w:ins w:id="612" w:author="MORAN Dominic" w:date="2018-07-14T15:11:00Z">
        <w:r w:rsidR="002E628C">
          <w:rPr>
            <w:bCs/>
          </w:rPr>
          <w:t>ere</w:t>
        </w:r>
      </w:ins>
      <w:del w:id="613" w:author="MORAN Dominic" w:date="2018-07-14T15:11:00Z">
        <w:r w:rsidR="00622113" w:rsidDel="002E628C">
          <w:rPr>
            <w:bCs/>
          </w:rPr>
          <w:delText>as</w:delText>
        </w:r>
      </w:del>
      <w:r w:rsidR="0087558F">
        <w:rPr>
          <w:bCs/>
        </w:rPr>
        <w:t xml:space="preserve"> t</w:t>
      </w:r>
      <w:r w:rsidR="001B639D" w:rsidRPr="001B639D">
        <w:rPr>
          <w:bCs/>
        </w:rPr>
        <w:t>he most</w:t>
      </w:r>
      <w:ins w:id="614" w:author="MORAN Dominic" w:date="2018-07-14T15:11:00Z">
        <w:r w:rsidR="002E628C">
          <w:rPr>
            <w:bCs/>
          </w:rPr>
          <w:t xml:space="preserve"> frequently kept</w:t>
        </w:r>
      </w:ins>
      <w:del w:id="615" w:author="MORAN Dominic" w:date="2018-07-14T15:11:00Z">
        <w:r w:rsidR="001B639D" w:rsidRPr="001B639D" w:rsidDel="002E628C">
          <w:rPr>
            <w:bCs/>
          </w:rPr>
          <w:delText xml:space="preserve"> popular</w:delText>
        </w:r>
      </w:del>
      <w:r w:rsidR="001B639D" w:rsidRPr="001B639D">
        <w:rPr>
          <w:bCs/>
        </w:rPr>
        <w:t xml:space="preserve"> farm </w:t>
      </w:r>
      <w:r w:rsidR="00622113" w:rsidRPr="001B639D">
        <w:rPr>
          <w:bCs/>
        </w:rPr>
        <w:t>animal followed</w:t>
      </w:r>
      <w:r w:rsidR="001B639D" w:rsidRPr="001B639D">
        <w:rPr>
          <w:bCs/>
        </w:rPr>
        <w:t xml:space="preserve"> by cattle and sheep</w:t>
      </w:r>
      <w:r w:rsidR="00F35C12">
        <w:rPr>
          <w:bCs/>
        </w:rPr>
        <w:t xml:space="preserve"> (Table </w:t>
      </w:r>
      <w:r w:rsidR="00DD5500">
        <w:rPr>
          <w:bCs/>
        </w:rPr>
        <w:t>3</w:t>
      </w:r>
      <w:r w:rsidR="00F35C12">
        <w:rPr>
          <w:bCs/>
        </w:rPr>
        <w:t>)</w:t>
      </w:r>
      <w:r w:rsidR="001B639D" w:rsidRPr="001B639D">
        <w:rPr>
          <w:bCs/>
        </w:rPr>
        <w:t xml:space="preserve">. </w:t>
      </w:r>
      <w:ins w:id="616" w:author="Warwick Wainwright" w:date="2018-07-25T09:39:00Z">
        <w:r w:rsidR="001D00E9">
          <w:rPr>
            <w:bCs/>
          </w:rPr>
          <w:t xml:space="preserve">The </w:t>
        </w:r>
      </w:ins>
      <w:ins w:id="617" w:author="Warwick Wainwright" w:date="2018-07-25T09:41:00Z">
        <w:r w:rsidR="001D00E9">
          <w:rPr>
            <w:bCs/>
          </w:rPr>
          <w:t xml:space="preserve">highest number of breeds reported was for </w:t>
        </w:r>
      </w:ins>
      <w:ins w:id="618" w:author="Warwick Wainwright" w:date="2018-07-25T09:43:00Z">
        <w:r w:rsidR="001D00E9">
          <w:rPr>
            <w:bCs/>
          </w:rPr>
          <w:t xml:space="preserve">pigs, </w:t>
        </w:r>
      </w:ins>
      <w:ins w:id="619" w:author="Warwick Wainwright" w:date="2018-07-25T09:44:00Z">
        <w:r w:rsidR="001D00E9">
          <w:rPr>
            <w:bCs/>
          </w:rPr>
          <w:t xml:space="preserve">while buffalo had the least. The most popular breed was the Romanian Buffalo, accounting for </w:t>
        </w:r>
      </w:ins>
      <w:ins w:id="620" w:author="Warwick Wainwright" w:date="2018-07-25T09:45:00Z">
        <w:r w:rsidR="001D00E9">
          <w:rPr>
            <w:bCs/>
          </w:rPr>
          <w:t xml:space="preserve">83% of the </w:t>
        </w:r>
        <w:r w:rsidR="00D03C95">
          <w:rPr>
            <w:bCs/>
          </w:rPr>
          <w:t xml:space="preserve">Buffalo population while the least popular breed was the Large White, </w:t>
        </w:r>
      </w:ins>
      <w:ins w:id="621" w:author="Warwick Wainwright" w:date="2018-07-25T09:46:00Z">
        <w:r w:rsidR="00D03C95">
          <w:rPr>
            <w:bCs/>
          </w:rPr>
          <w:t>accounting</w:t>
        </w:r>
      </w:ins>
      <w:ins w:id="622" w:author="Warwick Wainwright" w:date="2018-07-25T09:45:00Z">
        <w:r w:rsidR="00D03C95">
          <w:rPr>
            <w:bCs/>
          </w:rPr>
          <w:t xml:space="preserve"> </w:t>
        </w:r>
      </w:ins>
      <w:ins w:id="623" w:author="Warwick Wainwright" w:date="2018-07-25T09:46:00Z">
        <w:r w:rsidR="00BA2C3E">
          <w:rPr>
            <w:bCs/>
          </w:rPr>
          <w:t xml:space="preserve">for 37% of all </w:t>
        </w:r>
      </w:ins>
      <w:ins w:id="624" w:author="Warwick Wainwright" w:date="2018-07-25T09:48:00Z">
        <w:r w:rsidR="00BA2C3E">
          <w:rPr>
            <w:bCs/>
          </w:rPr>
          <w:t xml:space="preserve">the pig population. </w:t>
        </w:r>
      </w:ins>
      <w:ins w:id="625" w:author="Warwick Wainwright" w:date="2018-07-25T09:52:00Z">
        <w:r w:rsidR="00BA2C3E">
          <w:rPr>
            <w:bCs/>
          </w:rPr>
          <w:t xml:space="preserve">This suggests farmers have optimised </w:t>
        </w:r>
      </w:ins>
      <w:ins w:id="626" w:author="Warwick Wainwright" w:date="2018-07-25T09:53:00Z">
        <w:r w:rsidR="00BA2C3E">
          <w:rPr>
            <w:bCs/>
          </w:rPr>
          <w:t xml:space="preserve">breed selection for their local production systems – that </w:t>
        </w:r>
        <w:r w:rsidR="00DC0D61">
          <w:rPr>
            <w:bCs/>
          </w:rPr>
          <w:t>are marginal and extensive.</w:t>
        </w:r>
      </w:ins>
      <w:ins w:id="627" w:author="Warwick Wainwright" w:date="2018-07-25T09:59:00Z">
        <w:r w:rsidR="00DC0D61">
          <w:rPr>
            <w:bCs/>
          </w:rPr>
          <w:t xml:space="preserve"> </w:t>
        </w:r>
      </w:ins>
      <w:del w:id="628" w:author="Warwick Wainwright" w:date="2018-07-25T09:50:00Z">
        <w:r w:rsidR="001C2F22" w:rsidDel="00BA2C3E">
          <w:rPr>
            <w:bCs/>
          </w:rPr>
          <w:delText>Breed diversity</w:delText>
        </w:r>
      </w:del>
      <w:del w:id="629" w:author="Warwick Wainwright" w:date="2018-07-24T18:22:00Z">
        <w:r w:rsidR="001C2F22" w:rsidDel="003E049C">
          <w:rPr>
            <w:bCs/>
          </w:rPr>
          <w:delText>, as measured by</w:delText>
        </w:r>
        <w:r w:rsidR="00E22C93" w:rsidDel="003E049C">
          <w:rPr>
            <w:bCs/>
          </w:rPr>
          <w:delText xml:space="preserve"> the</w:delText>
        </w:r>
        <w:r w:rsidR="001C2F22" w:rsidDel="003E049C">
          <w:rPr>
            <w:bCs/>
          </w:rPr>
          <w:delText xml:space="preserve"> number of breeds accounting for </w:delText>
        </w:r>
        <w:r w:rsidR="00AB1184" w:rsidDel="003E049C">
          <w:rPr>
            <w:bCs/>
          </w:rPr>
          <w:delText>≥</w:delText>
        </w:r>
        <w:r w:rsidR="001C2F22" w:rsidDel="003E049C">
          <w:rPr>
            <w:bCs/>
          </w:rPr>
          <w:delText xml:space="preserve">60% of </w:delText>
        </w:r>
        <w:r w:rsidR="00847D4C" w:rsidDel="003E049C">
          <w:rPr>
            <w:bCs/>
          </w:rPr>
          <w:delText xml:space="preserve">the </w:delText>
        </w:r>
        <w:r w:rsidR="001C2F22" w:rsidDel="003E049C">
          <w:rPr>
            <w:bCs/>
          </w:rPr>
          <w:delText xml:space="preserve">species population in our sample, </w:delText>
        </w:r>
      </w:del>
      <w:ins w:id="630" w:author="MORAN Dominic" w:date="2018-07-14T15:13:00Z">
        <w:del w:id="631" w:author="Warwick Wainwright" w:date="2018-07-24T18:22:00Z">
          <w:r w:rsidR="002E628C" w:rsidDel="003E049C">
            <w:rPr>
              <w:bCs/>
            </w:rPr>
            <w:delText xml:space="preserve">and </w:delText>
          </w:r>
        </w:del>
      </w:ins>
      <w:del w:id="632" w:author="Warwick Wainwright" w:date="2018-07-24T18:22:00Z">
        <w:r w:rsidR="001C2F22" w:rsidDel="003E049C">
          <w:rPr>
            <w:bCs/>
          </w:rPr>
          <w:delText>was similar across all farm animals</w:delText>
        </w:r>
      </w:del>
      <w:del w:id="633" w:author="Warwick Wainwright" w:date="2018-07-25T09:50:00Z">
        <w:r w:rsidR="001C2F22" w:rsidDel="00BA2C3E">
          <w:rPr>
            <w:bCs/>
          </w:rPr>
          <w:delText xml:space="preserve">. </w:delText>
        </w:r>
      </w:del>
      <w:del w:id="634" w:author="Warwick Wainwright" w:date="2018-07-25T09:59:00Z">
        <w:r w:rsidR="001C2F22" w:rsidDel="00DC0D61">
          <w:rPr>
            <w:bCs/>
          </w:rPr>
          <w:delText xml:space="preserve">This </w:delText>
        </w:r>
        <w:r w:rsidR="00E56E29" w:rsidDel="00DC0D61">
          <w:rPr>
            <w:bCs/>
          </w:rPr>
          <w:delText>suggests</w:delText>
        </w:r>
        <w:r w:rsidR="001C2F22" w:rsidDel="00DC0D61">
          <w:rPr>
            <w:bCs/>
          </w:rPr>
          <w:delText xml:space="preserve"> </w:delText>
        </w:r>
        <w:r w:rsidR="00E65369" w:rsidDel="00DC0D61">
          <w:rPr>
            <w:bCs/>
          </w:rPr>
          <w:delText xml:space="preserve">most </w:delText>
        </w:r>
        <w:r w:rsidR="001C2F22" w:rsidDel="00DC0D61">
          <w:rPr>
            <w:bCs/>
          </w:rPr>
          <w:delText xml:space="preserve">farmers have optimised production for </w:delText>
        </w:r>
        <w:r w:rsidR="00E65369" w:rsidDel="00DC0D61">
          <w:rPr>
            <w:bCs/>
          </w:rPr>
          <w:delText>one or two breeds</w:delText>
        </w:r>
        <w:r w:rsidR="00847D4C" w:rsidDel="00DC0D61">
          <w:rPr>
            <w:bCs/>
          </w:rPr>
          <w:delText xml:space="preserve"> that are most </w:delText>
        </w:r>
        <w:r w:rsidR="00E56E29" w:rsidDel="00DC0D61">
          <w:rPr>
            <w:bCs/>
          </w:rPr>
          <w:delText>productive</w:delText>
        </w:r>
        <w:r w:rsidR="00847D4C" w:rsidDel="00DC0D61">
          <w:rPr>
            <w:bCs/>
          </w:rPr>
          <w:delText xml:space="preserve"> in Romanian systems</w:delText>
        </w:r>
        <w:r w:rsidR="00E65369" w:rsidDel="00DC0D61">
          <w:rPr>
            <w:bCs/>
          </w:rPr>
          <w:delText>.</w:delText>
        </w:r>
        <w:r w:rsidR="001C2F22" w:rsidDel="00DC0D61">
          <w:rPr>
            <w:bCs/>
          </w:rPr>
          <w:delText xml:space="preserve">  </w:delText>
        </w:r>
      </w:del>
    </w:p>
    <w:p w14:paraId="6CCDB8C2" w14:textId="77777777" w:rsidR="001C2F22" w:rsidDel="00DC0D61" w:rsidRDefault="001C2F22" w:rsidP="001B639D">
      <w:pPr>
        <w:rPr>
          <w:del w:id="635" w:author="Warwick Wainwright" w:date="2018-07-25T09:59:00Z"/>
          <w:bCs/>
        </w:rPr>
      </w:pPr>
    </w:p>
    <w:p w14:paraId="5E0116CF" w14:textId="5F31A946" w:rsidR="00DC0D61" w:rsidRDefault="001B639D" w:rsidP="001B639D">
      <w:pPr>
        <w:rPr>
          <w:bCs/>
        </w:rPr>
      </w:pPr>
      <w:r w:rsidRPr="001B639D">
        <w:rPr>
          <w:bCs/>
        </w:rPr>
        <w:t>Across the sample, 89% of farmers registered</w:t>
      </w:r>
      <w:r w:rsidR="001C2F22">
        <w:rPr>
          <w:bCs/>
        </w:rPr>
        <w:t xml:space="preserve"> </w:t>
      </w:r>
      <w:r w:rsidRPr="001B639D">
        <w:rPr>
          <w:bCs/>
        </w:rPr>
        <w:t xml:space="preserve">interest in joining a rare breed conservation programme, of which cattle (52%) and sheep (39%) </w:t>
      </w:r>
      <w:r w:rsidR="00622113">
        <w:rPr>
          <w:bCs/>
        </w:rPr>
        <w:t xml:space="preserve">were the most popular species. </w:t>
      </w:r>
      <w:r w:rsidR="00E22C93">
        <w:rPr>
          <w:bCs/>
        </w:rPr>
        <w:t>L</w:t>
      </w:r>
      <w:r w:rsidRPr="001B639D">
        <w:rPr>
          <w:bCs/>
        </w:rPr>
        <w:t>east popular species were goats (11%); horses (13%) and buffalo (14%)</w:t>
      </w:r>
      <w:r w:rsidR="00074397">
        <w:rPr>
          <w:bCs/>
        </w:rPr>
        <w:t xml:space="preserve">.  </w:t>
      </w:r>
      <w:r w:rsidR="00440A4A">
        <w:rPr>
          <w:bCs/>
        </w:rPr>
        <w:t xml:space="preserve">Of </w:t>
      </w:r>
      <w:del w:id="636" w:author="Warwick Wainwright" w:date="2018-07-25T10:04:00Z">
        <w:r w:rsidR="00440A4A" w:rsidDel="00DC0D61">
          <w:rPr>
            <w:bCs/>
          </w:rPr>
          <w:delText xml:space="preserve">particular </w:delText>
        </w:r>
      </w:del>
      <w:r w:rsidR="00440A4A">
        <w:rPr>
          <w:bCs/>
        </w:rPr>
        <w:t xml:space="preserve">interest is the low </w:t>
      </w:r>
      <w:r w:rsidR="00E22C93">
        <w:rPr>
          <w:bCs/>
        </w:rPr>
        <w:t xml:space="preserve">preference </w:t>
      </w:r>
      <w:r w:rsidR="00440A4A">
        <w:rPr>
          <w:bCs/>
        </w:rPr>
        <w:t xml:space="preserve">for conserving rare horse breeds given their popularity in </w:t>
      </w:r>
      <w:r w:rsidR="0065153A">
        <w:rPr>
          <w:bCs/>
        </w:rPr>
        <w:t>the</w:t>
      </w:r>
      <w:r w:rsidR="00440A4A">
        <w:rPr>
          <w:bCs/>
        </w:rPr>
        <w:t xml:space="preserve"> Romania</w:t>
      </w:r>
      <w:r w:rsidR="0087558F">
        <w:rPr>
          <w:bCs/>
        </w:rPr>
        <w:t>n</w:t>
      </w:r>
      <w:r w:rsidR="00622113">
        <w:rPr>
          <w:bCs/>
        </w:rPr>
        <w:t xml:space="preserve"> farming </w:t>
      </w:r>
      <w:proofErr w:type="gramStart"/>
      <w:r w:rsidR="00622113">
        <w:rPr>
          <w:bCs/>
        </w:rPr>
        <w:t>context.</w:t>
      </w:r>
      <w:proofErr w:type="gramEnd"/>
      <w:ins w:id="637" w:author="Warwick Wainwright" w:date="2018-07-25T10:00:00Z">
        <w:r w:rsidR="00DC0D61">
          <w:rPr>
            <w:bCs/>
          </w:rPr>
          <w:t xml:space="preserve"> This suggest</w:t>
        </w:r>
      </w:ins>
      <w:ins w:id="638" w:author="Warwick Wainwright" w:date="2018-07-25T10:04:00Z">
        <w:r w:rsidR="00DC0D61">
          <w:rPr>
            <w:bCs/>
          </w:rPr>
          <w:t>s</w:t>
        </w:r>
      </w:ins>
      <w:ins w:id="639" w:author="Warwick Wainwright" w:date="2018-07-25T10:00:00Z">
        <w:r w:rsidR="00DC0D61">
          <w:rPr>
            <w:bCs/>
          </w:rPr>
          <w:t xml:space="preserve"> rare horse breeds</w:t>
        </w:r>
      </w:ins>
      <w:ins w:id="640" w:author="Warwick Wainwright" w:date="2018-07-25T10:03:00Z">
        <w:r w:rsidR="00DC0D61">
          <w:rPr>
            <w:bCs/>
          </w:rPr>
          <w:t xml:space="preserve"> may not possess</w:t>
        </w:r>
      </w:ins>
      <w:ins w:id="641" w:author="Warwick Wainwright" w:date="2018-07-25T10:04:00Z">
        <w:r w:rsidR="00DC0D61">
          <w:rPr>
            <w:bCs/>
          </w:rPr>
          <w:t xml:space="preserve"> farmer preferences for horse breed characteristics and hence are undersupplied. </w:t>
        </w:r>
      </w:ins>
      <w:ins w:id="642" w:author="Warwick Wainwright" w:date="2018-07-25T10:03:00Z">
        <w:r w:rsidR="00DC0D61">
          <w:rPr>
            <w:bCs/>
          </w:rPr>
          <w:t xml:space="preserve">  </w:t>
        </w:r>
      </w:ins>
      <w:r w:rsidR="00622113">
        <w:rPr>
          <w:bCs/>
        </w:rPr>
        <w:t xml:space="preserve"> </w:t>
      </w:r>
      <w:r w:rsidR="00440A4A">
        <w:rPr>
          <w:bCs/>
        </w:rPr>
        <w:t xml:space="preserve"> </w:t>
      </w:r>
    </w:p>
    <w:p w14:paraId="4B2BCCFB" w14:textId="77777777" w:rsidR="008D35BE" w:rsidRDefault="008D35BE" w:rsidP="008D35BE">
      <w:pPr>
        <w:rPr>
          <w:bCs/>
        </w:rPr>
      </w:pPr>
    </w:p>
    <w:p w14:paraId="6A638981" w14:textId="557C65E6" w:rsidR="008D35BE" w:rsidRDefault="008D35BE" w:rsidP="008D35BE">
      <w:pPr>
        <w:rPr>
          <w:ins w:id="643" w:author="Warwick Wainwright" w:date="2018-07-24T18:34:00Z"/>
          <w:bCs/>
        </w:rPr>
      </w:pPr>
      <w:r w:rsidRPr="005878F4">
        <w:rPr>
          <w:b/>
        </w:rPr>
        <w:t xml:space="preserve">Table </w:t>
      </w:r>
      <w:r w:rsidRPr="005878F4">
        <w:rPr>
          <w:b/>
        </w:rPr>
        <w:fldChar w:fldCharType="begin"/>
      </w:r>
      <w:r w:rsidRPr="005878F4">
        <w:rPr>
          <w:b/>
        </w:rPr>
        <w:instrText xml:space="preserve"> SEQ Table \* ARABIC </w:instrText>
      </w:r>
      <w:r w:rsidRPr="005878F4">
        <w:rPr>
          <w:b/>
        </w:rPr>
        <w:fldChar w:fldCharType="separate"/>
      </w:r>
      <w:r w:rsidR="00DD5500">
        <w:rPr>
          <w:b/>
          <w:noProof/>
        </w:rPr>
        <w:t>3</w:t>
      </w:r>
      <w:r w:rsidRPr="005878F4">
        <w:rPr>
          <w:b/>
        </w:rPr>
        <w:fldChar w:fldCharType="end"/>
      </w:r>
      <w:r w:rsidRPr="005878F4">
        <w:rPr>
          <w:b/>
        </w:rPr>
        <w:t>:</w:t>
      </w:r>
      <w:r w:rsidRPr="008D35BE">
        <w:rPr>
          <w:bCs/>
        </w:rPr>
        <w:t xml:space="preserve"> </w:t>
      </w:r>
      <w:r w:rsidRPr="001B639D">
        <w:rPr>
          <w:bCs/>
        </w:rPr>
        <w:t xml:space="preserve">Farm animal </w:t>
      </w:r>
      <w:ins w:id="644" w:author="Warwick Wainwright" w:date="2018-07-25T09:29:00Z">
        <w:r w:rsidR="00672EBF">
          <w:rPr>
            <w:bCs/>
          </w:rPr>
          <w:t>frequency on respondent farms</w:t>
        </w:r>
      </w:ins>
      <w:ins w:id="645" w:author="Warwick Wainwright" w:date="2018-07-25T09:31:00Z">
        <w:r w:rsidR="00672EBF">
          <w:rPr>
            <w:bCs/>
          </w:rPr>
          <w:t xml:space="preserve">, number of breeds reported, most popular breed and </w:t>
        </w:r>
      </w:ins>
      <w:del w:id="646" w:author="Warwick Wainwright" w:date="2018-07-25T09:32:00Z">
        <w:r w:rsidRPr="001B639D" w:rsidDel="00672EBF">
          <w:rPr>
            <w:bCs/>
          </w:rPr>
          <w:delText xml:space="preserve">incidence among farms surveyed alongside number </w:delText>
        </w:r>
      </w:del>
      <w:ins w:id="647" w:author="Warwick Wainwright" w:date="2018-07-25T09:32:00Z">
        <w:r w:rsidR="00672EBF">
          <w:rPr>
            <w:bCs/>
          </w:rPr>
          <w:t>percentage</w:t>
        </w:r>
        <w:r w:rsidR="00672EBF" w:rsidRPr="001B639D">
          <w:rPr>
            <w:bCs/>
          </w:rPr>
          <w:t xml:space="preserve"> </w:t>
        </w:r>
      </w:ins>
      <w:r w:rsidRPr="001B639D">
        <w:rPr>
          <w:bCs/>
        </w:rPr>
        <w:t>of farmers interested in farming with rare breed</w:t>
      </w:r>
      <w:del w:id="648" w:author="Warwick Wainwright" w:date="2018-07-25T09:32:00Z">
        <w:r w:rsidRPr="001B639D" w:rsidDel="00672EBF">
          <w:rPr>
            <w:bCs/>
          </w:rPr>
          <w:delText xml:space="preserve">s according to species (%)  </w:delText>
        </w:r>
      </w:del>
    </w:p>
    <w:tbl>
      <w:tblPr>
        <w:tblW w:w="9280" w:type="dxa"/>
        <w:tblInd w:w="93" w:type="dxa"/>
        <w:tblLook w:val="04A0" w:firstRow="1" w:lastRow="0" w:firstColumn="1" w:lastColumn="0" w:noHBand="0" w:noVBand="1"/>
      </w:tblPr>
      <w:tblGrid>
        <w:gridCol w:w="940"/>
        <w:gridCol w:w="2020"/>
        <w:gridCol w:w="1580"/>
        <w:gridCol w:w="2440"/>
        <w:gridCol w:w="2300"/>
      </w:tblGrid>
      <w:tr w:rsidR="001D00E9" w:rsidRPr="001D00E9" w14:paraId="7A0F8272" w14:textId="77777777" w:rsidTr="001D00E9">
        <w:trPr>
          <w:trHeight w:val="765"/>
          <w:ins w:id="649" w:author="Warwick Wainwright" w:date="2018-07-25T09:36:00Z"/>
        </w:trPr>
        <w:tc>
          <w:tcPr>
            <w:tcW w:w="940" w:type="dxa"/>
            <w:tcBorders>
              <w:top w:val="single" w:sz="4" w:space="0" w:color="auto"/>
              <w:left w:val="nil"/>
              <w:bottom w:val="single" w:sz="4" w:space="0" w:color="auto"/>
              <w:right w:val="nil"/>
            </w:tcBorders>
            <w:shd w:val="clear" w:color="auto" w:fill="auto"/>
            <w:noWrap/>
            <w:vAlign w:val="center"/>
            <w:hideMark/>
          </w:tcPr>
          <w:p w14:paraId="294EDCF8" w14:textId="77777777" w:rsidR="001D00E9" w:rsidRPr="001D00E9" w:rsidRDefault="001D00E9" w:rsidP="001D00E9">
            <w:pPr>
              <w:spacing w:line="240" w:lineRule="auto"/>
              <w:ind w:firstLine="0"/>
              <w:jc w:val="center"/>
              <w:rPr>
                <w:ins w:id="650" w:author="Warwick Wainwright" w:date="2018-07-25T09:36:00Z"/>
                <w:b/>
                <w:bCs/>
                <w:color w:val="000000"/>
                <w:sz w:val="20"/>
                <w:szCs w:val="20"/>
                <w:lang w:eastAsia="en-GB"/>
              </w:rPr>
            </w:pPr>
            <w:ins w:id="651" w:author="Warwick Wainwright" w:date="2018-07-25T09:36:00Z">
              <w:r w:rsidRPr="001D00E9">
                <w:rPr>
                  <w:b/>
                  <w:bCs/>
                  <w:color w:val="000000"/>
                  <w:sz w:val="20"/>
                  <w:szCs w:val="20"/>
                  <w:lang w:eastAsia="en-GB"/>
                </w:rPr>
                <w:t xml:space="preserve">Species </w:t>
              </w:r>
            </w:ins>
          </w:p>
        </w:tc>
        <w:tc>
          <w:tcPr>
            <w:tcW w:w="2020" w:type="dxa"/>
            <w:tcBorders>
              <w:top w:val="single" w:sz="4" w:space="0" w:color="auto"/>
              <w:left w:val="nil"/>
              <w:bottom w:val="single" w:sz="4" w:space="0" w:color="auto"/>
              <w:right w:val="nil"/>
            </w:tcBorders>
            <w:shd w:val="clear" w:color="auto" w:fill="auto"/>
            <w:vAlign w:val="center"/>
            <w:hideMark/>
          </w:tcPr>
          <w:p w14:paraId="517FEFDB" w14:textId="77777777" w:rsidR="001D00E9" w:rsidRPr="001D00E9" w:rsidRDefault="001D00E9" w:rsidP="001D00E9">
            <w:pPr>
              <w:spacing w:line="240" w:lineRule="auto"/>
              <w:ind w:firstLine="0"/>
              <w:jc w:val="center"/>
              <w:rPr>
                <w:ins w:id="652" w:author="Warwick Wainwright" w:date="2018-07-25T09:36:00Z"/>
                <w:b/>
                <w:bCs/>
                <w:color w:val="000000"/>
                <w:sz w:val="20"/>
                <w:szCs w:val="20"/>
                <w:lang w:eastAsia="en-GB"/>
              </w:rPr>
            </w:pPr>
            <w:ins w:id="653" w:author="Warwick Wainwright" w:date="2018-07-25T09:36:00Z">
              <w:r w:rsidRPr="001D00E9">
                <w:rPr>
                  <w:b/>
                  <w:bCs/>
                  <w:color w:val="000000"/>
                  <w:sz w:val="20"/>
                  <w:szCs w:val="20"/>
                  <w:lang w:eastAsia="en-GB"/>
                </w:rPr>
                <w:t>Incidence of farm animal in sample (%)</w:t>
              </w:r>
            </w:ins>
          </w:p>
        </w:tc>
        <w:tc>
          <w:tcPr>
            <w:tcW w:w="1580" w:type="dxa"/>
            <w:tcBorders>
              <w:top w:val="single" w:sz="4" w:space="0" w:color="auto"/>
              <w:left w:val="nil"/>
              <w:bottom w:val="single" w:sz="4" w:space="0" w:color="auto"/>
              <w:right w:val="nil"/>
            </w:tcBorders>
            <w:shd w:val="clear" w:color="auto" w:fill="auto"/>
            <w:vAlign w:val="center"/>
            <w:hideMark/>
          </w:tcPr>
          <w:p w14:paraId="342195A0" w14:textId="77777777" w:rsidR="001D00E9" w:rsidRPr="001D00E9" w:rsidRDefault="001D00E9" w:rsidP="001D00E9">
            <w:pPr>
              <w:spacing w:line="240" w:lineRule="auto"/>
              <w:ind w:firstLine="0"/>
              <w:jc w:val="center"/>
              <w:rPr>
                <w:ins w:id="654" w:author="Warwick Wainwright" w:date="2018-07-25T09:36:00Z"/>
                <w:b/>
                <w:bCs/>
                <w:color w:val="000000"/>
                <w:sz w:val="20"/>
                <w:szCs w:val="20"/>
                <w:lang w:eastAsia="en-GB"/>
              </w:rPr>
            </w:pPr>
            <w:ins w:id="655" w:author="Warwick Wainwright" w:date="2018-07-25T09:36:00Z">
              <w:r w:rsidRPr="001D00E9">
                <w:rPr>
                  <w:b/>
                  <w:bCs/>
                  <w:color w:val="000000"/>
                  <w:sz w:val="20"/>
                  <w:szCs w:val="20"/>
                  <w:lang w:eastAsia="en-GB"/>
                </w:rPr>
                <w:t>Total no. breeds reported</w:t>
              </w:r>
            </w:ins>
          </w:p>
        </w:tc>
        <w:tc>
          <w:tcPr>
            <w:tcW w:w="2440" w:type="dxa"/>
            <w:tcBorders>
              <w:top w:val="single" w:sz="4" w:space="0" w:color="auto"/>
              <w:left w:val="nil"/>
              <w:bottom w:val="single" w:sz="4" w:space="0" w:color="auto"/>
              <w:right w:val="nil"/>
            </w:tcBorders>
            <w:shd w:val="clear" w:color="auto" w:fill="auto"/>
            <w:vAlign w:val="center"/>
            <w:hideMark/>
          </w:tcPr>
          <w:p w14:paraId="60DADB7E" w14:textId="77777777" w:rsidR="001D00E9" w:rsidRDefault="001D00E9" w:rsidP="001D00E9">
            <w:pPr>
              <w:spacing w:line="240" w:lineRule="auto"/>
              <w:ind w:firstLine="0"/>
              <w:jc w:val="center"/>
              <w:rPr>
                <w:ins w:id="656" w:author="Warwick Wainwright" w:date="2018-07-25T09:36:00Z"/>
                <w:b/>
                <w:bCs/>
                <w:color w:val="000000"/>
                <w:sz w:val="20"/>
                <w:szCs w:val="20"/>
                <w:lang w:eastAsia="en-GB"/>
              </w:rPr>
            </w:pPr>
            <w:ins w:id="657" w:author="Warwick Wainwright" w:date="2018-07-25T09:36:00Z">
              <w:r w:rsidRPr="001D00E9">
                <w:rPr>
                  <w:b/>
                  <w:bCs/>
                  <w:color w:val="000000"/>
                  <w:sz w:val="20"/>
                  <w:szCs w:val="20"/>
                  <w:lang w:eastAsia="en-GB"/>
                </w:rPr>
                <w:t xml:space="preserve">Most popular breed  </w:t>
              </w:r>
            </w:ins>
          </w:p>
          <w:p w14:paraId="0775F8A4" w14:textId="7FB53BE5" w:rsidR="001D00E9" w:rsidRPr="001D00E9" w:rsidRDefault="001D00E9" w:rsidP="001D00E9">
            <w:pPr>
              <w:spacing w:line="240" w:lineRule="auto"/>
              <w:ind w:firstLine="0"/>
              <w:jc w:val="center"/>
              <w:rPr>
                <w:ins w:id="658" w:author="Warwick Wainwright" w:date="2018-07-25T09:36:00Z"/>
                <w:b/>
                <w:bCs/>
                <w:color w:val="000000"/>
                <w:sz w:val="20"/>
                <w:szCs w:val="20"/>
                <w:lang w:eastAsia="en-GB"/>
              </w:rPr>
            </w:pPr>
            <w:ins w:id="659" w:author="Warwick Wainwright" w:date="2018-07-25T09:36:00Z">
              <w:r w:rsidRPr="001D00E9">
                <w:rPr>
                  <w:b/>
                  <w:bCs/>
                  <w:color w:val="000000"/>
                  <w:sz w:val="20"/>
                  <w:szCs w:val="20"/>
                  <w:lang w:eastAsia="en-GB"/>
                </w:rPr>
                <w:t>(% abundance)</w:t>
              </w:r>
              <w:r>
                <w:rPr>
                  <w:b/>
                  <w:bCs/>
                  <w:color w:val="000000"/>
                  <w:sz w:val="20"/>
                  <w:szCs w:val="20"/>
                  <w:lang w:eastAsia="en-GB"/>
                </w:rPr>
                <w:t>*</w:t>
              </w:r>
            </w:ins>
          </w:p>
        </w:tc>
        <w:tc>
          <w:tcPr>
            <w:tcW w:w="2300" w:type="dxa"/>
            <w:tcBorders>
              <w:top w:val="single" w:sz="4" w:space="0" w:color="auto"/>
              <w:left w:val="nil"/>
              <w:bottom w:val="single" w:sz="4" w:space="0" w:color="auto"/>
              <w:right w:val="nil"/>
            </w:tcBorders>
            <w:shd w:val="clear" w:color="auto" w:fill="auto"/>
            <w:vAlign w:val="center"/>
            <w:hideMark/>
          </w:tcPr>
          <w:p w14:paraId="53D05311" w14:textId="77777777" w:rsidR="001D00E9" w:rsidRPr="001D00E9" w:rsidRDefault="001D00E9" w:rsidP="001D00E9">
            <w:pPr>
              <w:spacing w:line="240" w:lineRule="auto"/>
              <w:ind w:firstLine="0"/>
              <w:jc w:val="center"/>
              <w:rPr>
                <w:ins w:id="660" w:author="Warwick Wainwright" w:date="2018-07-25T09:36:00Z"/>
                <w:b/>
                <w:bCs/>
                <w:color w:val="000000"/>
                <w:sz w:val="20"/>
                <w:szCs w:val="20"/>
                <w:lang w:eastAsia="en-GB"/>
              </w:rPr>
            </w:pPr>
            <w:ins w:id="661" w:author="Warwick Wainwright" w:date="2018-07-25T09:36:00Z">
              <w:r w:rsidRPr="001D00E9">
                <w:rPr>
                  <w:b/>
                  <w:bCs/>
                  <w:color w:val="000000"/>
                  <w:sz w:val="20"/>
                  <w:szCs w:val="20"/>
                  <w:lang w:eastAsia="en-GB"/>
                </w:rPr>
                <w:t>Farmers stating interest in farming with rare breed (%)</w:t>
              </w:r>
            </w:ins>
          </w:p>
        </w:tc>
      </w:tr>
      <w:tr w:rsidR="001D00E9" w:rsidRPr="001D00E9" w14:paraId="6934EF18" w14:textId="77777777" w:rsidTr="001D00E9">
        <w:trPr>
          <w:trHeight w:val="285"/>
          <w:ins w:id="662" w:author="Warwick Wainwright" w:date="2018-07-25T09:36:00Z"/>
        </w:trPr>
        <w:tc>
          <w:tcPr>
            <w:tcW w:w="940" w:type="dxa"/>
            <w:tcBorders>
              <w:top w:val="nil"/>
              <w:left w:val="nil"/>
              <w:bottom w:val="nil"/>
              <w:right w:val="nil"/>
            </w:tcBorders>
            <w:shd w:val="clear" w:color="auto" w:fill="auto"/>
            <w:noWrap/>
            <w:vAlign w:val="center"/>
            <w:hideMark/>
          </w:tcPr>
          <w:p w14:paraId="400C565C" w14:textId="77777777" w:rsidR="001D00E9" w:rsidRPr="001D00E9" w:rsidRDefault="001D00E9" w:rsidP="001D00E9">
            <w:pPr>
              <w:spacing w:line="240" w:lineRule="auto"/>
              <w:ind w:firstLine="0"/>
              <w:jc w:val="center"/>
              <w:rPr>
                <w:ins w:id="663" w:author="Warwick Wainwright" w:date="2018-07-25T09:36:00Z"/>
                <w:color w:val="000000"/>
                <w:sz w:val="20"/>
                <w:szCs w:val="20"/>
                <w:lang w:eastAsia="en-GB"/>
              </w:rPr>
            </w:pPr>
            <w:ins w:id="664" w:author="Warwick Wainwright" w:date="2018-07-25T09:36:00Z">
              <w:r w:rsidRPr="001D00E9">
                <w:rPr>
                  <w:color w:val="000000"/>
                  <w:sz w:val="20"/>
                  <w:szCs w:val="20"/>
                  <w:lang w:eastAsia="en-GB"/>
                </w:rPr>
                <w:t>Sheep</w:t>
              </w:r>
            </w:ins>
          </w:p>
        </w:tc>
        <w:tc>
          <w:tcPr>
            <w:tcW w:w="2020" w:type="dxa"/>
            <w:tcBorders>
              <w:top w:val="nil"/>
              <w:left w:val="nil"/>
              <w:bottom w:val="nil"/>
              <w:right w:val="nil"/>
            </w:tcBorders>
            <w:shd w:val="clear" w:color="auto" w:fill="auto"/>
            <w:noWrap/>
            <w:vAlign w:val="center"/>
            <w:hideMark/>
          </w:tcPr>
          <w:p w14:paraId="3459E682" w14:textId="572B1F6E" w:rsidR="001D00E9" w:rsidRPr="001D00E9" w:rsidRDefault="001D00E9" w:rsidP="001D00E9">
            <w:pPr>
              <w:spacing w:line="240" w:lineRule="auto"/>
              <w:ind w:firstLine="0"/>
              <w:jc w:val="center"/>
              <w:rPr>
                <w:ins w:id="665" w:author="Warwick Wainwright" w:date="2018-07-25T09:36:00Z"/>
                <w:color w:val="000000"/>
                <w:sz w:val="20"/>
                <w:szCs w:val="20"/>
                <w:lang w:eastAsia="en-GB"/>
              </w:rPr>
            </w:pPr>
            <w:ins w:id="666" w:author="Warwick Wainwright" w:date="2018-07-25T09:38:00Z">
              <w:r>
                <w:rPr>
                  <w:color w:val="000000"/>
                  <w:sz w:val="20"/>
                  <w:szCs w:val="20"/>
                  <w:lang w:eastAsia="en-GB"/>
                </w:rPr>
                <w:t>61</w:t>
              </w:r>
            </w:ins>
          </w:p>
        </w:tc>
        <w:tc>
          <w:tcPr>
            <w:tcW w:w="1580" w:type="dxa"/>
            <w:tcBorders>
              <w:top w:val="nil"/>
              <w:left w:val="nil"/>
              <w:bottom w:val="nil"/>
              <w:right w:val="nil"/>
            </w:tcBorders>
            <w:shd w:val="clear" w:color="auto" w:fill="auto"/>
            <w:noWrap/>
            <w:vAlign w:val="center"/>
            <w:hideMark/>
          </w:tcPr>
          <w:p w14:paraId="77ECCFF5" w14:textId="77777777" w:rsidR="001D00E9" w:rsidRPr="001D00E9" w:rsidRDefault="001D00E9" w:rsidP="001D00E9">
            <w:pPr>
              <w:spacing w:line="240" w:lineRule="auto"/>
              <w:ind w:firstLine="0"/>
              <w:jc w:val="center"/>
              <w:rPr>
                <w:ins w:id="667" w:author="Warwick Wainwright" w:date="2018-07-25T09:36:00Z"/>
                <w:color w:val="000000"/>
                <w:sz w:val="20"/>
                <w:szCs w:val="20"/>
                <w:lang w:eastAsia="en-GB"/>
              </w:rPr>
            </w:pPr>
            <w:ins w:id="668" w:author="Warwick Wainwright" w:date="2018-07-25T09:36:00Z">
              <w:r w:rsidRPr="001D00E9">
                <w:rPr>
                  <w:color w:val="000000"/>
                  <w:sz w:val="20"/>
                  <w:szCs w:val="20"/>
                  <w:lang w:eastAsia="en-GB"/>
                </w:rPr>
                <w:t>8</w:t>
              </w:r>
            </w:ins>
          </w:p>
        </w:tc>
        <w:tc>
          <w:tcPr>
            <w:tcW w:w="2440" w:type="dxa"/>
            <w:tcBorders>
              <w:top w:val="nil"/>
              <w:left w:val="nil"/>
              <w:bottom w:val="nil"/>
              <w:right w:val="nil"/>
            </w:tcBorders>
            <w:shd w:val="clear" w:color="auto" w:fill="auto"/>
            <w:noWrap/>
            <w:vAlign w:val="center"/>
            <w:hideMark/>
          </w:tcPr>
          <w:p w14:paraId="52F2D5D3" w14:textId="77777777" w:rsidR="001D00E9" w:rsidRPr="001D00E9" w:rsidRDefault="001D00E9" w:rsidP="001D00E9">
            <w:pPr>
              <w:spacing w:line="240" w:lineRule="auto"/>
              <w:ind w:firstLine="0"/>
              <w:jc w:val="center"/>
              <w:rPr>
                <w:ins w:id="669" w:author="Warwick Wainwright" w:date="2018-07-25T09:36:00Z"/>
                <w:color w:val="000000"/>
                <w:sz w:val="20"/>
                <w:szCs w:val="20"/>
                <w:lang w:eastAsia="en-GB"/>
              </w:rPr>
            </w:pPr>
            <w:proofErr w:type="spellStart"/>
            <w:ins w:id="670" w:author="Warwick Wainwright" w:date="2018-07-25T09:36:00Z">
              <w:r w:rsidRPr="001D00E9">
                <w:rPr>
                  <w:color w:val="000000"/>
                  <w:sz w:val="20"/>
                  <w:szCs w:val="20"/>
                  <w:lang w:eastAsia="en-GB"/>
                </w:rPr>
                <w:t>Tsurcana</w:t>
              </w:r>
              <w:proofErr w:type="spellEnd"/>
              <w:r w:rsidRPr="001D00E9">
                <w:rPr>
                  <w:color w:val="000000"/>
                  <w:sz w:val="20"/>
                  <w:szCs w:val="20"/>
                  <w:lang w:eastAsia="en-GB"/>
                </w:rPr>
                <w:t xml:space="preserve"> (47%)</w:t>
              </w:r>
            </w:ins>
          </w:p>
        </w:tc>
        <w:tc>
          <w:tcPr>
            <w:tcW w:w="2300" w:type="dxa"/>
            <w:tcBorders>
              <w:top w:val="nil"/>
              <w:left w:val="nil"/>
              <w:bottom w:val="nil"/>
              <w:right w:val="nil"/>
            </w:tcBorders>
            <w:shd w:val="clear" w:color="auto" w:fill="auto"/>
            <w:noWrap/>
            <w:vAlign w:val="center"/>
            <w:hideMark/>
          </w:tcPr>
          <w:p w14:paraId="4901E82D" w14:textId="77777777" w:rsidR="001D00E9" w:rsidRPr="001D00E9" w:rsidRDefault="001D00E9" w:rsidP="001D00E9">
            <w:pPr>
              <w:spacing w:line="240" w:lineRule="auto"/>
              <w:ind w:firstLine="0"/>
              <w:jc w:val="center"/>
              <w:rPr>
                <w:ins w:id="671" w:author="Warwick Wainwright" w:date="2018-07-25T09:36:00Z"/>
                <w:color w:val="000000"/>
                <w:sz w:val="20"/>
                <w:szCs w:val="20"/>
                <w:lang w:eastAsia="en-GB"/>
              </w:rPr>
            </w:pPr>
            <w:ins w:id="672" w:author="Warwick Wainwright" w:date="2018-07-25T09:36:00Z">
              <w:r w:rsidRPr="001D00E9">
                <w:rPr>
                  <w:color w:val="000000"/>
                  <w:sz w:val="20"/>
                  <w:szCs w:val="20"/>
                  <w:lang w:eastAsia="en-GB"/>
                </w:rPr>
                <w:t>39</w:t>
              </w:r>
            </w:ins>
          </w:p>
        </w:tc>
      </w:tr>
      <w:tr w:rsidR="001D00E9" w:rsidRPr="001D00E9" w14:paraId="4E354BAB" w14:textId="77777777" w:rsidTr="001D00E9">
        <w:trPr>
          <w:trHeight w:val="285"/>
          <w:ins w:id="673" w:author="Warwick Wainwright" w:date="2018-07-25T09:36:00Z"/>
        </w:trPr>
        <w:tc>
          <w:tcPr>
            <w:tcW w:w="940" w:type="dxa"/>
            <w:tcBorders>
              <w:top w:val="nil"/>
              <w:left w:val="nil"/>
              <w:bottom w:val="nil"/>
              <w:right w:val="nil"/>
            </w:tcBorders>
            <w:shd w:val="clear" w:color="auto" w:fill="auto"/>
            <w:noWrap/>
            <w:vAlign w:val="center"/>
            <w:hideMark/>
          </w:tcPr>
          <w:p w14:paraId="2EC56960" w14:textId="77777777" w:rsidR="001D00E9" w:rsidRPr="001D00E9" w:rsidRDefault="001D00E9" w:rsidP="001D00E9">
            <w:pPr>
              <w:spacing w:line="240" w:lineRule="auto"/>
              <w:ind w:firstLine="0"/>
              <w:jc w:val="center"/>
              <w:rPr>
                <w:ins w:id="674" w:author="Warwick Wainwright" w:date="2018-07-25T09:36:00Z"/>
                <w:color w:val="000000"/>
                <w:sz w:val="20"/>
                <w:szCs w:val="20"/>
                <w:lang w:eastAsia="en-GB"/>
              </w:rPr>
            </w:pPr>
            <w:ins w:id="675" w:author="Warwick Wainwright" w:date="2018-07-25T09:36:00Z">
              <w:r w:rsidRPr="001D00E9">
                <w:rPr>
                  <w:color w:val="000000"/>
                  <w:sz w:val="20"/>
                  <w:szCs w:val="20"/>
                  <w:lang w:eastAsia="en-GB"/>
                </w:rPr>
                <w:t>Goats</w:t>
              </w:r>
            </w:ins>
          </w:p>
        </w:tc>
        <w:tc>
          <w:tcPr>
            <w:tcW w:w="2020" w:type="dxa"/>
            <w:tcBorders>
              <w:top w:val="nil"/>
              <w:left w:val="nil"/>
              <w:bottom w:val="nil"/>
              <w:right w:val="nil"/>
            </w:tcBorders>
            <w:shd w:val="clear" w:color="auto" w:fill="auto"/>
            <w:noWrap/>
            <w:vAlign w:val="center"/>
            <w:hideMark/>
          </w:tcPr>
          <w:p w14:paraId="666852CD" w14:textId="7B09328C" w:rsidR="001D00E9" w:rsidRPr="001D00E9" w:rsidRDefault="001D00E9" w:rsidP="001D00E9">
            <w:pPr>
              <w:spacing w:line="240" w:lineRule="auto"/>
              <w:ind w:firstLine="0"/>
              <w:jc w:val="center"/>
              <w:rPr>
                <w:ins w:id="676" w:author="Warwick Wainwright" w:date="2018-07-25T09:36:00Z"/>
                <w:color w:val="000000"/>
                <w:sz w:val="20"/>
                <w:szCs w:val="20"/>
                <w:lang w:eastAsia="en-GB"/>
              </w:rPr>
            </w:pPr>
            <w:ins w:id="677" w:author="Warwick Wainwright" w:date="2018-07-25T09:38:00Z">
              <w:r>
                <w:rPr>
                  <w:color w:val="000000"/>
                  <w:sz w:val="20"/>
                  <w:szCs w:val="20"/>
                  <w:lang w:eastAsia="en-GB"/>
                </w:rPr>
                <w:t>24</w:t>
              </w:r>
            </w:ins>
          </w:p>
        </w:tc>
        <w:tc>
          <w:tcPr>
            <w:tcW w:w="1580" w:type="dxa"/>
            <w:tcBorders>
              <w:top w:val="nil"/>
              <w:left w:val="nil"/>
              <w:bottom w:val="nil"/>
              <w:right w:val="nil"/>
            </w:tcBorders>
            <w:shd w:val="clear" w:color="auto" w:fill="auto"/>
            <w:noWrap/>
            <w:vAlign w:val="center"/>
            <w:hideMark/>
          </w:tcPr>
          <w:p w14:paraId="4B3D74E3" w14:textId="77777777" w:rsidR="001D00E9" w:rsidRPr="001D00E9" w:rsidRDefault="001D00E9" w:rsidP="001D00E9">
            <w:pPr>
              <w:spacing w:line="240" w:lineRule="auto"/>
              <w:ind w:firstLine="0"/>
              <w:jc w:val="center"/>
              <w:rPr>
                <w:ins w:id="678" w:author="Warwick Wainwright" w:date="2018-07-25T09:36:00Z"/>
                <w:color w:val="000000"/>
                <w:sz w:val="20"/>
                <w:szCs w:val="20"/>
                <w:lang w:eastAsia="en-GB"/>
              </w:rPr>
            </w:pPr>
            <w:ins w:id="679" w:author="Warwick Wainwright" w:date="2018-07-25T09:36:00Z">
              <w:r w:rsidRPr="001D00E9">
                <w:rPr>
                  <w:color w:val="000000"/>
                  <w:sz w:val="20"/>
                  <w:szCs w:val="20"/>
                  <w:lang w:eastAsia="en-GB"/>
                </w:rPr>
                <w:t>4</w:t>
              </w:r>
            </w:ins>
          </w:p>
        </w:tc>
        <w:tc>
          <w:tcPr>
            <w:tcW w:w="2440" w:type="dxa"/>
            <w:tcBorders>
              <w:top w:val="nil"/>
              <w:left w:val="nil"/>
              <w:bottom w:val="nil"/>
              <w:right w:val="nil"/>
            </w:tcBorders>
            <w:shd w:val="clear" w:color="auto" w:fill="auto"/>
            <w:noWrap/>
            <w:vAlign w:val="center"/>
            <w:hideMark/>
          </w:tcPr>
          <w:p w14:paraId="0FBA1052" w14:textId="77777777" w:rsidR="001D00E9" w:rsidRPr="001D00E9" w:rsidRDefault="001D00E9" w:rsidP="001D00E9">
            <w:pPr>
              <w:spacing w:line="240" w:lineRule="auto"/>
              <w:ind w:firstLine="0"/>
              <w:jc w:val="center"/>
              <w:rPr>
                <w:ins w:id="680" w:author="Warwick Wainwright" w:date="2018-07-25T09:36:00Z"/>
                <w:color w:val="000000"/>
                <w:sz w:val="20"/>
                <w:szCs w:val="20"/>
                <w:lang w:eastAsia="en-GB"/>
              </w:rPr>
            </w:pPr>
            <w:ins w:id="681" w:author="Warwick Wainwright" w:date="2018-07-25T09:36:00Z">
              <w:r w:rsidRPr="001D00E9">
                <w:rPr>
                  <w:color w:val="000000"/>
                  <w:sz w:val="20"/>
                  <w:szCs w:val="20"/>
                  <w:lang w:eastAsia="en-GB"/>
                </w:rPr>
                <w:t>Unknown (56%)</w:t>
              </w:r>
            </w:ins>
          </w:p>
        </w:tc>
        <w:tc>
          <w:tcPr>
            <w:tcW w:w="2300" w:type="dxa"/>
            <w:tcBorders>
              <w:top w:val="nil"/>
              <w:left w:val="nil"/>
              <w:bottom w:val="nil"/>
              <w:right w:val="nil"/>
            </w:tcBorders>
            <w:shd w:val="clear" w:color="auto" w:fill="auto"/>
            <w:noWrap/>
            <w:vAlign w:val="center"/>
            <w:hideMark/>
          </w:tcPr>
          <w:p w14:paraId="7010C3D2" w14:textId="77777777" w:rsidR="001D00E9" w:rsidRPr="001D00E9" w:rsidRDefault="001D00E9" w:rsidP="001D00E9">
            <w:pPr>
              <w:spacing w:line="240" w:lineRule="auto"/>
              <w:ind w:firstLine="0"/>
              <w:jc w:val="center"/>
              <w:rPr>
                <w:ins w:id="682" w:author="Warwick Wainwright" w:date="2018-07-25T09:36:00Z"/>
                <w:color w:val="000000"/>
                <w:sz w:val="20"/>
                <w:szCs w:val="20"/>
                <w:lang w:eastAsia="en-GB"/>
              </w:rPr>
            </w:pPr>
            <w:ins w:id="683" w:author="Warwick Wainwright" w:date="2018-07-25T09:36:00Z">
              <w:r w:rsidRPr="001D00E9">
                <w:rPr>
                  <w:color w:val="000000"/>
                  <w:sz w:val="20"/>
                  <w:szCs w:val="20"/>
                  <w:lang w:eastAsia="en-GB"/>
                </w:rPr>
                <w:t>11</w:t>
              </w:r>
            </w:ins>
          </w:p>
        </w:tc>
      </w:tr>
      <w:tr w:rsidR="001D00E9" w:rsidRPr="001D00E9" w14:paraId="4EF1E3AC" w14:textId="77777777" w:rsidTr="001D00E9">
        <w:trPr>
          <w:trHeight w:val="285"/>
          <w:ins w:id="684" w:author="Warwick Wainwright" w:date="2018-07-25T09:36:00Z"/>
        </w:trPr>
        <w:tc>
          <w:tcPr>
            <w:tcW w:w="940" w:type="dxa"/>
            <w:tcBorders>
              <w:top w:val="nil"/>
              <w:left w:val="nil"/>
              <w:bottom w:val="nil"/>
              <w:right w:val="nil"/>
            </w:tcBorders>
            <w:shd w:val="clear" w:color="auto" w:fill="auto"/>
            <w:noWrap/>
            <w:vAlign w:val="center"/>
            <w:hideMark/>
          </w:tcPr>
          <w:p w14:paraId="6DA4CD0A" w14:textId="77777777" w:rsidR="001D00E9" w:rsidRPr="001D00E9" w:rsidRDefault="001D00E9" w:rsidP="001D00E9">
            <w:pPr>
              <w:spacing w:line="240" w:lineRule="auto"/>
              <w:ind w:firstLine="0"/>
              <w:jc w:val="center"/>
              <w:rPr>
                <w:ins w:id="685" w:author="Warwick Wainwright" w:date="2018-07-25T09:36:00Z"/>
                <w:color w:val="000000"/>
                <w:sz w:val="20"/>
                <w:szCs w:val="20"/>
                <w:lang w:eastAsia="en-GB"/>
              </w:rPr>
            </w:pPr>
            <w:ins w:id="686" w:author="Warwick Wainwright" w:date="2018-07-25T09:36:00Z">
              <w:r w:rsidRPr="001D00E9">
                <w:rPr>
                  <w:color w:val="000000"/>
                  <w:sz w:val="20"/>
                  <w:szCs w:val="20"/>
                  <w:lang w:eastAsia="en-GB"/>
                </w:rPr>
                <w:t>Pigs</w:t>
              </w:r>
            </w:ins>
          </w:p>
        </w:tc>
        <w:tc>
          <w:tcPr>
            <w:tcW w:w="2020" w:type="dxa"/>
            <w:tcBorders>
              <w:top w:val="nil"/>
              <w:left w:val="nil"/>
              <w:bottom w:val="nil"/>
              <w:right w:val="nil"/>
            </w:tcBorders>
            <w:shd w:val="clear" w:color="auto" w:fill="auto"/>
            <w:noWrap/>
            <w:vAlign w:val="center"/>
            <w:hideMark/>
          </w:tcPr>
          <w:p w14:paraId="665AE461" w14:textId="6A299960" w:rsidR="001D00E9" w:rsidRPr="001D00E9" w:rsidRDefault="001D00E9" w:rsidP="001D00E9">
            <w:pPr>
              <w:spacing w:line="240" w:lineRule="auto"/>
              <w:ind w:firstLine="0"/>
              <w:jc w:val="center"/>
              <w:rPr>
                <w:ins w:id="687" w:author="Warwick Wainwright" w:date="2018-07-25T09:36:00Z"/>
                <w:color w:val="000000"/>
                <w:sz w:val="20"/>
                <w:szCs w:val="20"/>
                <w:lang w:eastAsia="en-GB"/>
              </w:rPr>
            </w:pPr>
            <w:ins w:id="688" w:author="Warwick Wainwright" w:date="2018-07-25T09:38:00Z">
              <w:r>
                <w:rPr>
                  <w:color w:val="000000"/>
                  <w:sz w:val="20"/>
                  <w:szCs w:val="20"/>
                  <w:lang w:eastAsia="en-GB"/>
                </w:rPr>
                <w:t>84</w:t>
              </w:r>
            </w:ins>
          </w:p>
        </w:tc>
        <w:tc>
          <w:tcPr>
            <w:tcW w:w="1580" w:type="dxa"/>
            <w:tcBorders>
              <w:top w:val="nil"/>
              <w:left w:val="nil"/>
              <w:bottom w:val="nil"/>
              <w:right w:val="nil"/>
            </w:tcBorders>
            <w:shd w:val="clear" w:color="auto" w:fill="auto"/>
            <w:noWrap/>
            <w:vAlign w:val="center"/>
            <w:hideMark/>
          </w:tcPr>
          <w:p w14:paraId="47F83EB8" w14:textId="77777777" w:rsidR="001D00E9" w:rsidRPr="001D00E9" w:rsidRDefault="001D00E9" w:rsidP="001D00E9">
            <w:pPr>
              <w:spacing w:line="240" w:lineRule="auto"/>
              <w:ind w:firstLine="0"/>
              <w:jc w:val="center"/>
              <w:rPr>
                <w:ins w:id="689" w:author="Warwick Wainwright" w:date="2018-07-25T09:36:00Z"/>
                <w:color w:val="000000"/>
                <w:sz w:val="20"/>
                <w:szCs w:val="20"/>
                <w:lang w:eastAsia="en-GB"/>
              </w:rPr>
            </w:pPr>
            <w:ins w:id="690" w:author="Warwick Wainwright" w:date="2018-07-25T09:36:00Z">
              <w:r w:rsidRPr="001D00E9">
                <w:rPr>
                  <w:color w:val="000000"/>
                  <w:sz w:val="20"/>
                  <w:szCs w:val="20"/>
                  <w:lang w:eastAsia="en-GB"/>
                </w:rPr>
                <w:t>13</w:t>
              </w:r>
            </w:ins>
          </w:p>
        </w:tc>
        <w:tc>
          <w:tcPr>
            <w:tcW w:w="2440" w:type="dxa"/>
            <w:tcBorders>
              <w:top w:val="nil"/>
              <w:left w:val="nil"/>
              <w:bottom w:val="nil"/>
              <w:right w:val="nil"/>
            </w:tcBorders>
            <w:shd w:val="clear" w:color="auto" w:fill="auto"/>
            <w:noWrap/>
            <w:vAlign w:val="center"/>
            <w:hideMark/>
          </w:tcPr>
          <w:p w14:paraId="198AFEC0" w14:textId="77777777" w:rsidR="001D00E9" w:rsidRPr="001D00E9" w:rsidRDefault="001D00E9" w:rsidP="001D00E9">
            <w:pPr>
              <w:spacing w:line="240" w:lineRule="auto"/>
              <w:ind w:firstLine="0"/>
              <w:jc w:val="center"/>
              <w:rPr>
                <w:ins w:id="691" w:author="Warwick Wainwright" w:date="2018-07-25T09:36:00Z"/>
                <w:color w:val="000000"/>
                <w:sz w:val="20"/>
                <w:szCs w:val="20"/>
                <w:lang w:eastAsia="en-GB"/>
              </w:rPr>
            </w:pPr>
            <w:ins w:id="692" w:author="Warwick Wainwright" w:date="2018-07-25T09:36:00Z">
              <w:r w:rsidRPr="001D00E9">
                <w:rPr>
                  <w:color w:val="000000"/>
                  <w:sz w:val="20"/>
                  <w:szCs w:val="20"/>
                  <w:lang w:eastAsia="en-GB"/>
                </w:rPr>
                <w:t>Large White (37%)</w:t>
              </w:r>
            </w:ins>
          </w:p>
        </w:tc>
        <w:tc>
          <w:tcPr>
            <w:tcW w:w="2300" w:type="dxa"/>
            <w:tcBorders>
              <w:top w:val="nil"/>
              <w:left w:val="nil"/>
              <w:bottom w:val="nil"/>
              <w:right w:val="nil"/>
            </w:tcBorders>
            <w:shd w:val="clear" w:color="auto" w:fill="auto"/>
            <w:noWrap/>
            <w:vAlign w:val="center"/>
            <w:hideMark/>
          </w:tcPr>
          <w:p w14:paraId="045BC06E" w14:textId="77777777" w:rsidR="001D00E9" w:rsidRPr="001D00E9" w:rsidRDefault="001D00E9" w:rsidP="001D00E9">
            <w:pPr>
              <w:spacing w:line="240" w:lineRule="auto"/>
              <w:ind w:firstLine="0"/>
              <w:jc w:val="center"/>
              <w:rPr>
                <w:ins w:id="693" w:author="Warwick Wainwright" w:date="2018-07-25T09:36:00Z"/>
                <w:color w:val="000000"/>
                <w:sz w:val="20"/>
                <w:szCs w:val="20"/>
                <w:lang w:eastAsia="en-GB"/>
              </w:rPr>
            </w:pPr>
            <w:ins w:id="694" w:author="Warwick Wainwright" w:date="2018-07-25T09:36:00Z">
              <w:r w:rsidRPr="001D00E9">
                <w:rPr>
                  <w:color w:val="000000"/>
                  <w:sz w:val="20"/>
                  <w:szCs w:val="20"/>
                  <w:lang w:eastAsia="en-GB"/>
                </w:rPr>
                <w:t>-</w:t>
              </w:r>
            </w:ins>
          </w:p>
        </w:tc>
      </w:tr>
      <w:tr w:rsidR="001D00E9" w:rsidRPr="001D00E9" w14:paraId="1D7491F0" w14:textId="77777777" w:rsidTr="001D00E9">
        <w:trPr>
          <w:trHeight w:val="285"/>
          <w:ins w:id="695" w:author="Warwick Wainwright" w:date="2018-07-25T09:36:00Z"/>
        </w:trPr>
        <w:tc>
          <w:tcPr>
            <w:tcW w:w="940" w:type="dxa"/>
            <w:tcBorders>
              <w:top w:val="nil"/>
              <w:left w:val="nil"/>
              <w:bottom w:val="nil"/>
              <w:right w:val="nil"/>
            </w:tcBorders>
            <w:shd w:val="clear" w:color="auto" w:fill="auto"/>
            <w:noWrap/>
            <w:vAlign w:val="center"/>
            <w:hideMark/>
          </w:tcPr>
          <w:p w14:paraId="30B821AA" w14:textId="77777777" w:rsidR="001D00E9" w:rsidRPr="001D00E9" w:rsidRDefault="001D00E9" w:rsidP="001D00E9">
            <w:pPr>
              <w:spacing w:line="240" w:lineRule="auto"/>
              <w:ind w:firstLine="0"/>
              <w:jc w:val="center"/>
              <w:rPr>
                <w:ins w:id="696" w:author="Warwick Wainwright" w:date="2018-07-25T09:36:00Z"/>
                <w:color w:val="000000"/>
                <w:sz w:val="20"/>
                <w:szCs w:val="20"/>
                <w:lang w:eastAsia="en-GB"/>
              </w:rPr>
            </w:pPr>
            <w:ins w:id="697" w:author="Warwick Wainwright" w:date="2018-07-25T09:36:00Z">
              <w:r w:rsidRPr="001D00E9">
                <w:rPr>
                  <w:color w:val="000000"/>
                  <w:sz w:val="20"/>
                  <w:szCs w:val="20"/>
                  <w:lang w:eastAsia="en-GB"/>
                </w:rPr>
                <w:t>Buffalo</w:t>
              </w:r>
            </w:ins>
          </w:p>
        </w:tc>
        <w:tc>
          <w:tcPr>
            <w:tcW w:w="2020" w:type="dxa"/>
            <w:tcBorders>
              <w:top w:val="nil"/>
              <w:left w:val="nil"/>
              <w:bottom w:val="nil"/>
              <w:right w:val="nil"/>
            </w:tcBorders>
            <w:shd w:val="clear" w:color="auto" w:fill="auto"/>
            <w:noWrap/>
            <w:vAlign w:val="center"/>
            <w:hideMark/>
          </w:tcPr>
          <w:p w14:paraId="22F04AFB" w14:textId="44CA8441" w:rsidR="001D00E9" w:rsidRPr="001D00E9" w:rsidRDefault="001D00E9" w:rsidP="001D00E9">
            <w:pPr>
              <w:spacing w:line="240" w:lineRule="auto"/>
              <w:ind w:firstLine="0"/>
              <w:jc w:val="center"/>
              <w:rPr>
                <w:ins w:id="698" w:author="Warwick Wainwright" w:date="2018-07-25T09:36:00Z"/>
                <w:color w:val="000000"/>
                <w:sz w:val="20"/>
                <w:szCs w:val="20"/>
                <w:lang w:eastAsia="en-GB"/>
              </w:rPr>
            </w:pPr>
            <w:ins w:id="699" w:author="Warwick Wainwright" w:date="2018-07-25T09:38:00Z">
              <w:r>
                <w:rPr>
                  <w:color w:val="000000"/>
                  <w:sz w:val="20"/>
                  <w:szCs w:val="20"/>
                  <w:lang w:eastAsia="en-GB"/>
                </w:rPr>
                <w:t>10</w:t>
              </w:r>
            </w:ins>
          </w:p>
        </w:tc>
        <w:tc>
          <w:tcPr>
            <w:tcW w:w="1580" w:type="dxa"/>
            <w:tcBorders>
              <w:top w:val="nil"/>
              <w:left w:val="nil"/>
              <w:bottom w:val="nil"/>
              <w:right w:val="nil"/>
            </w:tcBorders>
            <w:shd w:val="clear" w:color="auto" w:fill="auto"/>
            <w:noWrap/>
            <w:vAlign w:val="center"/>
            <w:hideMark/>
          </w:tcPr>
          <w:p w14:paraId="777938F3" w14:textId="77777777" w:rsidR="001D00E9" w:rsidRPr="001D00E9" w:rsidRDefault="001D00E9" w:rsidP="001D00E9">
            <w:pPr>
              <w:spacing w:line="240" w:lineRule="auto"/>
              <w:ind w:firstLine="0"/>
              <w:jc w:val="center"/>
              <w:rPr>
                <w:ins w:id="700" w:author="Warwick Wainwright" w:date="2018-07-25T09:36:00Z"/>
                <w:color w:val="000000"/>
                <w:sz w:val="20"/>
                <w:szCs w:val="20"/>
                <w:lang w:eastAsia="en-GB"/>
              </w:rPr>
            </w:pPr>
            <w:ins w:id="701" w:author="Warwick Wainwright" w:date="2018-07-25T09:36:00Z">
              <w:r w:rsidRPr="001D00E9">
                <w:rPr>
                  <w:color w:val="000000"/>
                  <w:sz w:val="20"/>
                  <w:szCs w:val="20"/>
                  <w:lang w:eastAsia="en-GB"/>
                </w:rPr>
                <w:t>3</w:t>
              </w:r>
            </w:ins>
          </w:p>
        </w:tc>
        <w:tc>
          <w:tcPr>
            <w:tcW w:w="2440" w:type="dxa"/>
            <w:tcBorders>
              <w:top w:val="nil"/>
              <w:left w:val="nil"/>
              <w:bottom w:val="nil"/>
              <w:right w:val="nil"/>
            </w:tcBorders>
            <w:shd w:val="clear" w:color="auto" w:fill="auto"/>
            <w:noWrap/>
            <w:vAlign w:val="center"/>
            <w:hideMark/>
          </w:tcPr>
          <w:p w14:paraId="008AC435" w14:textId="77777777" w:rsidR="001D00E9" w:rsidRPr="001D00E9" w:rsidRDefault="001D00E9" w:rsidP="001D00E9">
            <w:pPr>
              <w:spacing w:line="240" w:lineRule="auto"/>
              <w:ind w:firstLine="0"/>
              <w:jc w:val="center"/>
              <w:rPr>
                <w:ins w:id="702" w:author="Warwick Wainwright" w:date="2018-07-25T09:36:00Z"/>
                <w:color w:val="000000"/>
                <w:sz w:val="20"/>
                <w:szCs w:val="20"/>
                <w:lang w:eastAsia="en-GB"/>
              </w:rPr>
            </w:pPr>
            <w:ins w:id="703" w:author="Warwick Wainwright" w:date="2018-07-25T09:36:00Z">
              <w:r w:rsidRPr="001D00E9">
                <w:rPr>
                  <w:color w:val="000000"/>
                  <w:sz w:val="20"/>
                  <w:szCs w:val="20"/>
                  <w:lang w:eastAsia="en-GB"/>
                </w:rPr>
                <w:t>Romanian Buffalo (83%)</w:t>
              </w:r>
            </w:ins>
          </w:p>
        </w:tc>
        <w:tc>
          <w:tcPr>
            <w:tcW w:w="2300" w:type="dxa"/>
            <w:tcBorders>
              <w:top w:val="nil"/>
              <w:left w:val="nil"/>
              <w:bottom w:val="nil"/>
              <w:right w:val="nil"/>
            </w:tcBorders>
            <w:shd w:val="clear" w:color="auto" w:fill="auto"/>
            <w:noWrap/>
            <w:vAlign w:val="center"/>
            <w:hideMark/>
          </w:tcPr>
          <w:p w14:paraId="6695D761" w14:textId="77777777" w:rsidR="001D00E9" w:rsidRPr="001D00E9" w:rsidRDefault="001D00E9" w:rsidP="001D00E9">
            <w:pPr>
              <w:spacing w:line="240" w:lineRule="auto"/>
              <w:ind w:firstLine="0"/>
              <w:jc w:val="center"/>
              <w:rPr>
                <w:ins w:id="704" w:author="Warwick Wainwright" w:date="2018-07-25T09:36:00Z"/>
                <w:color w:val="000000"/>
                <w:sz w:val="20"/>
                <w:szCs w:val="20"/>
                <w:lang w:eastAsia="en-GB"/>
              </w:rPr>
            </w:pPr>
            <w:ins w:id="705" w:author="Warwick Wainwright" w:date="2018-07-25T09:36:00Z">
              <w:r w:rsidRPr="001D00E9">
                <w:rPr>
                  <w:color w:val="000000"/>
                  <w:sz w:val="20"/>
                  <w:szCs w:val="20"/>
                  <w:lang w:eastAsia="en-GB"/>
                </w:rPr>
                <w:t>14</w:t>
              </w:r>
            </w:ins>
          </w:p>
        </w:tc>
      </w:tr>
      <w:tr w:rsidR="001D00E9" w:rsidRPr="001D00E9" w14:paraId="50A07DD1" w14:textId="77777777" w:rsidTr="001D00E9">
        <w:trPr>
          <w:trHeight w:val="285"/>
          <w:ins w:id="706" w:author="Warwick Wainwright" w:date="2018-07-25T09:36:00Z"/>
        </w:trPr>
        <w:tc>
          <w:tcPr>
            <w:tcW w:w="940" w:type="dxa"/>
            <w:tcBorders>
              <w:top w:val="nil"/>
              <w:left w:val="nil"/>
              <w:bottom w:val="nil"/>
              <w:right w:val="nil"/>
            </w:tcBorders>
            <w:shd w:val="clear" w:color="auto" w:fill="auto"/>
            <w:noWrap/>
            <w:vAlign w:val="center"/>
            <w:hideMark/>
          </w:tcPr>
          <w:p w14:paraId="1C0F6022" w14:textId="77777777" w:rsidR="001D00E9" w:rsidRPr="001D00E9" w:rsidRDefault="001D00E9" w:rsidP="001D00E9">
            <w:pPr>
              <w:spacing w:line="240" w:lineRule="auto"/>
              <w:ind w:firstLine="0"/>
              <w:jc w:val="center"/>
              <w:rPr>
                <w:ins w:id="707" w:author="Warwick Wainwright" w:date="2018-07-25T09:36:00Z"/>
                <w:color w:val="000000"/>
                <w:sz w:val="20"/>
                <w:szCs w:val="20"/>
                <w:lang w:eastAsia="en-GB"/>
              </w:rPr>
            </w:pPr>
            <w:ins w:id="708" w:author="Warwick Wainwright" w:date="2018-07-25T09:36:00Z">
              <w:r w:rsidRPr="001D00E9">
                <w:rPr>
                  <w:color w:val="000000"/>
                  <w:sz w:val="20"/>
                  <w:szCs w:val="20"/>
                  <w:lang w:eastAsia="en-GB"/>
                </w:rPr>
                <w:t>Cattle</w:t>
              </w:r>
            </w:ins>
          </w:p>
        </w:tc>
        <w:tc>
          <w:tcPr>
            <w:tcW w:w="2020" w:type="dxa"/>
            <w:tcBorders>
              <w:top w:val="nil"/>
              <w:left w:val="nil"/>
              <w:bottom w:val="nil"/>
              <w:right w:val="nil"/>
            </w:tcBorders>
            <w:shd w:val="clear" w:color="auto" w:fill="auto"/>
            <w:noWrap/>
            <w:vAlign w:val="center"/>
            <w:hideMark/>
          </w:tcPr>
          <w:p w14:paraId="14E7B7D2" w14:textId="200F3586" w:rsidR="001D00E9" w:rsidRPr="001D00E9" w:rsidRDefault="001D00E9" w:rsidP="001D00E9">
            <w:pPr>
              <w:spacing w:line="240" w:lineRule="auto"/>
              <w:ind w:firstLine="0"/>
              <w:jc w:val="center"/>
              <w:rPr>
                <w:ins w:id="709" w:author="Warwick Wainwright" w:date="2018-07-25T09:36:00Z"/>
                <w:color w:val="000000"/>
                <w:sz w:val="20"/>
                <w:szCs w:val="20"/>
                <w:lang w:eastAsia="en-GB"/>
              </w:rPr>
            </w:pPr>
            <w:ins w:id="710" w:author="Warwick Wainwright" w:date="2018-07-25T09:38:00Z">
              <w:r>
                <w:rPr>
                  <w:color w:val="000000"/>
                  <w:sz w:val="20"/>
                  <w:szCs w:val="20"/>
                  <w:lang w:eastAsia="en-GB"/>
                </w:rPr>
                <w:t>73</w:t>
              </w:r>
            </w:ins>
          </w:p>
        </w:tc>
        <w:tc>
          <w:tcPr>
            <w:tcW w:w="1580" w:type="dxa"/>
            <w:tcBorders>
              <w:top w:val="nil"/>
              <w:left w:val="nil"/>
              <w:bottom w:val="nil"/>
              <w:right w:val="nil"/>
            </w:tcBorders>
            <w:shd w:val="clear" w:color="auto" w:fill="auto"/>
            <w:noWrap/>
            <w:vAlign w:val="center"/>
            <w:hideMark/>
          </w:tcPr>
          <w:p w14:paraId="1883A100" w14:textId="77777777" w:rsidR="001D00E9" w:rsidRPr="001D00E9" w:rsidRDefault="001D00E9" w:rsidP="001D00E9">
            <w:pPr>
              <w:spacing w:line="240" w:lineRule="auto"/>
              <w:ind w:firstLine="0"/>
              <w:jc w:val="center"/>
              <w:rPr>
                <w:ins w:id="711" w:author="Warwick Wainwright" w:date="2018-07-25T09:36:00Z"/>
                <w:color w:val="000000"/>
                <w:sz w:val="20"/>
                <w:szCs w:val="20"/>
                <w:lang w:eastAsia="en-GB"/>
              </w:rPr>
            </w:pPr>
            <w:ins w:id="712" w:author="Warwick Wainwright" w:date="2018-07-25T09:36:00Z">
              <w:r w:rsidRPr="001D00E9">
                <w:rPr>
                  <w:color w:val="000000"/>
                  <w:sz w:val="20"/>
                  <w:szCs w:val="20"/>
                  <w:lang w:eastAsia="en-GB"/>
                </w:rPr>
                <w:t>9</w:t>
              </w:r>
            </w:ins>
          </w:p>
        </w:tc>
        <w:tc>
          <w:tcPr>
            <w:tcW w:w="2440" w:type="dxa"/>
            <w:tcBorders>
              <w:top w:val="nil"/>
              <w:left w:val="nil"/>
              <w:bottom w:val="nil"/>
              <w:right w:val="nil"/>
            </w:tcBorders>
            <w:shd w:val="clear" w:color="auto" w:fill="auto"/>
            <w:noWrap/>
            <w:vAlign w:val="center"/>
            <w:hideMark/>
          </w:tcPr>
          <w:p w14:paraId="0CC428D6" w14:textId="77777777" w:rsidR="001D00E9" w:rsidRPr="001D00E9" w:rsidRDefault="001D00E9" w:rsidP="001D00E9">
            <w:pPr>
              <w:spacing w:line="240" w:lineRule="auto"/>
              <w:ind w:firstLine="0"/>
              <w:jc w:val="center"/>
              <w:rPr>
                <w:ins w:id="713" w:author="Warwick Wainwright" w:date="2018-07-25T09:36:00Z"/>
                <w:color w:val="000000"/>
                <w:sz w:val="20"/>
                <w:szCs w:val="20"/>
                <w:lang w:eastAsia="en-GB"/>
              </w:rPr>
            </w:pPr>
            <w:proofErr w:type="spellStart"/>
            <w:ins w:id="714" w:author="Warwick Wainwright" w:date="2018-07-25T09:36:00Z">
              <w:r w:rsidRPr="001D00E9">
                <w:rPr>
                  <w:color w:val="000000"/>
                  <w:sz w:val="20"/>
                  <w:szCs w:val="20"/>
                  <w:lang w:eastAsia="en-GB"/>
                </w:rPr>
                <w:t>Baltata</w:t>
              </w:r>
              <w:proofErr w:type="spellEnd"/>
              <w:r w:rsidRPr="001D00E9">
                <w:rPr>
                  <w:color w:val="000000"/>
                  <w:sz w:val="20"/>
                  <w:szCs w:val="20"/>
                  <w:lang w:eastAsia="en-GB"/>
                </w:rPr>
                <w:t xml:space="preserve"> </w:t>
              </w:r>
              <w:proofErr w:type="spellStart"/>
              <w:r w:rsidRPr="001D00E9">
                <w:rPr>
                  <w:color w:val="000000"/>
                  <w:sz w:val="20"/>
                  <w:szCs w:val="20"/>
                  <w:lang w:eastAsia="en-GB"/>
                </w:rPr>
                <w:t>Romanesca</w:t>
              </w:r>
              <w:proofErr w:type="spellEnd"/>
              <w:r w:rsidRPr="001D00E9">
                <w:rPr>
                  <w:color w:val="000000"/>
                  <w:sz w:val="20"/>
                  <w:szCs w:val="20"/>
                  <w:lang w:eastAsia="en-GB"/>
                </w:rPr>
                <w:t xml:space="preserve"> (61%)</w:t>
              </w:r>
            </w:ins>
          </w:p>
        </w:tc>
        <w:tc>
          <w:tcPr>
            <w:tcW w:w="2300" w:type="dxa"/>
            <w:tcBorders>
              <w:top w:val="nil"/>
              <w:left w:val="nil"/>
              <w:bottom w:val="nil"/>
              <w:right w:val="nil"/>
            </w:tcBorders>
            <w:shd w:val="clear" w:color="auto" w:fill="auto"/>
            <w:noWrap/>
            <w:vAlign w:val="center"/>
            <w:hideMark/>
          </w:tcPr>
          <w:p w14:paraId="5C5F572F" w14:textId="77777777" w:rsidR="001D00E9" w:rsidRPr="001D00E9" w:rsidRDefault="001D00E9" w:rsidP="001D00E9">
            <w:pPr>
              <w:spacing w:line="240" w:lineRule="auto"/>
              <w:ind w:firstLine="0"/>
              <w:jc w:val="center"/>
              <w:rPr>
                <w:ins w:id="715" w:author="Warwick Wainwright" w:date="2018-07-25T09:36:00Z"/>
                <w:color w:val="000000"/>
                <w:sz w:val="20"/>
                <w:szCs w:val="20"/>
                <w:lang w:eastAsia="en-GB"/>
              </w:rPr>
            </w:pPr>
            <w:ins w:id="716" w:author="Warwick Wainwright" w:date="2018-07-25T09:36:00Z">
              <w:r w:rsidRPr="001D00E9">
                <w:rPr>
                  <w:color w:val="000000"/>
                  <w:sz w:val="20"/>
                  <w:szCs w:val="20"/>
                  <w:lang w:eastAsia="en-GB"/>
                </w:rPr>
                <w:t>52</w:t>
              </w:r>
            </w:ins>
          </w:p>
        </w:tc>
      </w:tr>
      <w:tr w:rsidR="001D00E9" w:rsidRPr="001D00E9" w14:paraId="69BAA1C5" w14:textId="77777777" w:rsidTr="001D00E9">
        <w:trPr>
          <w:trHeight w:val="285"/>
          <w:ins w:id="717" w:author="Warwick Wainwright" w:date="2018-07-25T09:36:00Z"/>
        </w:trPr>
        <w:tc>
          <w:tcPr>
            <w:tcW w:w="940" w:type="dxa"/>
            <w:tcBorders>
              <w:top w:val="nil"/>
              <w:left w:val="nil"/>
              <w:bottom w:val="single" w:sz="4" w:space="0" w:color="auto"/>
              <w:right w:val="nil"/>
            </w:tcBorders>
            <w:shd w:val="clear" w:color="auto" w:fill="auto"/>
            <w:noWrap/>
            <w:vAlign w:val="center"/>
            <w:hideMark/>
          </w:tcPr>
          <w:p w14:paraId="3807894D" w14:textId="77777777" w:rsidR="001D00E9" w:rsidRPr="001D00E9" w:rsidRDefault="001D00E9" w:rsidP="001D00E9">
            <w:pPr>
              <w:spacing w:line="240" w:lineRule="auto"/>
              <w:ind w:firstLine="0"/>
              <w:jc w:val="center"/>
              <w:rPr>
                <w:ins w:id="718" w:author="Warwick Wainwright" w:date="2018-07-25T09:36:00Z"/>
                <w:color w:val="000000"/>
                <w:sz w:val="20"/>
                <w:szCs w:val="20"/>
                <w:lang w:eastAsia="en-GB"/>
              </w:rPr>
            </w:pPr>
            <w:ins w:id="719" w:author="Warwick Wainwright" w:date="2018-07-25T09:36:00Z">
              <w:r w:rsidRPr="001D00E9">
                <w:rPr>
                  <w:color w:val="000000"/>
                  <w:sz w:val="20"/>
                  <w:szCs w:val="20"/>
                  <w:lang w:eastAsia="en-GB"/>
                </w:rPr>
                <w:t>Horses</w:t>
              </w:r>
            </w:ins>
          </w:p>
        </w:tc>
        <w:tc>
          <w:tcPr>
            <w:tcW w:w="2020" w:type="dxa"/>
            <w:tcBorders>
              <w:top w:val="nil"/>
              <w:left w:val="nil"/>
              <w:bottom w:val="single" w:sz="4" w:space="0" w:color="auto"/>
              <w:right w:val="nil"/>
            </w:tcBorders>
            <w:shd w:val="clear" w:color="auto" w:fill="auto"/>
            <w:noWrap/>
            <w:vAlign w:val="center"/>
            <w:hideMark/>
          </w:tcPr>
          <w:p w14:paraId="142B28AA" w14:textId="5DFA7D17" w:rsidR="001D00E9" w:rsidRPr="001D00E9" w:rsidRDefault="001D00E9" w:rsidP="001D00E9">
            <w:pPr>
              <w:spacing w:line="240" w:lineRule="auto"/>
              <w:ind w:firstLine="0"/>
              <w:jc w:val="center"/>
              <w:rPr>
                <w:ins w:id="720" w:author="Warwick Wainwright" w:date="2018-07-25T09:36:00Z"/>
                <w:color w:val="000000"/>
                <w:sz w:val="20"/>
                <w:szCs w:val="20"/>
                <w:lang w:eastAsia="en-GB"/>
              </w:rPr>
            </w:pPr>
            <w:ins w:id="721" w:author="Warwick Wainwright" w:date="2018-07-25T09:38:00Z">
              <w:r>
                <w:rPr>
                  <w:color w:val="000000"/>
                  <w:sz w:val="20"/>
                  <w:szCs w:val="20"/>
                  <w:lang w:eastAsia="en-GB"/>
                </w:rPr>
                <w:t>51</w:t>
              </w:r>
            </w:ins>
          </w:p>
        </w:tc>
        <w:tc>
          <w:tcPr>
            <w:tcW w:w="1580" w:type="dxa"/>
            <w:tcBorders>
              <w:top w:val="nil"/>
              <w:left w:val="nil"/>
              <w:bottom w:val="single" w:sz="4" w:space="0" w:color="auto"/>
              <w:right w:val="nil"/>
            </w:tcBorders>
            <w:shd w:val="clear" w:color="auto" w:fill="auto"/>
            <w:noWrap/>
            <w:vAlign w:val="center"/>
            <w:hideMark/>
          </w:tcPr>
          <w:p w14:paraId="56C3C57E" w14:textId="77777777" w:rsidR="001D00E9" w:rsidRPr="001D00E9" w:rsidRDefault="001D00E9" w:rsidP="001D00E9">
            <w:pPr>
              <w:spacing w:line="240" w:lineRule="auto"/>
              <w:ind w:firstLine="0"/>
              <w:jc w:val="center"/>
              <w:rPr>
                <w:ins w:id="722" w:author="Warwick Wainwright" w:date="2018-07-25T09:36:00Z"/>
                <w:color w:val="000000"/>
                <w:sz w:val="20"/>
                <w:szCs w:val="20"/>
                <w:lang w:eastAsia="en-GB"/>
              </w:rPr>
            </w:pPr>
            <w:ins w:id="723" w:author="Warwick Wainwright" w:date="2018-07-25T09:36:00Z">
              <w:r w:rsidRPr="001D00E9">
                <w:rPr>
                  <w:color w:val="000000"/>
                  <w:sz w:val="20"/>
                  <w:szCs w:val="20"/>
                  <w:lang w:eastAsia="en-GB"/>
                </w:rPr>
                <w:t>8</w:t>
              </w:r>
            </w:ins>
          </w:p>
        </w:tc>
        <w:tc>
          <w:tcPr>
            <w:tcW w:w="2440" w:type="dxa"/>
            <w:tcBorders>
              <w:top w:val="nil"/>
              <w:left w:val="nil"/>
              <w:bottom w:val="single" w:sz="4" w:space="0" w:color="auto"/>
              <w:right w:val="nil"/>
            </w:tcBorders>
            <w:shd w:val="clear" w:color="auto" w:fill="auto"/>
            <w:noWrap/>
            <w:vAlign w:val="center"/>
            <w:hideMark/>
          </w:tcPr>
          <w:p w14:paraId="2F7C5468" w14:textId="77777777" w:rsidR="001D00E9" w:rsidRPr="001D00E9" w:rsidRDefault="001D00E9" w:rsidP="001D00E9">
            <w:pPr>
              <w:spacing w:line="240" w:lineRule="auto"/>
              <w:ind w:firstLine="0"/>
              <w:jc w:val="center"/>
              <w:rPr>
                <w:ins w:id="724" w:author="Warwick Wainwright" w:date="2018-07-25T09:36:00Z"/>
                <w:color w:val="000000"/>
                <w:sz w:val="20"/>
                <w:szCs w:val="20"/>
                <w:lang w:eastAsia="en-GB"/>
              </w:rPr>
            </w:pPr>
            <w:ins w:id="725" w:author="Warwick Wainwright" w:date="2018-07-25T09:36:00Z">
              <w:r w:rsidRPr="001D00E9">
                <w:rPr>
                  <w:color w:val="000000"/>
                  <w:sz w:val="20"/>
                  <w:szCs w:val="20"/>
                  <w:lang w:eastAsia="en-GB"/>
                </w:rPr>
                <w:t>Unknown mix (51%)</w:t>
              </w:r>
            </w:ins>
          </w:p>
        </w:tc>
        <w:tc>
          <w:tcPr>
            <w:tcW w:w="2300" w:type="dxa"/>
            <w:tcBorders>
              <w:top w:val="nil"/>
              <w:left w:val="nil"/>
              <w:bottom w:val="single" w:sz="4" w:space="0" w:color="auto"/>
              <w:right w:val="nil"/>
            </w:tcBorders>
            <w:shd w:val="clear" w:color="auto" w:fill="auto"/>
            <w:noWrap/>
            <w:vAlign w:val="center"/>
            <w:hideMark/>
          </w:tcPr>
          <w:p w14:paraId="4FBEE742" w14:textId="77777777" w:rsidR="001D00E9" w:rsidRPr="001D00E9" w:rsidRDefault="001D00E9" w:rsidP="001D00E9">
            <w:pPr>
              <w:spacing w:line="240" w:lineRule="auto"/>
              <w:ind w:firstLine="0"/>
              <w:jc w:val="center"/>
              <w:rPr>
                <w:ins w:id="726" w:author="Warwick Wainwright" w:date="2018-07-25T09:36:00Z"/>
                <w:color w:val="000000"/>
                <w:sz w:val="20"/>
                <w:szCs w:val="20"/>
                <w:lang w:eastAsia="en-GB"/>
              </w:rPr>
            </w:pPr>
            <w:ins w:id="727" w:author="Warwick Wainwright" w:date="2018-07-25T09:36:00Z">
              <w:r w:rsidRPr="001D00E9">
                <w:rPr>
                  <w:color w:val="000000"/>
                  <w:sz w:val="20"/>
                  <w:szCs w:val="20"/>
                  <w:lang w:eastAsia="en-GB"/>
                </w:rPr>
                <w:t>13</w:t>
              </w:r>
            </w:ins>
          </w:p>
        </w:tc>
      </w:tr>
    </w:tbl>
    <w:p w14:paraId="5A9B8B9E" w14:textId="77777777" w:rsidR="003E049C" w:rsidRDefault="003E049C" w:rsidP="008D35BE">
      <w:pPr>
        <w:rPr>
          <w:bCs/>
        </w:rPr>
      </w:pPr>
    </w:p>
    <w:tbl>
      <w:tblPr>
        <w:tblW w:w="7358" w:type="dxa"/>
        <w:jc w:val="center"/>
        <w:tblLook w:val="04A0" w:firstRow="1" w:lastRow="0" w:firstColumn="1" w:lastColumn="0" w:noHBand="0" w:noVBand="1"/>
      </w:tblPr>
      <w:tblGrid>
        <w:gridCol w:w="1554"/>
        <w:gridCol w:w="2126"/>
        <w:gridCol w:w="1829"/>
        <w:gridCol w:w="1849"/>
      </w:tblGrid>
      <w:tr w:rsidR="00C4459E" w:rsidRPr="00500F2F" w:rsidDel="003E049C" w14:paraId="04DF2851" w14:textId="13574FBF" w:rsidTr="001C2F22">
        <w:trPr>
          <w:trHeight w:val="600"/>
          <w:jc w:val="center"/>
          <w:del w:id="728" w:author="Warwick Wainwright" w:date="2018-07-24T18:34:00Z"/>
        </w:trPr>
        <w:tc>
          <w:tcPr>
            <w:tcW w:w="1554" w:type="dxa"/>
            <w:tcBorders>
              <w:top w:val="single" w:sz="4" w:space="0" w:color="auto"/>
              <w:left w:val="nil"/>
              <w:bottom w:val="single" w:sz="4" w:space="0" w:color="auto"/>
              <w:right w:val="nil"/>
            </w:tcBorders>
            <w:noWrap/>
            <w:vAlign w:val="center"/>
            <w:hideMark/>
          </w:tcPr>
          <w:p w14:paraId="079F0F48" w14:textId="0462DB47" w:rsidR="00C4459E" w:rsidRPr="00500F2F" w:rsidDel="003E049C" w:rsidRDefault="00C4459E" w:rsidP="00C4459E">
            <w:pPr>
              <w:ind w:right="303" w:firstLine="7"/>
              <w:jc w:val="center"/>
              <w:rPr>
                <w:del w:id="729" w:author="Warwick Wainwright" w:date="2018-07-24T18:34:00Z"/>
                <w:bCs/>
                <w:sz w:val="20"/>
                <w:szCs w:val="20"/>
              </w:rPr>
            </w:pPr>
            <w:del w:id="730" w:author="Warwick Wainwright" w:date="2018-07-24T18:34:00Z">
              <w:r w:rsidRPr="00500F2F" w:rsidDel="003E049C">
                <w:rPr>
                  <w:bCs/>
                  <w:sz w:val="20"/>
                  <w:szCs w:val="20"/>
                </w:rPr>
                <w:delText>Species</w:delText>
              </w:r>
            </w:del>
          </w:p>
        </w:tc>
        <w:tc>
          <w:tcPr>
            <w:tcW w:w="2126" w:type="dxa"/>
            <w:tcBorders>
              <w:top w:val="single" w:sz="4" w:space="0" w:color="auto"/>
              <w:left w:val="nil"/>
              <w:bottom w:val="single" w:sz="4" w:space="0" w:color="auto"/>
              <w:right w:val="nil"/>
            </w:tcBorders>
            <w:noWrap/>
            <w:vAlign w:val="center"/>
            <w:hideMark/>
          </w:tcPr>
          <w:p w14:paraId="7C19E278" w14:textId="5F82D542" w:rsidR="00C4459E" w:rsidRPr="00500F2F" w:rsidDel="003E049C" w:rsidRDefault="00C4459E" w:rsidP="00C4459E">
            <w:pPr>
              <w:ind w:right="595" w:firstLine="0"/>
              <w:jc w:val="center"/>
              <w:rPr>
                <w:del w:id="731" w:author="Warwick Wainwright" w:date="2018-07-24T18:34:00Z"/>
                <w:bCs/>
                <w:sz w:val="20"/>
                <w:szCs w:val="20"/>
              </w:rPr>
            </w:pPr>
            <w:del w:id="732" w:author="Warwick Wainwright" w:date="2018-07-24T18:34:00Z">
              <w:r w:rsidRPr="00500F2F" w:rsidDel="003E049C">
                <w:rPr>
                  <w:bCs/>
                  <w:sz w:val="20"/>
                  <w:szCs w:val="20"/>
                </w:rPr>
                <w:delText>Incidence of farm animal in sample (%)</w:delText>
              </w:r>
            </w:del>
          </w:p>
        </w:tc>
        <w:tc>
          <w:tcPr>
            <w:tcW w:w="1829" w:type="dxa"/>
            <w:tcBorders>
              <w:top w:val="single" w:sz="4" w:space="0" w:color="auto"/>
              <w:left w:val="nil"/>
              <w:bottom w:val="single" w:sz="4" w:space="0" w:color="auto"/>
              <w:right w:val="nil"/>
            </w:tcBorders>
            <w:vAlign w:val="center"/>
          </w:tcPr>
          <w:p w14:paraId="081200F8" w14:textId="404509B6" w:rsidR="00C4459E" w:rsidRPr="00500F2F" w:rsidDel="003E049C" w:rsidRDefault="001C2F22" w:rsidP="001C2F22">
            <w:pPr>
              <w:tabs>
                <w:tab w:val="left" w:pos="1897"/>
              </w:tabs>
              <w:ind w:right="6" w:firstLine="40"/>
              <w:jc w:val="center"/>
              <w:rPr>
                <w:del w:id="733" w:author="Warwick Wainwright" w:date="2018-07-24T18:34:00Z"/>
                <w:bCs/>
                <w:sz w:val="20"/>
                <w:szCs w:val="20"/>
              </w:rPr>
            </w:pPr>
            <w:del w:id="734" w:author="Warwick Wainwright" w:date="2018-07-24T18:34:00Z">
              <w:r w:rsidRPr="00500F2F" w:rsidDel="003E049C">
                <w:rPr>
                  <w:bCs/>
                  <w:sz w:val="20"/>
                  <w:szCs w:val="20"/>
                </w:rPr>
                <w:delText>Number</w:delText>
              </w:r>
              <w:r w:rsidR="00C4459E" w:rsidRPr="00500F2F" w:rsidDel="003E049C">
                <w:rPr>
                  <w:bCs/>
                  <w:sz w:val="20"/>
                  <w:szCs w:val="20"/>
                </w:rPr>
                <w:delText xml:space="preserve"> of breeds </w:delText>
              </w:r>
              <w:r w:rsidRPr="00500F2F" w:rsidDel="003E049C">
                <w:rPr>
                  <w:bCs/>
                  <w:sz w:val="20"/>
                  <w:szCs w:val="20"/>
                </w:rPr>
                <w:delText>account</w:delText>
              </w:r>
              <w:r w:rsidR="00E22C93" w:rsidRPr="00500F2F" w:rsidDel="003E049C">
                <w:rPr>
                  <w:bCs/>
                  <w:sz w:val="20"/>
                  <w:szCs w:val="20"/>
                </w:rPr>
                <w:delText>ing</w:delText>
              </w:r>
              <w:r w:rsidRPr="00500F2F" w:rsidDel="003E049C">
                <w:rPr>
                  <w:bCs/>
                  <w:sz w:val="20"/>
                  <w:szCs w:val="20"/>
                </w:rPr>
                <w:delText xml:space="preserve"> for </w:delText>
              </w:r>
              <w:r w:rsidR="00AB1184" w:rsidRPr="00500F2F" w:rsidDel="003E049C">
                <w:rPr>
                  <w:bCs/>
                  <w:sz w:val="20"/>
                  <w:szCs w:val="20"/>
                </w:rPr>
                <w:delText>≥</w:delText>
              </w:r>
              <w:r w:rsidRPr="00500F2F" w:rsidDel="003E049C">
                <w:rPr>
                  <w:bCs/>
                  <w:sz w:val="20"/>
                  <w:szCs w:val="20"/>
                </w:rPr>
                <w:delText>60% pop.</w:delText>
              </w:r>
            </w:del>
          </w:p>
        </w:tc>
        <w:tc>
          <w:tcPr>
            <w:tcW w:w="1849" w:type="dxa"/>
            <w:tcBorders>
              <w:top w:val="single" w:sz="4" w:space="0" w:color="auto"/>
              <w:left w:val="nil"/>
              <w:bottom w:val="single" w:sz="4" w:space="0" w:color="auto"/>
              <w:right w:val="nil"/>
            </w:tcBorders>
            <w:vAlign w:val="center"/>
            <w:hideMark/>
          </w:tcPr>
          <w:p w14:paraId="35BBE8CF" w14:textId="33926C73" w:rsidR="00C4459E" w:rsidRPr="00500F2F" w:rsidDel="003E049C" w:rsidRDefault="00C4459E" w:rsidP="00C4459E">
            <w:pPr>
              <w:tabs>
                <w:tab w:val="left" w:pos="1897"/>
              </w:tabs>
              <w:ind w:right="6" w:firstLine="40"/>
              <w:jc w:val="center"/>
              <w:rPr>
                <w:del w:id="735" w:author="Warwick Wainwright" w:date="2018-07-24T18:34:00Z"/>
                <w:bCs/>
                <w:sz w:val="20"/>
                <w:szCs w:val="20"/>
              </w:rPr>
            </w:pPr>
            <w:del w:id="736" w:author="Warwick Wainwright" w:date="2018-07-24T18:34:00Z">
              <w:r w:rsidRPr="00500F2F" w:rsidDel="003E049C">
                <w:rPr>
                  <w:bCs/>
                  <w:sz w:val="20"/>
                  <w:szCs w:val="20"/>
                </w:rPr>
                <w:delText>Farmers stating interest in farming with rare breed (%)</w:delText>
              </w:r>
            </w:del>
          </w:p>
        </w:tc>
      </w:tr>
      <w:tr w:rsidR="00C4459E" w:rsidRPr="00500F2F" w:rsidDel="003E049C" w14:paraId="245C11E5" w14:textId="4BB99CD0" w:rsidTr="001C2F22">
        <w:trPr>
          <w:trHeight w:val="285"/>
          <w:jc w:val="center"/>
          <w:del w:id="737" w:author="Warwick Wainwright" w:date="2018-07-24T18:34:00Z"/>
        </w:trPr>
        <w:tc>
          <w:tcPr>
            <w:tcW w:w="1554" w:type="dxa"/>
            <w:noWrap/>
            <w:vAlign w:val="center"/>
            <w:hideMark/>
          </w:tcPr>
          <w:p w14:paraId="001A5A1C" w14:textId="179B0F4E" w:rsidR="00C4459E" w:rsidRPr="00500F2F" w:rsidDel="003E049C" w:rsidRDefault="00C4459E" w:rsidP="0090330E">
            <w:pPr>
              <w:ind w:right="303"/>
              <w:jc w:val="left"/>
              <w:rPr>
                <w:del w:id="738" w:author="Warwick Wainwright" w:date="2018-07-24T18:34:00Z"/>
                <w:bCs/>
                <w:sz w:val="20"/>
                <w:szCs w:val="20"/>
              </w:rPr>
            </w:pPr>
            <w:del w:id="739" w:author="Warwick Wainwright" w:date="2018-07-24T18:34:00Z">
              <w:r w:rsidRPr="00500F2F" w:rsidDel="003E049C">
                <w:rPr>
                  <w:bCs/>
                  <w:sz w:val="20"/>
                  <w:szCs w:val="20"/>
                </w:rPr>
                <w:delText>Sheep</w:delText>
              </w:r>
            </w:del>
          </w:p>
        </w:tc>
        <w:tc>
          <w:tcPr>
            <w:tcW w:w="2126" w:type="dxa"/>
            <w:noWrap/>
            <w:vAlign w:val="center"/>
            <w:hideMark/>
          </w:tcPr>
          <w:p w14:paraId="0DFF9DDF" w14:textId="32A6F0AA" w:rsidR="00C4459E" w:rsidRPr="00500F2F" w:rsidDel="003E049C" w:rsidRDefault="00C4459E" w:rsidP="00C4459E">
            <w:pPr>
              <w:ind w:right="595"/>
              <w:jc w:val="center"/>
              <w:rPr>
                <w:del w:id="740" w:author="Warwick Wainwright" w:date="2018-07-24T18:34:00Z"/>
                <w:bCs/>
                <w:sz w:val="20"/>
                <w:szCs w:val="20"/>
              </w:rPr>
            </w:pPr>
            <w:del w:id="741" w:author="Warwick Wainwright" w:date="2018-07-24T18:34:00Z">
              <w:r w:rsidRPr="00500F2F" w:rsidDel="003E049C">
                <w:rPr>
                  <w:bCs/>
                  <w:sz w:val="20"/>
                  <w:szCs w:val="20"/>
                </w:rPr>
                <w:delText>61</w:delText>
              </w:r>
            </w:del>
          </w:p>
        </w:tc>
        <w:tc>
          <w:tcPr>
            <w:tcW w:w="1829" w:type="dxa"/>
          </w:tcPr>
          <w:p w14:paraId="2258223F" w14:textId="397F7A77" w:rsidR="00C4459E" w:rsidRPr="00500F2F" w:rsidDel="003E049C" w:rsidRDefault="001C2F22" w:rsidP="00C4459E">
            <w:pPr>
              <w:tabs>
                <w:tab w:val="left" w:pos="1897"/>
              </w:tabs>
              <w:ind w:right="6"/>
              <w:jc w:val="center"/>
              <w:rPr>
                <w:del w:id="742" w:author="Warwick Wainwright" w:date="2018-07-24T18:34:00Z"/>
                <w:bCs/>
                <w:sz w:val="20"/>
                <w:szCs w:val="20"/>
              </w:rPr>
            </w:pPr>
            <w:del w:id="743" w:author="Warwick Wainwright" w:date="2018-07-24T18:34:00Z">
              <w:r w:rsidRPr="00500F2F" w:rsidDel="003E049C">
                <w:rPr>
                  <w:bCs/>
                  <w:sz w:val="20"/>
                  <w:szCs w:val="20"/>
                </w:rPr>
                <w:delText>2</w:delText>
              </w:r>
            </w:del>
          </w:p>
        </w:tc>
        <w:tc>
          <w:tcPr>
            <w:tcW w:w="1849" w:type="dxa"/>
            <w:noWrap/>
            <w:vAlign w:val="center"/>
            <w:hideMark/>
          </w:tcPr>
          <w:p w14:paraId="2A268F81" w14:textId="6A8A039D" w:rsidR="00C4459E" w:rsidRPr="00500F2F" w:rsidDel="003E049C" w:rsidRDefault="00C4459E" w:rsidP="00C4459E">
            <w:pPr>
              <w:tabs>
                <w:tab w:val="left" w:pos="1897"/>
              </w:tabs>
              <w:ind w:right="6"/>
              <w:jc w:val="center"/>
              <w:rPr>
                <w:del w:id="744" w:author="Warwick Wainwright" w:date="2018-07-24T18:34:00Z"/>
                <w:bCs/>
                <w:sz w:val="20"/>
                <w:szCs w:val="20"/>
              </w:rPr>
            </w:pPr>
            <w:del w:id="745" w:author="Warwick Wainwright" w:date="2018-07-24T18:34:00Z">
              <w:r w:rsidRPr="00500F2F" w:rsidDel="003E049C">
                <w:rPr>
                  <w:bCs/>
                  <w:sz w:val="20"/>
                  <w:szCs w:val="20"/>
                </w:rPr>
                <w:delText>39</w:delText>
              </w:r>
            </w:del>
          </w:p>
        </w:tc>
      </w:tr>
      <w:tr w:rsidR="00C4459E" w:rsidRPr="00500F2F" w:rsidDel="003E049C" w14:paraId="7C03072A" w14:textId="10ABC945" w:rsidTr="001C2F22">
        <w:trPr>
          <w:trHeight w:val="285"/>
          <w:jc w:val="center"/>
          <w:del w:id="746" w:author="Warwick Wainwright" w:date="2018-07-24T18:34:00Z"/>
        </w:trPr>
        <w:tc>
          <w:tcPr>
            <w:tcW w:w="1554" w:type="dxa"/>
            <w:noWrap/>
            <w:vAlign w:val="center"/>
            <w:hideMark/>
          </w:tcPr>
          <w:p w14:paraId="7B274359" w14:textId="2AC1BE4A" w:rsidR="00C4459E" w:rsidRPr="00500F2F" w:rsidDel="003E049C" w:rsidRDefault="00C4459E" w:rsidP="0090330E">
            <w:pPr>
              <w:ind w:right="303"/>
              <w:jc w:val="left"/>
              <w:rPr>
                <w:del w:id="747" w:author="Warwick Wainwright" w:date="2018-07-24T18:34:00Z"/>
                <w:bCs/>
                <w:sz w:val="20"/>
                <w:szCs w:val="20"/>
              </w:rPr>
            </w:pPr>
            <w:del w:id="748" w:author="Warwick Wainwright" w:date="2018-07-24T18:34:00Z">
              <w:r w:rsidRPr="00500F2F" w:rsidDel="003E049C">
                <w:rPr>
                  <w:bCs/>
                  <w:sz w:val="20"/>
                  <w:szCs w:val="20"/>
                </w:rPr>
                <w:delText>Goats</w:delText>
              </w:r>
            </w:del>
          </w:p>
        </w:tc>
        <w:tc>
          <w:tcPr>
            <w:tcW w:w="2126" w:type="dxa"/>
            <w:noWrap/>
            <w:vAlign w:val="center"/>
            <w:hideMark/>
          </w:tcPr>
          <w:p w14:paraId="2C4FA046" w14:textId="65ADF7D8" w:rsidR="00C4459E" w:rsidRPr="00500F2F" w:rsidDel="003E049C" w:rsidRDefault="00C4459E" w:rsidP="00C4459E">
            <w:pPr>
              <w:ind w:right="595"/>
              <w:jc w:val="center"/>
              <w:rPr>
                <w:del w:id="749" w:author="Warwick Wainwright" w:date="2018-07-24T18:34:00Z"/>
                <w:bCs/>
                <w:sz w:val="20"/>
                <w:szCs w:val="20"/>
              </w:rPr>
            </w:pPr>
            <w:del w:id="750" w:author="Warwick Wainwright" w:date="2018-07-24T18:34:00Z">
              <w:r w:rsidRPr="00500F2F" w:rsidDel="003E049C">
                <w:rPr>
                  <w:bCs/>
                  <w:sz w:val="20"/>
                  <w:szCs w:val="20"/>
                </w:rPr>
                <w:delText>24</w:delText>
              </w:r>
            </w:del>
          </w:p>
        </w:tc>
        <w:tc>
          <w:tcPr>
            <w:tcW w:w="1829" w:type="dxa"/>
          </w:tcPr>
          <w:p w14:paraId="05C4697C" w14:textId="41B90D7D" w:rsidR="00C4459E" w:rsidRPr="00500F2F" w:rsidDel="003E049C" w:rsidRDefault="001C2F22" w:rsidP="00C4459E">
            <w:pPr>
              <w:tabs>
                <w:tab w:val="left" w:pos="1897"/>
              </w:tabs>
              <w:ind w:right="6"/>
              <w:jc w:val="center"/>
              <w:rPr>
                <w:del w:id="751" w:author="Warwick Wainwright" w:date="2018-07-24T18:34:00Z"/>
                <w:bCs/>
                <w:sz w:val="20"/>
                <w:szCs w:val="20"/>
              </w:rPr>
            </w:pPr>
            <w:del w:id="752" w:author="Warwick Wainwright" w:date="2018-07-24T18:34:00Z">
              <w:r w:rsidRPr="00500F2F" w:rsidDel="003E049C">
                <w:rPr>
                  <w:bCs/>
                  <w:sz w:val="20"/>
                  <w:szCs w:val="20"/>
                </w:rPr>
                <w:delText>1</w:delText>
              </w:r>
            </w:del>
          </w:p>
        </w:tc>
        <w:tc>
          <w:tcPr>
            <w:tcW w:w="1849" w:type="dxa"/>
            <w:noWrap/>
            <w:vAlign w:val="center"/>
            <w:hideMark/>
          </w:tcPr>
          <w:p w14:paraId="5B0F7B88" w14:textId="73474841" w:rsidR="00C4459E" w:rsidRPr="00500F2F" w:rsidDel="003E049C" w:rsidRDefault="00C4459E" w:rsidP="00C4459E">
            <w:pPr>
              <w:tabs>
                <w:tab w:val="left" w:pos="1897"/>
              </w:tabs>
              <w:ind w:right="6"/>
              <w:jc w:val="center"/>
              <w:rPr>
                <w:del w:id="753" w:author="Warwick Wainwright" w:date="2018-07-24T18:34:00Z"/>
                <w:bCs/>
                <w:sz w:val="20"/>
                <w:szCs w:val="20"/>
              </w:rPr>
            </w:pPr>
            <w:del w:id="754" w:author="Warwick Wainwright" w:date="2018-07-24T18:34:00Z">
              <w:r w:rsidRPr="00500F2F" w:rsidDel="003E049C">
                <w:rPr>
                  <w:bCs/>
                  <w:sz w:val="20"/>
                  <w:szCs w:val="20"/>
                </w:rPr>
                <w:delText>11</w:delText>
              </w:r>
            </w:del>
          </w:p>
        </w:tc>
      </w:tr>
      <w:tr w:rsidR="00C4459E" w:rsidRPr="00500F2F" w:rsidDel="003E049C" w14:paraId="3017F737" w14:textId="3B094ECF" w:rsidTr="001C2F22">
        <w:trPr>
          <w:trHeight w:val="285"/>
          <w:jc w:val="center"/>
          <w:del w:id="755" w:author="Warwick Wainwright" w:date="2018-07-24T18:34:00Z"/>
        </w:trPr>
        <w:tc>
          <w:tcPr>
            <w:tcW w:w="1554" w:type="dxa"/>
            <w:noWrap/>
            <w:vAlign w:val="center"/>
            <w:hideMark/>
          </w:tcPr>
          <w:p w14:paraId="1B36D2A4" w14:textId="295525DF" w:rsidR="00C4459E" w:rsidRPr="00500F2F" w:rsidDel="003E049C" w:rsidRDefault="00C4459E" w:rsidP="0090330E">
            <w:pPr>
              <w:ind w:right="303"/>
              <w:jc w:val="left"/>
              <w:rPr>
                <w:del w:id="756" w:author="Warwick Wainwright" w:date="2018-07-24T18:34:00Z"/>
                <w:bCs/>
                <w:sz w:val="20"/>
                <w:szCs w:val="20"/>
              </w:rPr>
            </w:pPr>
            <w:del w:id="757" w:author="Warwick Wainwright" w:date="2018-07-24T18:34:00Z">
              <w:r w:rsidRPr="00500F2F" w:rsidDel="003E049C">
                <w:rPr>
                  <w:bCs/>
                  <w:sz w:val="20"/>
                  <w:szCs w:val="20"/>
                </w:rPr>
                <w:delText>Pigs</w:delText>
              </w:r>
            </w:del>
          </w:p>
        </w:tc>
        <w:tc>
          <w:tcPr>
            <w:tcW w:w="2126" w:type="dxa"/>
            <w:noWrap/>
            <w:vAlign w:val="center"/>
            <w:hideMark/>
          </w:tcPr>
          <w:p w14:paraId="213BA523" w14:textId="429AB2A1" w:rsidR="00C4459E" w:rsidRPr="00500F2F" w:rsidDel="003E049C" w:rsidRDefault="00C4459E" w:rsidP="00C4459E">
            <w:pPr>
              <w:ind w:right="595"/>
              <w:jc w:val="center"/>
              <w:rPr>
                <w:del w:id="758" w:author="Warwick Wainwright" w:date="2018-07-24T18:34:00Z"/>
                <w:bCs/>
                <w:sz w:val="20"/>
                <w:szCs w:val="20"/>
              </w:rPr>
            </w:pPr>
            <w:del w:id="759" w:author="Warwick Wainwright" w:date="2018-07-24T18:34:00Z">
              <w:r w:rsidRPr="00500F2F" w:rsidDel="003E049C">
                <w:rPr>
                  <w:bCs/>
                  <w:sz w:val="20"/>
                  <w:szCs w:val="20"/>
                </w:rPr>
                <w:delText>84</w:delText>
              </w:r>
            </w:del>
          </w:p>
        </w:tc>
        <w:tc>
          <w:tcPr>
            <w:tcW w:w="1829" w:type="dxa"/>
          </w:tcPr>
          <w:p w14:paraId="083AF51A" w14:textId="43617DBD" w:rsidR="00C4459E" w:rsidRPr="00500F2F" w:rsidDel="003E049C" w:rsidRDefault="001C2F22" w:rsidP="00C4459E">
            <w:pPr>
              <w:tabs>
                <w:tab w:val="left" w:pos="1897"/>
              </w:tabs>
              <w:ind w:right="6"/>
              <w:jc w:val="center"/>
              <w:rPr>
                <w:del w:id="760" w:author="Warwick Wainwright" w:date="2018-07-24T18:34:00Z"/>
                <w:bCs/>
                <w:sz w:val="20"/>
                <w:szCs w:val="20"/>
              </w:rPr>
            </w:pPr>
            <w:del w:id="761" w:author="Warwick Wainwright" w:date="2018-07-24T18:34:00Z">
              <w:r w:rsidRPr="00500F2F" w:rsidDel="003E049C">
                <w:rPr>
                  <w:bCs/>
                  <w:sz w:val="20"/>
                  <w:szCs w:val="20"/>
                </w:rPr>
                <w:delText>2</w:delText>
              </w:r>
            </w:del>
          </w:p>
        </w:tc>
        <w:tc>
          <w:tcPr>
            <w:tcW w:w="1849" w:type="dxa"/>
            <w:noWrap/>
            <w:vAlign w:val="center"/>
            <w:hideMark/>
          </w:tcPr>
          <w:p w14:paraId="58D9A190" w14:textId="0E21A024" w:rsidR="00C4459E" w:rsidRPr="00500F2F" w:rsidDel="003E049C" w:rsidRDefault="00C4459E" w:rsidP="00C4459E">
            <w:pPr>
              <w:tabs>
                <w:tab w:val="left" w:pos="1897"/>
              </w:tabs>
              <w:ind w:right="6"/>
              <w:jc w:val="center"/>
              <w:rPr>
                <w:del w:id="762" w:author="Warwick Wainwright" w:date="2018-07-24T18:34:00Z"/>
                <w:bCs/>
                <w:sz w:val="20"/>
                <w:szCs w:val="20"/>
              </w:rPr>
            </w:pPr>
            <w:del w:id="763" w:author="Warwick Wainwright" w:date="2018-07-24T18:34:00Z">
              <w:r w:rsidRPr="00500F2F" w:rsidDel="003E049C">
                <w:rPr>
                  <w:bCs/>
                  <w:sz w:val="20"/>
                  <w:szCs w:val="20"/>
                </w:rPr>
                <w:delText>-</w:delText>
              </w:r>
            </w:del>
          </w:p>
        </w:tc>
      </w:tr>
      <w:tr w:rsidR="00C4459E" w:rsidRPr="00500F2F" w:rsidDel="003E049C" w14:paraId="3803600C" w14:textId="4285DBFD" w:rsidTr="001C2F22">
        <w:trPr>
          <w:trHeight w:val="285"/>
          <w:jc w:val="center"/>
          <w:del w:id="764" w:author="Warwick Wainwright" w:date="2018-07-24T18:34:00Z"/>
        </w:trPr>
        <w:tc>
          <w:tcPr>
            <w:tcW w:w="1554" w:type="dxa"/>
            <w:noWrap/>
            <w:vAlign w:val="center"/>
            <w:hideMark/>
          </w:tcPr>
          <w:p w14:paraId="2273D405" w14:textId="6F212AD8" w:rsidR="00C4459E" w:rsidRPr="00500F2F" w:rsidDel="003E049C" w:rsidRDefault="00C4459E" w:rsidP="0090330E">
            <w:pPr>
              <w:ind w:right="303"/>
              <w:jc w:val="left"/>
              <w:rPr>
                <w:del w:id="765" w:author="Warwick Wainwright" w:date="2018-07-24T18:34:00Z"/>
                <w:bCs/>
                <w:sz w:val="20"/>
                <w:szCs w:val="20"/>
              </w:rPr>
            </w:pPr>
            <w:del w:id="766" w:author="Warwick Wainwright" w:date="2018-07-24T18:34:00Z">
              <w:r w:rsidRPr="00500F2F" w:rsidDel="003E049C">
                <w:rPr>
                  <w:bCs/>
                  <w:sz w:val="20"/>
                  <w:szCs w:val="20"/>
                </w:rPr>
                <w:delText>Buffalo</w:delText>
              </w:r>
            </w:del>
          </w:p>
        </w:tc>
        <w:tc>
          <w:tcPr>
            <w:tcW w:w="2126" w:type="dxa"/>
            <w:noWrap/>
            <w:vAlign w:val="center"/>
            <w:hideMark/>
          </w:tcPr>
          <w:p w14:paraId="509991E4" w14:textId="6675A3E4" w:rsidR="00C4459E" w:rsidRPr="00500F2F" w:rsidDel="003E049C" w:rsidRDefault="00C4459E" w:rsidP="00C4459E">
            <w:pPr>
              <w:ind w:right="595"/>
              <w:jc w:val="center"/>
              <w:rPr>
                <w:del w:id="767" w:author="Warwick Wainwright" w:date="2018-07-24T18:34:00Z"/>
                <w:bCs/>
                <w:sz w:val="20"/>
                <w:szCs w:val="20"/>
              </w:rPr>
            </w:pPr>
            <w:del w:id="768" w:author="Warwick Wainwright" w:date="2018-07-24T18:34:00Z">
              <w:r w:rsidRPr="00500F2F" w:rsidDel="003E049C">
                <w:rPr>
                  <w:bCs/>
                  <w:sz w:val="20"/>
                  <w:szCs w:val="20"/>
                </w:rPr>
                <w:delText>10</w:delText>
              </w:r>
            </w:del>
          </w:p>
        </w:tc>
        <w:tc>
          <w:tcPr>
            <w:tcW w:w="1829" w:type="dxa"/>
          </w:tcPr>
          <w:p w14:paraId="2E7EBC02" w14:textId="61F67938" w:rsidR="00C4459E" w:rsidRPr="00500F2F" w:rsidDel="003E049C" w:rsidRDefault="001C2F22" w:rsidP="00C4459E">
            <w:pPr>
              <w:tabs>
                <w:tab w:val="left" w:pos="1897"/>
              </w:tabs>
              <w:ind w:right="6"/>
              <w:jc w:val="center"/>
              <w:rPr>
                <w:del w:id="769" w:author="Warwick Wainwright" w:date="2018-07-24T18:34:00Z"/>
                <w:bCs/>
                <w:sz w:val="20"/>
                <w:szCs w:val="20"/>
              </w:rPr>
            </w:pPr>
            <w:del w:id="770" w:author="Warwick Wainwright" w:date="2018-07-24T18:34:00Z">
              <w:r w:rsidRPr="00500F2F" w:rsidDel="003E049C">
                <w:rPr>
                  <w:bCs/>
                  <w:sz w:val="20"/>
                  <w:szCs w:val="20"/>
                </w:rPr>
                <w:delText>1</w:delText>
              </w:r>
            </w:del>
          </w:p>
        </w:tc>
        <w:tc>
          <w:tcPr>
            <w:tcW w:w="1849" w:type="dxa"/>
            <w:noWrap/>
            <w:vAlign w:val="center"/>
            <w:hideMark/>
          </w:tcPr>
          <w:p w14:paraId="4EFF6CF2" w14:textId="479537AE" w:rsidR="00C4459E" w:rsidRPr="00500F2F" w:rsidDel="003E049C" w:rsidRDefault="00C4459E" w:rsidP="00C4459E">
            <w:pPr>
              <w:tabs>
                <w:tab w:val="left" w:pos="1897"/>
              </w:tabs>
              <w:ind w:right="6"/>
              <w:jc w:val="center"/>
              <w:rPr>
                <w:del w:id="771" w:author="Warwick Wainwright" w:date="2018-07-24T18:34:00Z"/>
                <w:bCs/>
                <w:sz w:val="20"/>
                <w:szCs w:val="20"/>
              </w:rPr>
            </w:pPr>
            <w:del w:id="772" w:author="Warwick Wainwright" w:date="2018-07-24T18:34:00Z">
              <w:r w:rsidRPr="00500F2F" w:rsidDel="003E049C">
                <w:rPr>
                  <w:bCs/>
                  <w:sz w:val="20"/>
                  <w:szCs w:val="20"/>
                </w:rPr>
                <w:delText>14</w:delText>
              </w:r>
            </w:del>
          </w:p>
        </w:tc>
      </w:tr>
      <w:tr w:rsidR="00C4459E" w:rsidRPr="00500F2F" w:rsidDel="003E049C" w14:paraId="606226B6" w14:textId="686BD289" w:rsidTr="001C2F22">
        <w:trPr>
          <w:trHeight w:val="285"/>
          <w:jc w:val="center"/>
          <w:del w:id="773" w:author="Warwick Wainwright" w:date="2018-07-24T18:34:00Z"/>
        </w:trPr>
        <w:tc>
          <w:tcPr>
            <w:tcW w:w="1554" w:type="dxa"/>
            <w:noWrap/>
            <w:vAlign w:val="center"/>
            <w:hideMark/>
          </w:tcPr>
          <w:p w14:paraId="748887EB" w14:textId="24554138" w:rsidR="00C4459E" w:rsidRPr="00500F2F" w:rsidDel="003E049C" w:rsidRDefault="00C4459E" w:rsidP="0090330E">
            <w:pPr>
              <w:ind w:right="303"/>
              <w:jc w:val="left"/>
              <w:rPr>
                <w:del w:id="774" w:author="Warwick Wainwright" w:date="2018-07-24T18:34:00Z"/>
                <w:bCs/>
                <w:sz w:val="20"/>
                <w:szCs w:val="20"/>
              </w:rPr>
            </w:pPr>
            <w:del w:id="775" w:author="Warwick Wainwright" w:date="2018-07-24T18:34:00Z">
              <w:r w:rsidRPr="00500F2F" w:rsidDel="003E049C">
                <w:rPr>
                  <w:bCs/>
                  <w:sz w:val="20"/>
                  <w:szCs w:val="20"/>
                </w:rPr>
                <w:delText>Cattle</w:delText>
              </w:r>
            </w:del>
          </w:p>
        </w:tc>
        <w:tc>
          <w:tcPr>
            <w:tcW w:w="2126" w:type="dxa"/>
            <w:noWrap/>
            <w:vAlign w:val="center"/>
            <w:hideMark/>
          </w:tcPr>
          <w:p w14:paraId="34D3413A" w14:textId="75B3BFAE" w:rsidR="00C4459E" w:rsidRPr="00500F2F" w:rsidDel="003E049C" w:rsidRDefault="00C4459E" w:rsidP="00C4459E">
            <w:pPr>
              <w:ind w:right="595"/>
              <w:jc w:val="center"/>
              <w:rPr>
                <w:del w:id="776" w:author="Warwick Wainwright" w:date="2018-07-24T18:34:00Z"/>
                <w:bCs/>
                <w:sz w:val="20"/>
                <w:szCs w:val="20"/>
              </w:rPr>
            </w:pPr>
            <w:del w:id="777" w:author="Warwick Wainwright" w:date="2018-07-24T18:34:00Z">
              <w:r w:rsidRPr="00500F2F" w:rsidDel="003E049C">
                <w:rPr>
                  <w:bCs/>
                  <w:sz w:val="20"/>
                  <w:szCs w:val="20"/>
                </w:rPr>
                <w:delText>73</w:delText>
              </w:r>
            </w:del>
          </w:p>
        </w:tc>
        <w:tc>
          <w:tcPr>
            <w:tcW w:w="1829" w:type="dxa"/>
          </w:tcPr>
          <w:p w14:paraId="277A157B" w14:textId="64FC89FA" w:rsidR="00C4459E" w:rsidRPr="00500F2F" w:rsidDel="003E049C" w:rsidRDefault="001C2F22" w:rsidP="00C4459E">
            <w:pPr>
              <w:tabs>
                <w:tab w:val="left" w:pos="1897"/>
              </w:tabs>
              <w:ind w:right="6"/>
              <w:jc w:val="center"/>
              <w:rPr>
                <w:del w:id="778" w:author="Warwick Wainwright" w:date="2018-07-24T18:34:00Z"/>
                <w:bCs/>
                <w:sz w:val="20"/>
                <w:szCs w:val="20"/>
              </w:rPr>
            </w:pPr>
            <w:del w:id="779" w:author="Warwick Wainwright" w:date="2018-07-24T18:34:00Z">
              <w:r w:rsidRPr="00500F2F" w:rsidDel="003E049C">
                <w:rPr>
                  <w:bCs/>
                  <w:sz w:val="20"/>
                  <w:szCs w:val="20"/>
                </w:rPr>
                <w:delText>2</w:delText>
              </w:r>
            </w:del>
          </w:p>
        </w:tc>
        <w:tc>
          <w:tcPr>
            <w:tcW w:w="1849" w:type="dxa"/>
            <w:noWrap/>
            <w:vAlign w:val="center"/>
            <w:hideMark/>
          </w:tcPr>
          <w:p w14:paraId="1196C722" w14:textId="474620F9" w:rsidR="00C4459E" w:rsidRPr="00500F2F" w:rsidDel="003E049C" w:rsidRDefault="00C4459E" w:rsidP="00C4459E">
            <w:pPr>
              <w:tabs>
                <w:tab w:val="left" w:pos="1897"/>
              </w:tabs>
              <w:ind w:right="6"/>
              <w:jc w:val="center"/>
              <w:rPr>
                <w:del w:id="780" w:author="Warwick Wainwright" w:date="2018-07-24T18:34:00Z"/>
                <w:bCs/>
                <w:sz w:val="20"/>
                <w:szCs w:val="20"/>
              </w:rPr>
            </w:pPr>
            <w:del w:id="781" w:author="Warwick Wainwright" w:date="2018-07-24T18:34:00Z">
              <w:r w:rsidRPr="00500F2F" w:rsidDel="003E049C">
                <w:rPr>
                  <w:bCs/>
                  <w:sz w:val="20"/>
                  <w:szCs w:val="20"/>
                </w:rPr>
                <w:delText>52</w:delText>
              </w:r>
            </w:del>
          </w:p>
        </w:tc>
      </w:tr>
      <w:tr w:rsidR="00C4459E" w:rsidRPr="00500F2F" w:rsidDel="003E049C" w14:paraId="6DB62F6F" w14:textId="7F1E1AA7" w:rsidTr="001C2F22">
        <w:trPr>
          <w:trHeight w:val="285"/>
          <w:jc w:val="center"/>
          <w:del w:id="782" w:author="Warwick Wainwright" w:date="2018-07-24T18:34:00Z"/>
        </w:trPr>
        <w:tc>
          <w:tcPr>
            <w:tcW w:w="1554" w:type="dxa"/>
            <w:tcBorders>
              <w:top w:val="nil"/>
              <w:left w:val="nil"/>
              <w:bottom w:val="single" w:sz="4" w:space="0" w:color="auto"/>
              <w:right w:val="nil"/>
            </w:tcBorders>
            <w:noWrap/>
            <w:vAlign w:val="center"/>
            <w:hideMark/>
          </w:tcPr>
          <w:p w14:paraId="3073F946" w14:textId="0B78C90F" w:rsidR="00C4459E" w:rsidRPr="00500F2F" w:rsidDel="003E049C" w:rsidRDefault="00C4459E" w:rsidP="0090330E">
            <w:pPr>
              <w:ind w:right="303"/>
              <w:jc w:val="left"/>
              <w:rPr>
                <w:del w:id="783" w:author="Warwick Wainwright" w:date="2018-07-24T18:34:00Z"/>
                <w:bCs/>
                <w:sz w:val="20"/>
                <w:szCs w:val="20"/>
              </w:rPr>
            </w:pPr>
            <w:del w:id="784" w:author="Warwick Wainwright" w:date="2018-07-24T18:34:00Z">
              <w:r w:rsidRPr="00500F2F" w:rsidDel="003E049C">
                <w:rPr>
                  <w:bCs/>
                  <w:sz w:val="20"/>
                  <w:szCs w:val="20"/>
                </w:rPr>
                <w:delText>Horses</w:delText>
              </w:r>
            </w:del>
          </w:p>
        </w:tc>
        <w:tc>
          <w:tcPr>
            <w:tcW w:w="2126" w:type="dxa"/>
            <w:tcBorders>
              <w:top w:val="nil"/>
              <w:left w:val="nil"/>
              <w:bottom w:val="single" w:sz="4" w:space="0" w:color="auto"/>
              <w:right w:val="nil"/>
            </w:tcBorders>
            <w:noWrap/>
            <w:vAlign w:val="center"/>
            <w:hideMark/>
          </w:tcPr>
          <w:p w14:paraId="6C2EAE25" w14:textId="33C5FE85" w:rsidR="00C4459E" w:rsidRPr="00500F2F" w:rsidDel="003E049C" w:rsidRDefault="00C4459E" w:rsidP="00C4459E">
            <w:pPr>
              <w:ind w:right="595"/>
              <w:jc w:val="center"/>
              <w:rPr>
                <w:del w:id="785" w:author="Warwick Wainwright" w:date="2018-07-24T18:34:00Z"/>
                <w:bCs/>
                <w:sz w:val="20"/>
                <w:szCs w:val="20"/>
              </w:rPr>
            </w:pPr>
            <w:del w:id="786" w:author="Warwick Wainwright" w:date="2018-07-24T18:34:00Z">
              <w:r w:rsidRPr="00500F2F" w:rsidDel="003E049C">
                <w:rPr>
                  <w:bCs/>
                  <w:sz w:val="20"/>
                  <w:szCs w:val="20"/>
                </w:rPr>
                <w:delText>51</w:delText>
              </w:r>
            </w:del>
          </w:p>
        </w:tc>
        <w:tc>
          <w:tcPr>
            <w:tcW w:w="1829" w:type="dxa"/>
            <w:tcBorders>
              <w:top w:val="nil"/>
              <w:left w:val="nil"/>
              <w:bottom w:val="single" w:sz="4" w:space="0" w:color="auto"/>
              <w:right w:val="nil"/>
            </w:tcBorders>
          </w:tcPr>
          <w:p w14:paraId="55DBB8BA" w14:textId="27559556" w:rsidR="00C4459E" w:rsidRPr="00500F2F" w:rsidDel="003E049C" w:rsidRDefault="001C2F22" w:rsidP="00C4459E">
            <w:pPr>
              <w:tabs>
                <w:tab w:val="left" w:pos="1897"/>
              </w:tabs>
              <w:ind w:right="6"/>
              <w:jc w:val="center"/>
              <w:rPr>
                <w:del w:id="787" w:author="Warwick Wainwright" w:date="2018-07-24T18:34:00Z"/>
                <w:bCs/>
                <w:sz w:val="20"/>
                <w:szCs w:val="20"/>
              </w:rPr>
            </w:pPr>
            <w:del w:id="788" w:author="Warwick Wainwright" w:date="2018-07-24T18:34:00Z">
              <w:r w:rsidRPr="00500F2F" w:rsidDel="003E049C">
                <w:rPr>
                  <w:bCs/>
                  <w:sz w:val="20"/>
                  <w:szCs w:val="20"/>
                </w:rPr>
                <w:delText>2</w:delText>
              </w:r>
            </w:del>
          </w:p>
        </w:tc>
        <w:tc>
          <w:tcPr>
            <w:tcW w:w="1849" w:type="dxa"/>
            <w:tcBorders>
              <w:top w:val="nil"/>
              <w:left w:val="nil"/>
              <w:bottom w:val="single" w:sz="4" w:space="0" w:color="auto"/>
              <w:right w:val="nil"/>
            </w:tcBorders>
            <w:noWrap/>
            <w:vAlign w:val="center"/>
            <w:hideMark/>
          </w:tcPr>
          <w:p w14:paraId="694A9800" w14:textId="194ECD13" w:rsidR="00C4459E" w:rsidRPr="00500F2F" w:rsidDel="003E049C" w:rsidRDefault="00C4459E" w:rsidP="00C4459E">
            <w:pPr>
              <w:tabs>
                <w:tab w:val="left" w:pos="1897"/>
              </w:tabs>
              <w:ind w:right="6"/>
              <w:jc w:val="center"/>
              <w:rPr>
                <w:del w:id="789" w:author="Warwick Wainwright" w:date="2018-07-24T18:34:00Z"/>
                <w:bCs/>
                <w:sz w:val="20"/>
                <w:szCs w:val="20"/>
              </w:rPr>
            </w:pPr>
            <w:del w:id="790" w:author="Warwick Wainwright" w:date="2018-07-24T18:34:00Z">
              <w:r w:rsidRPr="00500F2F" w:rsidDel="003E049C">
                <w:rPr>
                  <w:bCs/>
                  <w:sz w:val="20"/>
                  <w:szCs w:val="20"/>
                </w:rPr>
                <w:delText>13</w:delText>
              </w:r>
            </w:del>
          </w:p>
        </w:tc>
      </w:tr>
    </w:tbl>
    <w:p w14:paraId="0146A3B3" w14:textId="77777777" w:rsidR="001B639D" w:rsidRPr="001B639D" w:rsidRDefault="001B639D" w:rsidP="001B639D">
      <w:pPr>
        <w:rPr>
          <w:bCs/>
        </w:rPr>
      </w:pPr>
    </w:p>
    <w:p w14:paraId="0E02AC93" w14:textId="122F8CEF" w:rsidR="00622113" w:rsidRDefault="00622113" w:rsidP="00016311">
      <w:pPr>
        <w:ind w:firstLine="0"/>
        <w:rPr>
          <w:bCs/>
        </w:rPr>
      </w:pPr>
      <w:r>
        <w:rPr>
          <w:bCs/>
        </w:rPr>
        <w:tab/>
      </w:r>
      <w:r w:rsidR="00E615D7">
        <w:rPr>
          <w:bCs/>
        </w:rPr>
        <w:t xml:space="preserve">Livestock-keepers in </w:t>
      </w:r>
      <w:r w:rsidR="00E615D7" w:rsidRPr="00E615D7">
        <w:rPr>
          <w:bCs/>
        </w:rPr>
        <w:t>different</w:t>
      </w:r>
      <w:r w:rsidR="00E56E29">
        <w:rPr>
          <w:bCs/>
        </w:rPr>
        <w:t xml:space="preserve"> countries </w:t>
      </w:r>
      <w:del w:id="791" w:author="MORAN Dominic" w:date="2018-07-14T15:23:00Z">
        <w:r w:rsidR="00E56E29" w:rsidDel="00E51871">
          <w:rPr>
            <w:bCs/>
          </w:rPr>
          <w:delText>have varying</w:delText>
        </w:r>
        <w:r w:rsidR="00E615D7" w:rsidRPr="00E615D7" w:rsidDel="00E51871">
          <w:rPr>
            <w:bCs/>
          </w:rPr>
          <w:delText xml:space="preserve"> demand functions for </w:delText>
        </w:r>
      </w:del>
      <w:ins w:id="792" w:author="MORAN Dominic" w:date="2018-07-14T15:23:00Z">
        <w:r w:rsidR="00E51871">
          <w:rPr>
            <w:bCs/>
          </w:rPr>
          <w:t xml:space="preserve">prefer different </w:t>
        </w:r>
      </w:ins>
      <w:r>
        <w:rPr>
          <w:bCs/>
        </w:rPr>
        <w:t>breed</w:t>
      </w:r>
      <w:r w:rsidR="00E615D7" w:rsidRPr="00E615D7">
        <w:rPr>
          <w:bCs/>
        </w:rPr>
        <w:t xml:space="preserve"> attributes</w:t>
      </w:r>
      <w:del w:id="793" w:author="MORAN Dominic" w:date="2018-07-14T15:24:00Z">
        <w:r w:rsidR="00E615D7" w:rsidDel="00E51871">
          <w:rPr>
            <w:bCs/>
          </w:rPr>
          <w:delText xml:space="preserve"> </w:delText>
        </w:r>
        <w:r w:rsidR="00E615D7" w:rsidDel="00E51871">
          <w:rPr>
            <w:bCs/>
          </w:rPr>
          <w:fldChar w:fldCharType="begin" w:fldLock="1"/>
        </w:r>
        <w:r w:rsidR="00327145" w:rsidDel="00E51871">
          <w:rPr>
            <w:bCs/>
          </w:rPr>
          <w:delInstrText>ADDIN CSL_CITATION { "citationItems" : [ { "id" : "ITEM-1", "itemData" : { "DOI" : "10.1016/j.ecolecon.2008.01.023", "ISSN" : "09218009", "author" : [ { "dropping-particle" : "", "family" : "Zander", "given" : "Kerstin K.", "non-dropping-particle" : "", "parse-names" : false, "suffix" : "" }, { "dropping-particle" : "", "family" : "Drucker", "given" : "Adam G.", "non-dropping-particle" : "", "parse-names" : false, "suffix" : "" } ], "container-title" : "Ecological Economics", "id" : "ITEM-1", "issue" : "1-2", "issued" : { "date-parts" : [ [ "2008", "12" ] ] }, "page" : "34-45", "publisher" : "Elsevier B.V.", "title" : "Conserving what's important: Using choice model scenarios to value local cattle breeds in East Africa", "type" : "article-journal", "volume" : "68" }, "uris" : [ "http://www.mendeley.com/documents/?uuid=ed5fdd0e-4e25-4831-ad96-74e1eaf95fe4" ] } ], "mendeley" : { "formattedCitation" : "[45]", "plainTextFormattedCitation" : "[45]", "previouslyFormattedCitation" : "[45]" }, "properties" : { "noteIndex" : 0 }, "schema" : "https://github.com/citation-style-language/schema/raw/master/csl-citation.json" }</w:delInstrText>
        </w:r>
        <w:r w:rsidR="00E615D7" w:rsidDel="00E51871">
          <w:rPr>
            <w:bCs/>
          </w:rPr>
          <w:fldChar w:fldCharType="separate"/>
        </w:r>
        <w:r w:rsidR="0077411B" w:rsidRPr="0077411B" w:rsidDel="00E51871">
          <w:rPr>
            <w:bCs/>
            <w:noProof/>
          </w:rPr>
          <w:delText>[45]</w:delText>
        </w:r>
        <w:r w:rsidR="00E615D7" w:rsidDel="00E51871">
          <w:rPr>
            <w:bCs/>
          </w:rPr>
          <w:fldChar w:fldCharType="end"/>
        </w:r>
        <w:r w:rsidR="00E615D7" w:rsidRPr="00E615D7" w:rsidDel="00E51871">
          <w:rPr>
            <w:bCs/>
          </w:rPr>
          <w:delText>.</w:delText>
        </w:r>
      </w:del>
      <w:del w:id="794" w:author="MORAN Dominic" w:date="2018-07-14T15:23:00Z">
        <w:r w:rsidR="00E615D7" w:rsidRPr="00E615D7" w:rsidDel="00E51871">
          <w:rPr>
            <w:bCs/>
          </w:rPr>
          <w:delText> </w:delText>
        </w:r>
      </w:del>
      <w:del w:id="795" w:author="MORAN Dominic" w:date="2018-07-14T15:24:00Z">
        <w:r w:rsidR="00E615D7" w:rsidDel="00E51871">
          <w:rPr>
            <w:bCs/>
          </w:rPr>
          <w:delText xml:space="preserve">It is therefore of interest to </w:delText>
        </w:r>
        <w:r w:rsidR="00CE766D" w:rsidDel="00E51871">
          <w:rPr>
            <w:bCs/>
          </w:rPr>
          <w:delText>explore</w:delText>
        </w:r>
        <w:r w:rsidR="00E615D7" w:rsidDel="00E51871">
          <w:rPr>
            <w:bCs/>
          </w:rPr>
          <w:delText xml:space="preserve"> country-specific preference</w:delText>
        </w:r>
        <w:r w:rsidR="00CE766D" w:rsidDel="00E51871">
          <w:rPr>
            <w:bCs/>
          </w:rPr>
          <w:delText>s</w:delText>
        </w:r>
        <w:r w:rsidR="00E615D7" w:rsidDel="00E51871">
          <w:rPr>
            <w:bCs/>
          </w:rPr>
          <w:delText xml:space="preserve"> for </w:delText>
        </w:r>
        <w:r w:rsidR="00CE766D" w:rsidDel="00E51871">
          <w:rPr>
            <w:bCs/>
          </w:rPr>
          <w:delText xml:space="preserve">livestock </w:delText>
        </w:r>
        <w:r w:rsidR="00E615D7" w:rsidDel="00E51871">
          <w:rPr>
            <w:bCs/>
          </w:rPr>
          <w:delText xml:space="preserve">attributes </w:delText>
        </w:r>
        <w:r w:rsidR="00CE766D" w:rsidDel="00E51871">
          <w:rPr>
            <w:bCs/>
          </w:rPr>
          <w:delText>and potential implications for breed diversity</w:delText>
        </w:r>
      </w:del>
      <w:r w:rsidR="00CE766D">
        <w:rPr>
          <w:bCs/>
        </w:rPr>
        <w:t xml:space="preserve">. </w:t>
      </w:r>
      <w:r w:rsidR="001B639D" w:rsidRPr="001B639D">
        <w:rPr>
          <w:bCs/>
        </w:rPr>
        <w:t xml:space="preserve">Respondents were asked to rank </w:t>
      </w:r>
      <w:r w:rsidR="00CE766D">
        <w:rPr>
          <w:bCs/>
        </w:rPr>
        <w:t xml:space="preserve">livestock </w:t>
      </w:r>
      <w:r w:rsidR="00AD7B76">
        <w:rPr>
          <w:bCs/>
        </w:rPr>
        <w:t xml:space="preserve">attributes </w:t>
      </w:r>
      <w:r w:rsidR="00CE766D">
        <w:rPr>
          <w:bCs/>
        </w:rPr>
        <w:t>by importance for</w:t>
      </w:r>
      <w:r w:rsidR="001B639D" w:rsidRPr="001B639D">
        <w:rPr>
          <w:bCs/>
        </w:rPr>
        <w:t xml:space="preserve"> </w:t>
      </w:r>
      <w:r w:rsidR="00A3268C">
        <w:rPr>
          <w:bCs/>
        </w:rPr>
        <w:t>breed</w:t>
      </w:r>
      <w:r w:rsidR="00AD7B76">
        <w:rPr>
          <w:bCs/>
        </w:rPr>
        <w:t xml:space="preserve"> selection</w:t>
      </w:r>
      <w:del w:id="796" w:author="MORAN Dominic" w:date="2018-07-14T15:24:00Z">
        <w:r w:rsidR="000E1E52" w:rsidDel="00E51871">
          <w:rPr>
            <w:bCs/>
          </w:rPr>
          <w:delText xml:space="preserve"> (Figure </w:delText>
        </w:r>
        <w:r w:rsidR="003D5235" w:rsidDel="00E51871">
          <w:rPr>
            <w:bCs/>
          </w:rPr>
          <w:delText>4</w:delText>
        </w:r>
        <w:r w:rsidR="001B639D" w:rsidRPr="001B639D" w:rsidDel="00E51871">
          <w:rPr>
            <w:bCs/>
          </w:rPr>
          <w:delText>)</w:delText>
        </w:r>
      </w:del>
      <w:r w:rsidR="001B639D" w:rsidRPr="001B639D">
        <w:rPr>
          <w:bCs/>
        </w:rPr>
        <w:t xml:space="preserve">. </w:t>
      </w:r>
      <w:ins w:id="797" w:author="MORAN Dominic" w:date="2018-07-14T15:24:00Z">
        <w:r w:rsidR="00E51871">
          <w:rPr>
            <w:bCs/>
          </w:rPr>
          <w:t xml:space="preserve">In Figure 4 </w:t>
        </w:r>
      </w:ins>
      <w:del w:id="798" w:author="MORAN Dominic" w:date="2018-07-14T15:24:00Z">
        <w:r w:rsidR="008E47D2" w:rsidDel="00E51871">
          <w:rPr>
            <w:bCs/>
          </w:rPr>
          <w:delText>The</w:delText>
        </w:r>
      </w:del>
      <w:r w:rsidR="008E47D2">
        <w:rPr>
          <w:bCs/>
        </w:rPr>
        <w:t xml:space="preserve"> radar charts indicate</w:t>
      </w:r>
      <w:r w:rsidR="001B639D" w:rsidRPr="001B639D">
        <w:rPr>
          <w:bCs/>
        </w:rPr>
        <w:t xml:space="preserve"> </w:t>
      </w:r>
      <w:ins w:id="799" w:author="MORAN Dominic" w:date="2018-07-14T15:25:00Z">
        <w:r w:rsidR="00E51871">
          <w:rPr>
            <w:bCs/>
          </w:rPr>
          <w:t xml:space="preserve">different </w:t>
        </w:r>
      </w:ins>
      <w:del w:id="800" w:author="MORAN Dominic" w:date="2018-07-14T15:25:00Z">
        <w:r w:rsidR="00057CEE" w:rsidDel="00E51871">
          <w:rPr>
            <w:bCs/>
          </w:rPr>
          <w:delText>heterogeneous</w:delText>
        </w:r>
      </w:del>
      <w:r w:rsidR="001B639D" w:rsidRPr="001B639D">
        <w:rPr>
          <w:bCs/>
        </w:rPr>
        <w:t xml:space="preserve"> preferences between </w:t>
      </w:r>
      <w:r w:rsidR="008D50B1">
        <w:rPr>
          <w:bCs/>
        </w:rPr>
        <w:t xml:space="preserve">rare breed and commercial breed keepers for some </w:t>
      </w:r>
      <w:r w:rsidR="008D35BE">
        <w:rPr>
          <w:bCs/>
        </w:rPr>
        <w:t>attributes</w:t>
      </w:r>
      <w:r w:rsidR="008E47D2">
        <w:rPr>
          <w:bCs/>
        </w:rPr>
        <w:t xml:space="preserve">. </w:t>
      </w:r>
      <w:r w:rsidR="00A3268C">
        <w:rPr>
          <w:bCs/>
        </w:rPr>
        <w:t>Yield</w:t>
      </w:r>
      <w:r w:rsidR="008E47D2">
        <w:rPr>
          <w:bCs/>
        </w:rPr>
        <w:t xml:space="preserve"> </w:t>
      </w:r>
      <w:r w:rsidR="00CE766D">
        <w:rPr>
          <w:bCs/>
        </w:rPr>
        <w:t>was</w:t>
      </w:r>
      <w:r w:rsidR="008E47D2">
        <w:rPr>
          <w:bCs/>
        </w:rPr>
        <w:t xml:space="preserve"> the </w:t>
      </w:r>
      <w:ins w:id="801" w:author="MORAN Dominic" w:date="2018-07-14T15:25:00Z">
        <w:r w:rsidR="00E51871">
          <w:rPr>
            <w:bCs/>
          </w:rPr>
          <w:t>most important</w:t>
        </w:r>
      </w:ins>
      <w:del w:id="802" w:author="MORAN Dominic" w:date="2018-07-14T15:25:00Z">
        <w:r w:rsidR="008E47D2" w:rsidDel="00E51871">
          <w:rPr>
            <w:bCs/>
          </w:rPr>
          <w:delText>1</w:delText>
        </w:r>
        <w:r w:rsidR="008E47D2" w:rsidRPr="008E47D2" w:rsidDel="00E51871">
          <w:rPr>
            <w:bCs/>
            <w:vertAlign w:val="superscript"/>
          </w:rPr>
          <w:delText>st</w:delText>
        </w:r>
        <w:r w:rsidR="008E47D2" w:rsidDel="00E51871">
          <w:rPr>
            <w:bCs/>
          </w:rPr>
          <w:delText xml:space="preserve"> ranked</w:delText>
        </w:r>
      </w:del>
      <w:r w:rsidR="008E47D2">
        <w:rPr>
          <w:bCs/>
        </w:rPr>
        <w:t xml:space="preserve"> attribute</w:t>
      </w:r>
      <w:r w:rsidR="00A3268C">
        <w:rPr>
          <w:bCs/>
        </w:rPr>
        <w:t xml:space="preserve"> for</w:t>
      </w:r>
      <w:r w:rsidR="008E47D2">
        <w:rPr>
          <w:bCs/>
        </w:rPr>
        <w:t xml:space="preserve"> </w:t>
      </w:r>
      <w:r w:rsidR="00057CEE">
        <w:rPr>
          <w:bCs/>
        </w:rPr>
        <w:t>both</w:t>
      </w:r>
      <w:r w:rsidR="00024D49">
        <w:rPr>
          <w:bCs/>
        </w:rPr>
        <w:t>. A</w:t>
      </w:r>
      <w:r w:rsidR="008E47D2">
        <w:rPr>
          <w:bCs/>
        </w:rPr>
        <w:t>daptability was ranked 2</w:t>
      </w:r>
      <w:r w:rsidR="008E47D2" w:rsidRPr="008E47D2">
        <w:rPr>
          <w:bCs/>
          <w:vertAlign w:val="superscript"/>
        </w:rPr>
        <w:t>nd</w:t>
      </w:r>
      <w:r w:rsidR="008E47D2">
        <w:rPr>
          <w:bCs/>
        </w:rPr>
        <w:t xml:space="preserve"> for farmers keeping rare breeds</w:t>
      </w:r>
      <w:r w:rsidR="0088682F">
        <w:rPr>
          <w:bCs/>
        </w:rPr>
        <w:t xml:space="preserve">, </w:t>
      </w:r>
      <w:r w:rsidR="00024D49">
        <w:rPr>
          <w:bCs/>
        </w:rPr>
        <w:t>while disease and parasitic resistance was ranked 3</w:t>
      </w:r>
      <w:r w:rsidR="00024D49" w:rsidRPr="001E7286">
        <w:rPr>
          <w:bCs/>
          <w:vertAlign w:val="superscript"/>
        </w:rPr>
        <w:t>rd</w:t>
      </w:r>
      <w:r w:rsidR="00024D49">
        <w:rPr>
          <w:bCs/>
        </w:rPr>
        <w:t>. For commercial breed keepers,</w:t>
      </w:r>
      <w:r w:rsidR="008D50B1">
        <w:rPr>
          <w:bCs/>
        </w:rPr>
        <w:t xml:space="preserve"> yield was also ranked 2</w:t>
      </w:r>
      <w:r w:rsidR="008D50B1" w:rsidRPr="001E7286">
        <w:rPr>
          <w:bCs/>
          <w:vertAlign w:val="superscript"/>
        </w:rPr>
        <w:t>nd</w:t>
      </w:r>
      <w:r w:rsidR="008D50B1">
        <w:rPr>
          <w:bCs/>
          <w:vertAlign w:val="superscript"/>
        </w:rPr>
        <w:t xml:space="preserve"> </w:t>
      </w:r>
      <w:r w:rsidR="008D50B1">
        <w:rPr>
          <w:bCs/>
        </w:rPr>
        <w:t>and adaptability 3</w:t>
      </w:r>
      <w:r w:rsidR="008D50B1" w:rsidRPr="001E7286">
        <w:rPr>
          <w:bCs/>
          <w:vertAlign w:val="superscript"/>
        </w:rPr>
        <w:t>rd</w:t>
      </w:r>
      <w:r w:rsidR="008D50B1">
        <w:rPr>
          <w:bCs/>
        </w:rPr>
        <w:t xml:space="preserve">. This suggests </w:t>
      </w:r>
      <w:r w:rsidR="008D35BE">
        <w:rPr>
          <w:bCs/>
        </w:rPr>
        <w:t>productive traits are considered most important by both farmer groups, but they differ in perceived importance of non-productive traits.</w:t>
      </w:r>
      <w:ins w:id="803" w:author="Warwick Wainwright" w:date="2018-07-25T10:10:00Z">
        <w:r w:rsidR="0073798D">
          <w:rPr>
            <w:bCs/>
          </w:rPr>
          <w:t xml:space="preserve"> This </w:t>
        </w:r>
      </w:ins>
      <w:ins w:id="804" w:author="Warwick Wainwright" w:date="2018-07-25T10:11:00Z">
        <w:r w:rsidR="0073798D">
          <w:rPr>
            <w:bCs/>
          </w:rPr>
          <w:t xml:space="preserve">supports </w:t>
        </w:r>
      </w:ins>
      <w:ins w:id="805" w:author="Warwick Wainwright" w:date="2018-07-25T10:17:00Z">
        <w:r w:rsidR="001B1F38">
          <w:rPr>
            <w:bCs/>
          </w:rPr>
          <w:t>work</w:t>
        </w:r>
      </w:ins>
      <w:ins w:id="806" w:author="Warwick Wainwright" w:date="2018-07-25T10:11:00Z">
        <w:r w:rsidR="0073798D">
          <w:rPr>
            <w:bCs/>
          </w:rPr>
          <w:t xml:space="preserve"> suggest</w:t>
        </w:r>
      </w:ins>
      <w:ins w:id="807" w:author="Warwick Wainwright" w:date="2018-07-25T10:13:00Z">
        <w:r w:rsidR="0073798D">
          <w:rPr>
            <w:bCs/>
          </w:rPr>
          <w:t>ing</w:t>
        </w:r>
      </w:ins>
      <w:ins w:id="808" w:author="Warwick Wainwright" w:date="2018-07-25T10:11:00Z">
        <w:r w:rsidR="0073798D">
          <w:rPr>
            <w:bCs/>
          </w:rPr>
          <w:t xml:space="preserve"> rare breed</w:t>
        </w:r>
      </w:ins>
      <w:ins w:id="809" w:author="Warwick Wainwright" w:date="2018-07-25T10:14:00Z">
        <w:r w:rsidR="0073798D">
          <w:rPr>
            <w:bCs/>
          </w:rPr>
          <w:t xml:space="preserve"> adaptability characteristics</w:t>
        </w:r>
      </w:ins>
      <w:ins w:id="810" w:author="Warwick Wainwright" w:date="2018-07-25T10:11:00Z">
        <w:r w:rsidR="0073798D">
          <w:rPr>
            <w:bCs/>
          </w:rPr>
          <w:t xml:space="preserve"> </w:t>
        </w:r>
      </w:ins>
      <w:ins w:id="811" w:author="Warwick Wainwright" w:date="2018-07-25T10:14:00Z">
        <w:r w:rsidR="0073798D">
          <w:rPr>
            <w:bCs/>
          </w:rPr>
          <w:t>fill an important niche within the livestock sector</w:t>
        </w:r>
      </w:ins>
      <w:ins w:id="812" w:author="Warwick Wainwright" w:date="2018-07-25T10:15:00Z">
        <w:r w:rsidR="000860FD">
          <w:rPr>
            <w:bCs/>
          </w:rPr>
          <w:t xml:space="preserve"> not matched by commercial breeds</w:t>
        </w:r>
      </w:ins>
      <w:ins w:id="813" w:author="Warwick Wainwright" w:date="2018-07-25T10:17:00Z">
        <w:r w:rsidR="001B1F38">
          <w:rPr>
            <w:bCs/>
          </w:rPr>
          <w:t xml:space="preserve"> </w:t>
        </w:r>
        <w:r w:rsidR="001B1F38">
          <w:rPr>
            <w:bCs/>
          </w:rPr>
          <w:fldChar w:fldCharType="begin" w:fldLock="1"/>
        </w:r>
      </w:ins>
      <w:r w:rsidR="001B1F38">
        <w:rPr>
          <w:bCs/>
        </w:rPr>
        <w:instrText>ADDIN CSL_CITATION { "citationItems" : [ { "id" : "ITEM-1", "itemData" : { "ISSN" : "2211-9124", "author" : [ { "dropping-particle" : "", "family" : "Leroy", "given" : "Gregoire", "non-dropping-particle" : "", "parse-names" : false, "suffix" : "" }, { "dropping-particle" : "", "family" : "Baumung", "given" : "Roswitha", "non-dropping-particle" : "", "parse-names" : false, "suffix" : "" }, { "dropping-particle" : "", "family" : "Boettcher", "given" : "Paul", "non-dropping-particle" : "", "parse-names" : false, "suffix" : "" }, { "dropping-particle" : "", "family" : "Besbes", "given" : "Badi", "non-dropping-particle" : "", "parse-names" : false, "suffix" : "" }, { "dropping-particle" : "", "family" : "From", "given" : "Tatiana", "non-dropping-particle" : "", "parse-names" : false, "suffix" : "" }, { "dropping-particle" : "", "family" : "Hoffmann", "given" : "Irene", "non-dropping-particle" : "", "parse-names" : false, "suffix" : "" } ], "container-title" : "Global Food Security", "id" : "ITEM-1", "issued" : { "date-parts" : [ [ "2018" ] ] }, "publisher" : "Elsevier", "title" : "Animal genetic resources diversity and ecosystem services", "type" : "article-journal" }, "uris" : [ "http://www.mendeley.com/documents/?uuid=b008b77c-0248-469f-9b09-61ad751abec3" ] } ], "mendeley" : { "formattedCitation" : "[45]", "plainTextFormattedCitation" : "[45]" }, "properties" : { "noteIndex" : 0 }, "schema" : "https://github.com/citation-style-language/schema/raw/master/csl-citation.json" }</w:instrText>
      </w:r>
      <w:r w:rsidR="001B1F38">
        <w:rPr>
          <w:bCs/>
        </w:rPr>
        <w:fldChar w:fldCharType="separate"/>
      </w:r>
      <w:r w:rsidR="001B1F38" w:rsidRPr="001B1F38">
        <w:rPr>
          <w:bCs/>
          <w:noProof/>
        </w:rPr>
        <w:t>[45]</w:t>
      </w:r>
      <w:ins w:id="814" w:author="Warwick Wainwright" w:date="2018-07-25T10:17:00Z">
        <w:r w:rsidR="001B1F38">
          <w:rPr>
            <w:bCs/>
          </w:rPr>
          <w:fldChar w:fldCharType="end"/>
        </w:r>
      </w:ins>
      <w:ins w:id="815" w:author="Warwick Wainwright" w:date="2018-07-25T10:15:00Z">
        <w:r w:rsidR="000860FD">
          <w:rPr>
            <w:bCs/>
          </w:rPr>
          <w:t xml:space="preserve">. </w:t>
        </w:r>
      </w:ins>
      <w:del w:id="816" w:author="Warwick Wainwright" w:date="2018-07-25T10:12:00Z">
        <w:r w:rsidR="008D35BE" w:rsidDel="0073798D">
          <w:rPr>
            <w:bCs/>
          </w:rPr>
          <w:delText xml:space="preserve"> </w:delText>
        </w:r>
      </w:del>
    </w:p>
    <w:p w14:paraId="17A32CC4" w14:textId="77777777" w:rsidR="00622113" w:rsidRDefault="00622113" w:rsidP="00016311">
      <w:pPr>
        <w:ind w:firstLine="0"/>
        <w:rPr>
          <w:bCs/>
        </w:rPr>
      </w:pPr>
    </w:p>
    <w:p w14:paraId="169E1A53" w14:textId="591D6AD3" w:rsidR="001258DC" w:rsidRDefault="001258DC" w:rsidP="00016311">
      <w:pPr>
        <w:ind w:firstLine="0"/>
        <w:rPr>
          <w:bCs/>
        </w:rPr>
      </w:pPr>
      <w:r>
        <w:rPr>
          <w:noProof/>
          <w:lang w:eastAsia="en-GB"/>
        </w:rPr>
        <w:drawing>
          <wp:inline distT="0" distB="0" distL="0" distR="0" wp14:anchorId="3B558532" wp14:editId="434A6083">
            <wp:extent cx="5731510" cy="2967649"/>
            <wp:effectExtent l="0" t="0" r="2540" b="4445"/>
            <wp:docPr id="10" name="Picture 10" descr="C:\Users\wwainwright\AppData\Local\Microsoft\Windows\Temporary Internet Files\Content.Word\Radar1N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wainwright\AppData\Local\Microsoft\Windows\Temporary Internet Files\Content.Word\Radar1NEW.TIF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967649"/>
                    </a:xfrm>
                    <a:prstGeom prst="rect">
                      <a:avLst/>
                    </a:prstGeom>
                    <a:noFill/>
                    <a:ln>
                      <a:noFill/>
                    </a:ln>
                  </pic:spPr>
                </pic:pic>
              </a:graphicData>
            </a:graphic>
          </wp:inline>
        </w:drawing>
      </w:r>
    </w:p>
    <w:p w14:paraId="5D5210B7" w14:textId="40EDCE75" w:rsidR="001258DC" w:rsidRDefault="001258DC" w:rsidP="00016311">
      <w:pPr>
        <w:ind w:firstLine="0"/>
        <w:rPr>
          <w:bCs/>
        </w:rPr>
      </w:pPr>
      <w:r>
        <w:rPr>
          <w:noProof/>
          <w:lang w:eastAsia="en-GB"/>
        </w:rPr>
        <w:drawing>
          <wp:inline distT="0" distB="0" distL="0" distR="0" wp14:anchorId="7781251E" wp14:editId="28BBDC38">
            <wp:extent cx="5731510" cy="2967649"/>
            <wp:effectExtent l="0" t="0" r="2540" b="4445"/>
            <wp:docPr id="17" name="Picture 17" descr="C:\Users\wwainwright\AppData\Local\Microsoft\Windows\Temporary Internet Files\Content.Word\Radar2N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wainwright\AppData\Local\Microsoft\Windows\Temporary Internet Files\Content.Word\Radar2NEW.TIF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967649"/>
                    </a:xfrm>
                    <a:prstGeom prst="rect">
                      <a:avLst/>
                    </a:prstGeom>
                    <a:noFill/>
                    <a:ln>
                      <a:noFill/>
                    </a:ln>
                  </pic:spPr>
                </pic:pic>
              </a:graphicData>
            </a:graphic>
          </wp:inline>
        </w:drawing>
      </w:r>
    </w:p>
    <w:p w14:paraId="15F52572" w14:textId="07A079B0" w:rsidR="008D35BE" w:rsidRDefault="008D35BE" w:rsidP="001258DC">
      <w:pPr>
        <w:ind w:right="-568"/>
        <w:rPr>
          <w:b/>
        </w:rPr>
      </w:pPr>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231D29">
        <w:rPr>
          <w:b/>
          <w:noProof/>
        </w:rPr>
        <w:t>4</w:t>
      </w:r>
      <w:r w:rsidRPr="005878F4">
        <w:rPr>
          <w:b/>
        </w:rPr>
        <w:fldChar w:fldCharType="end"/>
      </w:r>
      <w:r>
        <w:t>:</w:t>
      </w:r>
      <w:r w:rsidRPr="008D35BE">
        <w:t xml:space="preserve"> </w:t>
      </w:r>
      <w:r>
        <w:t>Radar</w:t>
      </w:r>
      <w:r w:rsidRPr="00016311">
        <w:t xml:space="preserve"> chart</w:t>
      </w:r>
      <w:r>
        <w:t>s</w:t>
      </w:r>
      <w:r w:rsidRPr="00016311">
        <w:t xml:space="preserve"> showing ranked importance of livestock attributes according to farmer preference</w:t>
      </w:r>
      <w:r>
        <w:t xml:space="preserve">.  The charts reveal the percentage of farmers who chose each attribute </w:t>
      </w:r>
      <w:ins w:id="817" w:author="MORAN Dominic" w:date="2018-07-14T15:27:00Z">
        <w:r w:rsidR="00E51871">
          <w:t>in</w:t>
        </w:r>
      </w:ins>
      <w:del w:id="818" w:author="MORAN Dominic" w:date="2018-07-14T15:27:00Z">
        <w:r w:rsidDel="00E51871">
          <w:delText>for</w:delText>
        </w:r>
      </w:del>
      <w:r>
        <w:t xml:space="preserve"> 1</w:t>
      </w:r>
      <w:r w:rsidRPr="00B15BE1">
        <w:rPr>
          <w:vertAlign w:val="superscript"/>
        </w:rPr>
        <w:t>st</w:t>
      </w:r>
      <w:r>
        <w:t xml:space="preserve"> </w:t>
      </w:r>
      <w:del w:id="819" w:author="MORAN Dominic" w:date="2018-07-14T15:27:00Z">
        <w:r w:rsidDel="00E51871">
          <w:delText xml:space="preserve">rank, </w:delText>
        </w:r>
      </w:del>
      <w:r>
        <w:t>2</w:t>
      </w:r>
      <w:r w:rsidRPr="00B15BE1">
        <w:rPr>
          <w:vertAlign w:val="superscript"/>
        </w:rPr>
        <w:t>nd</w:t>
      </w:r>
      <w:r>
        <w:t xml:space="preserve"> </w:t>
      </w:r>
      <w:del w:id="820" w:author="MORAN Dominic" w:date="2018-07-14T15:27:00Z">
        <w:r w:rsidDel="00E51871">
          <w:delText xml:space="preserve">rank </w:delText>
        </w:r>
      </w:del>
      <w:r>
        <w:t>and 3</w:t>
      </w:r>
      <w:r w:rsidRPr="00B15BE1">
        <w:rPr>
          <w:vertAlign w:val="superscript"/>
        </w:rPr>
        <w:t>rd</w:t>
      </w:r>
      <w:r w:rsidR="005C0ABE">
        <w:t xml:space="preserve"> rank. </w:t>
      </w:r>
      <w:r>
        <w:t>Note, CT = cultural tradition; DPR = disease and parasitic resistance; VB = veterinary bills; MH = management and handling; PQ = product quality</w:t>
      </w:r>
    </w:p>
    <w:p w14:paraId="78AA48CC" w14:textId="77777777" w:rsidR="00357A88" w:rsidRDefault="00357A88" w:rsidP="00AF7F7A">
      <w:pPr>
        <w:pStyle w:val="Heading2"/>
      </w:pPr>
      <w:r w:rsidRPr="00357A88">
        <w:t>Choice Model</w:t>
      </w:r>
    </w:p>
    <w:p w14:paraId="37B7B7C4" w14:textId="77777777" w:rsidR="00AF7F7A" w:rsidRPr="00AF7F7A" w:rsidRDefault="00AF7F7A" w:rsidP="00AF7F7A">
      <w:pPr>
        <w:pStyle w:val="Firstparagraph"/>
      </w:pPr>
    </w:p>
    <w:p w14:paraId="1E11A535" w14:textId="7D94F081" w:rsidR="00622113" w:rsidRDefault="00E276D7" w:rsidP="005878F4">
      <w:commentRangeStart w:id="821"/>
      <w:r>
        <w:t>Results</w:t>
      </w:r>
      <w:commentRangeEnd w:id="821"/>
      <w:r w:rsidR="00E51871">
        <w:rPr>
          <w:rStyle w:val="CommentReference"/>
        </w:rPr>
        <w:commentReference w:id="821"/>
      </w:r>
      <w:r>
        <w:t xml:space="preserve"> for bovine and ovine farmers are reported</w:t>
      </w:r>
      <w:r w:rsidR="00F7084E">
        <w:t xml:space="preserve"> separately </w:t>
      </w:r>
      <w:r w:rsidR="00997E0E">
        <w:t>in Table 4.</w:t>
      </w:r>
      <w:r w:rsidR="00B1595D">
        <w:t xml:space="preserve"> </w:t>
      </w:r>
      <w:r w:rsidR="00357A88" w:rsidRPr="00070992">
        <w:t>Both models</w:t>
      </w:r>
      <w:r w:rsidR="00997E0E">
        <w:t xml:space="preserve"> </w:t>
      </w:r>
      <w:r w:rsidR="00357A88" w:rsidRPr="00070992">
        <w:t xml:space="preserve">delivered a </w:t>
      </w:r>
      <w:commentRangeStart w:id="822"/>
      <w:r w:rsidR="00357A88" w:rsidRPr="00070992">
        <w:t xml:space="preserve">good statistical fit </w:t>
      </w:r>
      <w:commentRangeEnd w:id="822"/>
      <w:r w:rsidR="00E51871">
        <w:rPr>
          <w:rStyle w:val="CommentReference"/>
        </w:rPr>
        <w:commentReference w:id="822"/>
      </w:r>
      <w:r w:rsidR="00357A88" w:rsidRPr="00070992">
        <w:t>as indicated by Mc</w:t>
      </w:r>
      <w:r>
        <w:t>F</w:t>
      </w:r>
      <w:r w:rsidR="00357A88" w:rsidRPr="00070992">
        <w:t>adden pseudo R</w:t>
      </w:r>
      <w:r w:rsidR="00357A88" w:rsidRPr="00070992">
        <w:rPr>
          <w:vertAlign w:val="superscript"/>
        </w:rPr>
        <w:t>2</w:t>
      </w:r>
      <w:r w:rsidR="00357A88" w:rsidRPr="00070992">
        <w:t xml:space="preserve"> values of 0.</w:t>
      </w:r>
      <w:r w:rsidR="00D902AC">
        <w:t>33</w:t>
      </w:r>
      <w:r w:rsidR="00357A88">
        <w:t xml:space="preserve"> </w:t>
      </w:r>
      <w:r w:rsidR="00E65369">
        <w:t xml:space="preserve">(bovines) </w:t>
      </w:r>
      <w:r w:rsidR="003C0456">
        <w:t>and 0.3</w:t>
      </w:r>
      <w:r w:rsidR="00D902AC">
        <w:t>8</w:t>
      </w:r>
      <w:r w:rsidR="00682055">
        <w:t xml:space="preserve"> (</w:t>
      </w:r>
      <w:proofErr w:type="spellStart"/>
      <w:r w:rsidR="00682055">
        <w:t>ovines</w:t>
      </w:r>
      <w:proofErr w:type="spellEnd"/>
      <w:r w:rsidR="00682055">
        <w:t xml:space="preserve">). </w:t>
      </w:r>
      <w:del w:id="823" w:author="MORAN Dominic" w:date="2018-07-14T15:30:00Z">
        <w:r w:rsidR="00682055" w:rsidDel="00E51871">
          <w:delText>N</w:delText>
        </w:r>
        <w:r w:rsidR="00357A88" w:rsidRPr="00070992" w:rsidDel="00E51871">
          <w:delText>ote in CE modelling a measure from 0.2 to 0.4 can be considered a good model fit</w:delText>
        </w:r>
        <w:r w:rsidR="0099670E" w:rsidDel="00E51871">
          <w:delText xml:space="preserve"> </w:delText>
        </w:r>
        <w:r w:rsidR="0099670E" w:rsidDel="00E51871">
          <w:fldChar w:fldCharType="begin" w:fldLock="1"/>
        </w:r>
        <w:r w:rsidR="00327145" w:rsidDel="00E51871">
          <w:delInstrText>ADDIN CSL_CITATION { "citationItems" : [ { "id" : "ITEM-1", "itemData" : { "author" : [ { "dropping-particle" : "", "family" : "McFadden", "given" : "D", "non-dropping-particle" : "", "parse-names" : false, "suffix" : "" } ], "container-title" : "DA and Stopher, PR (eds) Behavioural Travel Modelling, Croom Helm, London", "id" : "ITEM-1", "issued" : { "date-parts" : [ [ "1978" ] ] }, "title" : "Quantitative Methods for Analysing Travel Behaviour of Individuals: Some Recent Developments',(in) Hensher", "type" : "article-journal" }, "uris" : [ "http://www.mendeley.com/documents/?uuid=002da7e1-f17d-41b2-b89d-9dac32ce7faf" ] } ], "mendeley" : { "formattedCitation" : "[46]", "plainTextFormattedCitation" : "[46]", "previouslyFormattedCitation" : "[46]" }, "properties" : { "noteIndex" : 0 }, "schema" : "https://github.com/citation-style-language/schema/raw/master/csl-citation.json" }</w:delInstrText>
        </w:r>
        <w:r w:rsidR="0099670E" w:rsidDel="00E51871">
          <w:fldChar w:fldCharType="separate"/>
        </w:r>
        <w:r w:rsidR="0077411B" w:rsidRPr="0077411B" w:rsidDel="00E51871">
          <w:rPr>
            <w:noProof/>
          </w:rPr>
          <w:delText>[46]</w:delText>
        </w:r>
        <w:r w:rsidR="0099670E" w:rsidDel="00E51871">
          <w:fldChar w:fldCharType="end"/>
        </w:r>
        <w:r w:rsidR="00EC6795" w:rsidDel="00E51871">
          <w:delText xml:space="preserve">. </w:delText>
        </w:r>
      </w:del>
      <w:commentRangeStart w:id="824"/>
      <w:r w:rsidR="00715586">
        <w:t xml:space="preserve">Results from the initial </w:t>
      </w:r>
      <w:r w:rsidR="00B47350">
        <w:t>multinomial logit model</w:t>
      </w:r>
      <w:del w:id="825" w:author="MORAN Dominic" w:date="2018-07-15T14:21:00Z">
        <w:r w:rsidR="00715586" w:rsidDel="00AA6C54">
          <w:delText xml:space="preserve"> model</w:delText>
        </w:r>
      </w:del>
      <w:r w:rsidR="0035423D">
        <w:t xml:space="preserve"> </w:t>
      </w:r>
      <w:r w:rsidR="00715586">
        <w:t xml:space="preserve">are provided in </w:t>
      </w:r>
      <w:r w:rsidR="0077411B">
        <w:t>Appendix 3</w:t>
      </w:r>
      <w:r w:rsidR="00715586">
        <w:t>.</w:t>
      </w:r>
      <w:commentRangeEnd w:id="824"/>
      <w:r w:rsidR="00E51871">
        <w:rPr>
          <w:rStyle w:val="CommentReference"/>
        </w:rPr>
        <w:commentReference w:id="824"/>
      </w:r>
      <w:bookmarkStart w:id="826" w:name="_GoBack"/>
      <w:bookmarkEnd w:id="826"/>
    </w:p>
    <w:p w14:paraId="25FBB547" w14:textId="77777777" w:rsidR="008E5986" w:rsidRDefault="006C4EE5" w:rsidP="005878F4">
      <w:pPr>
        <w:rPr>
          <w:bCs/>
        </w:rPr>
      </w:pPr>
      <w:r>
        <w:t xml:space="preserve"> </w:t>
      </w:r>
    </w:p>
    <w:p w14:paraId="44662229" w14:textId="7C78FB30" w:rsidR="008E5986" w:rsidRPr="008E5986" w:rsidRDefault="008E5986" w:rsidP="005878F4">
      <w:r w:rsidRPr="005878F4">
        <w:rPr>
          <w:b/>
        </w:rPr>
        <w:t xml:space="preserve">Table </w:t>
      </w:r>
      <w:r w:rsidRPr="005878F4">
        <w:rPr>
          <w:b/>
        </w:rPr>
        <w:fldChar w:fldCharType="begin"/>
      </w:r>
      <w:r w:rsidRPr="005878F4">
        <w:rPr>
          <w:b/>
        </w:rPr>
        <w:instrText xml:space="preserve"> SEQ Table \* ARABIC </w:instrText>
      </w:r>
      <w:r w:rsidRPr="005878F4">
        <w:rPr>
          <w:b/>
        </w:rPr>
        <w:fldChar w:fldCharType="separate"/>
      </w:r>
      <w:r w:rsidR="00DD5500">
        <w:rPr>
          <w:b/>
          <w:noProof/>
        </w:rPr>
        <w:t>4</w:t>
      </w:r>
      <w:r w:rsidRPr="005878F4">
        <w:rPr>
          <w:b/>
        </w:rPr>
        <w:fldChar w:fldCharType="end"/>
      </w:r>
      <w:r>
        <w:t>:</w:t>
      </w:r>
      <w:r w:rsidRPr="008E5986">
        <w:t xml:space="preserve"> </w:t>
      </w:r>
      <w:r w:rsidRPr="00357A88">
        <w:t xml:space="preserve">RPL model output for estimated marginal utilities for both ovine and bovine models for </w:t>
      </w:r>
      <w:r w:rsidR="00D80AB0">
        <w:t xml:space="preserve">the </w:t>
      </w:r>
      <w:r w:rsidRPr="00357A88">
        <w:t>CE attributes</w:t>
      </w:r>
      <w:r w:rsidR="00D80AB0">
        <w:t xml:space="preserve"> including interaction terms</w:t>
      </w:r>
    </w:p>
    <w:tbl>
      <w:tblPr>
        <w:tblW w:w="7498" w:type="dxa"/>
        <w:jc w:val="center"/>
        <w:tblLook w:val="04A0" w:firstRow="1" w:lastRow="0" w:firstColumn="1" w:lastColumn="0" w:noHBand="0" w:noVBand="1"/>
      </w:tblPr>
      <w:tblGrid>
        <w:gridCol w:w="2431"/>
        <w:gridCol w:w="1516"/>
        <w:gridCol w:w="839"/>
        <w:gridCol w:w="220"/>
        <w:gridCol w:w="79"/>
        <w:gridCol w:w="1337"/>
        <w:gridCol w:w="748"/>
        <w:gridCol w:w="319"/>
        <w:gridCol w:w="9"/>
      </w:tblGrid>
      <w:tr w:rsidR="00357A88" w:rsidRPr="00500F2F" w14:paraId="1980EEBD" w14:textId="77777777" w:rsidTr="001258DC">
        <w:trPr>
          <w:gridAfter w:val="1"/>
          <w:wAfter w:w="9" w:type="dxa"/>
          <w:trHeight w:val="287"/>
          <w:jc w:val="center"/>
        </w:trPr>
        <w:tc>
          <w:tcPr>
            <w:tcW w:w="2431" w:type="dxa"/>
            <w:vMerge w:val="restart"/>
            <w:tcBorders>
              <w:top w:val="single" w:sz="4" w:space="0" w:color="auto"/>
              <w:left w:val="nil"/>
              <w:bottom w:val="single" w:sz="4" w:space="0" w:color="000000"/>
              <w:right w:val="single" w:sz="4" w:space="0" w:color="auto"/>
            </w:tcBorders>
            <w:noWrap/>
            <w:vAlign w:val="center"/>
            <w:hideMark/>
          </w:tcPr>
          <w:p w14:paraId="1D394FAB" w14:textId="77777777" w:rsidR="00357A88" w:rsidRPr="00500F2F" w:rsidRDefault="00357A88" w:rsidP="00357A88">
            <w:pPr>
              <w:spacing w:line="276" w:lineRule="auto"/>
              <w:ind w:firstLine="0"/>
              <w:rPr>
                <w:b/>
                <w:bCs/>
                <w:color w:val="000000"/>
                <w:sz w:val="20"/>
                <w:szCs w:val="20"/>
              </w:rPr>
            </w:pPr>
            <w:r w:rsidRPr="00500F2F">
              <w:rPr>
                <w:b/>
                <w:bCs/>
                <w:color w:val="000000"/>
                <w:sz w:val="20"/>
                <w:szCs w:val="20"/>
              </w:rPr>
              <w:t xml:space="preserve">Attribute </w:t>
            </w:r>
          </w:p>
        </w:tc>
        <w:tc>
          <w:tcPr>
            <w:tcW w:w="2575" w:type="dxa"/>
            <w:gridSpan w:val="3"/>
            <w:tcBorders>
              <w:top w:val="single" w:sz="4" w:space="0" w:color="auto"/>
              <w:left w:val="nil"/>
              <w:bottom w:val="single" w:sz="4" w:space="0" w:color="auto"/>
              <w:right w:val="single" w:sz="4" w:space="0" w:color="000000"/>
            </w:tcBorders>
            <w:noWrap/>
            <w:vAlign w:val="center"/>
            <w:hideMark/>
          </w:tcPr>
          <w:p w14:paraId="3AB2259E" w14:textId="77777777" w:rsidR="00357A88" w:rsidRPr="00500F2F" w:rsidRDefault="00357A88" w:rsidP="00357A88">
            <w:pPr>
              <w:spacing w:line="276" w:lineRule="auto"/>
              <w:ind w:firstLine="0"/>
              <w:jc w:val="center"/>
              <w:rPr>
                <w:b/>
                <w:bCs/>
                <w:color w:val="000000"/>
                <w:sz w:val="20"/>
                <w:szCs w:val="20"/>
              </w:rPr>
            </w:pPr>
            <w:r w:rsidRPr="00500F2F">
              <w:rPr>
                <w:b/>
                <w:bCs/>
                <w:color w:val="000000"/>
                <w:sz w:val="20"/>
                <w:szCs w:val="20"/>
              </w:rPr>
              <w:t>Bovines</w:t>
            </w:r>
          </w:p>
        </w:tc>
        <w:tc>
          <w:tcPr>
            <w:tcW w:w="2483" w:type="dxa"/>
            <w:gridSpan w:val="4"/>
            <w:tcBorders>
              <w:top w:val="single" w:sz="4" w:space="0" w:color="auto"/>
              <w:left w:val="nil"/>
              <w:bottom w:val="single" w:sz="4" w:space="0" w:color="auto"/>
              <w:right w:val="nil"/>
            </w:tcBorders>
            <w:noWrap/>
            <w:vAlign w:val="center"/>
            <w:hideMark/>
          </w:tcPr>
          <w:p w14:paraId="5F59F7B6" w14:textId="77777777" w:rsidR="00357A88" w:rsidRPr="00500F2F" w:rsidRDefault="00357A88" w:rsidP="00357A88">
            <w:pPr>
              <w:spacing w:line="276" w:lineRule="auto"/>
              <w:ind w:firstLine="0"/>
              <w:jc w:val="center"/>
              <w:rPr>
                <w:b/>
                <w:bCs/>
                <w:color w:val="000000"/>
                <w:sz w:val="20"/>
                <w:szCs w:val="20"/>
              </w:rPr>
            </w:pPr>
            <w:proofErr w:type="spellStart"/>
            <w:r w:rsidRPr="00500F2F">
              <w:rPr>
                <w:b/>
                <w:bCs/>
                <w:color w:val="000000"/>
                <w:sz w:val="20"/>
                <w:szCs w:val="20"/>
              </w:rPr>
              <w:t>Ovines</w:t>
            </w:r>
            <w:proofErr w:type="spellEnd"/>
          </w:p>
        </w:tc>
      </w:tr>
      <w:tr w:rsidR="00357A88" w:rsidRPr="00500F2F" w14:paraId="046F9F76" w14:textId="77777777" w:rsidTr="001258DC">
        <w:trPr>
          <w:gridAfter w:val="1"/>
          <w:wAfter w:w="9" w:type="dxa"/>
          <w:trHeight w:val="287"/>
          <w:jc w:val="center"/>
        </w:trPr>
        <w:tc>
          <w:tcPr>
            <w:tcW w:w="2431" w:type="dxa"/>
            <w:vMerge/>
            <w:tcBorders>
              <w:top w:val="single" w:sz="4" w:space="0" w:color="auto"/>
              <w:left w:val="nil"/>
              <w:bottom w:val="single" w:sz="4" w:space="0" w:color="000000"/>
              <w:right w:val="single" w:sz="4" w:space="0" w:color="auto"/>
            </w:tcBorders>
            <w:vAlign w:val="center"/>
            <w:hideMark/>
          </w:tcPr>
          <w:p w14:paraId="0253988A" w14:textId="77777777" w:rsidR="00357A88" w:rsidRPr="00500F2F" w:rsidRDefault="00357A88" w:rsidP="00357A88">
            <w:pPr>
              <w:ind w:firstLine="0"/>
              <w:rPr>
                <w:b/>
                <w:bCs/>
                <w:color w:val="000000"/>
                <w:sz w:val="20"/>
                <w:szCs w:val="20"/>
              </w:rPr>
            </w:pPr>
          </w:p>
        </w:tc>
        <w:tc>
          <w:tcPr>
            <w:tcW w:w="1516" w:type="dxa"/>
            <w:tcBorders>
              <w:top w:val="nil"/>
              <w:left w:val="nil"/>
              <w:bottom w:val="single" w:sz="4" w:space="0" w:color="auto"/>
              <w:right w:val="nil"/>
            </w:tcBorders>
            <w:noWrap/>
            <w:vAlign w:val="center"/>
            <w:hideMark/>
          </w:tcPr>
          <w:p w14:paraId="5C0F8B5F" w14:textId="77777777" w:rsidR="00357A88" w:rsidRPr="00500F2F" w:rsidRDefault="00357A88" w:rsidP="00357A88">
            <w:pPr>
              <w:spacing w:line="276" w:lineRule="auto"/>
              <w:ind w:firstLine="0"/>
              <w:jc w:val="center"/>
              <w:rPr>
                <w:color w:val="000000"/>
                <w:sz w:val="20"/>
                <w:szCs w:val="20"/>
              </w:rPr>
            </w:pPr>
            <w:r w:rsidRPr="00500F2F">
              <w:rPr>
                <w:color w:val="000000"/>
                <w:sz w:val="20"/>
                <w:szCs w:val="20"/>
              </w:rPr>
              <w:t xml:space="preserve">Coefficient </w:t>
            </w:r>
          </w:p>
        </w:tc>
        <w:tc>
          <w:tcPr>
            <w:tcW w:w="1059" w:type="dxa"/>
            <w:gridSpan w:val="2"/>
            <w:tcBorders>
              <w:top w:val="nil"/>
              <w:left w:val="nil"/>
              <w:bottom w:val="single" w:sz="4" w:space="0" w:color="auto"/>
              <w:right w:val="single" w:sz="4" w:space="0" w:color="auto"/>
            </w:tcBorders>
            <w:noWrap/>
            <w:vAlign w:val="center"/>
            <w:hideMark/>
          </w:tcPr>
          <w:p w14:paraId="5B629FEB" w14:textId="77777777" w:rsidR="00357A88" w:rsidRPr="00500F2F" w:rsidRDefault="004E46F6" w:rsidP="00357A88">
            <w:pPr>
              <w:spacing w:line="276" w:lineRule="auto"/>
              <w:ind w:firstLine="0"/>
              <w:jc w:val="center"/>
              <w:rPr>
                <w:color w:val="000000"/>
                <w:sz w:val="20"/>
                <w:szCs w:val="20"/>
              </w:rPr>
            </w:pPr>
            <w:r w:rsidRPr="00500F2F">
              <w:rPr>
                <w:color w:val="000000"/>
                <w:sz w:val="20"/>
                <w:szCs w:val="20"/>
              </w:rPr>
              <w:t>SE</w:t>
            </w:r>
          </w:p>
        </w:tc>
        <w:tc>
          <w:tcPr>
            <w:tcW w:w="1416" w:type="dxa"/>
            <w:gridSpan w:val="2"/>
            <w:tcBorders>
              <w:top w:val="nil"/>
              <w:left w:val="nil"/>
              <w:bottom w:val="single" w:sz="4" w:space="0" w:color="auto"/>
              <w:right w:val="nil"/>
            </w:tcBorders>
            <w:noWrap/>
            <w:vAlign w:val="center"/>
            <w:hideMark/>
          </w:tcPr>
          <w:p w14:paraId="719DD422" w14:textId="77777777" w:rsidR="00357A88" w:rsidRPr="00500F2F" w:rsidRDefault="00357A88" w:rsidP="00357A88">
            <w:pPr>
              <w:spacing w:line="276" w:lineRule="auto"/>
              <w:ind w:firstLine="0"/>
              <w:jc w:val="center"/>
              <w:rPr>
                <w:color w:val="000000"/>
                <w:sz w:val="20"/>
                <w:szCs w:val="20"/>
              </w:rPr>
            </w:pPr>
            <w:r w:rsidRPr="00500F2F">
              <w:rPr>
                <w:color w:val="000000"/>
                <w:sz w:val="20"/>
                <w:szCs w:val="20"/>
              </w:rPr>
              <w:t xml:space="preserve">Coefficient </w:t>
            </w:r>
          </w:p>
        </w:tc>
        <w:tc>
          <w:tcPr>
            <w:tcW w:w="1067" w:type="dxa"/>
            <w:gridSpan w:val="2"/>
            <w:tcBorders>
              <w:top w:val="nil"/>
              <w:left w:val="nil"/>
              <w:bottom w:val="single" w:sz="4" w:space="0" w:color="auto"/>
              <w:right w:val="nil"/>
            </w:tcBorders>
            <w:noWrap/>
            <w:vAlign w:val="center"/>
            <w:hideMark/>
          </w:tcPr>
          <w:p w14:paraId="4EE00D6B" w14:textId="77777777" w:rsidR="00357A88" w:rsidRPr="00500F2F" w:rsidRDefault="004E46F6" w:rsidP="00357A88">
            <w:pPr>
              <w:spacing w:line="276" w:lineRule="auto"/>
              <w:ind w:firstLine="0"/>
              <w:jc w:val="center"/>
              <w:rPr>
                <w:color w:val="000000"/>
                <w:sz w:val="20"/>
                <w:szCs w:val="20"/>
              </w:rPr>
            </w:pPr>
            <w:r w:rsidRPr="00500F2F">
              <w:rPr>
                <w:color w:val="000000"/>
                <w:sz w:val="20"/>
                <w:szCs w:val="20"/>
              </w:rPr>
              <w:t>SE</w:t>
            </w:r>
          </w:p>
        </w:tc>
      </w:tr>
      <w:tr w:rsidR="00357A88" w:rsidRPr="00500F2F" w14:paraId="1D657887" w14:textId="77777777" w:rsidTr="001258DC">
        <w:trPr>
          <w:gridAfter w:val="2"/>
          <w:wAfter w:w="328" w:type="dxa"/>
          <w:trHeight w:val="287"/>
          <w:jc w:val="center"/>
        </w:trPr>
        <w:tc>
          <w:tcPr>
            <w:tcW w:w="2431" w:type="dxa"/>
            <w:noWrap/>
            <w:vAlign w:val="center"/>
            <w:hideMark/>
          </w:tcPr>
          <w:p w14:paraId="49452053" w14:textId="77777777" w:rsidR="00357A88" w:rsidRPr="00500F2F" w:rsidRDefault="00985ECC" w:rsidP="00985ECC">
            <w:pPr>
              <w:spacing w:line="276" w:lineRule="auto"/>
              <w:ind w:firstLine="0"/>
              <w:jc w:val="left"/>
              <w:rPr>
                <w:i/>
                <w:color w:val="000000"/>
                <w:sz w:val="20"/>
                <w:szCs w:val="20"/>
              </w:rPr>
            </w:pPr>
            <w:r w:rsidRPr="00500F2F">
              <w:rPr>
                <w:i/>
                <w:color w:val="000000"/>
                <w:sz w:val="20"/>
                <w:szCs w:val="20"/>
              </w:rPr>
              <w:t>Random parameters</w:t>
            </w:r>
          </w:p>
        </w:tc>
        <w:tc>
          <w:tcPr>
            <w:tcW w:w="1516" w:type="dxa"/>
            <w:noWrap/>
            <w:vAlign w:val="center"/>
            <w:hideMark/>
          </w:tcPr>
          <w:p w14:paraId="7BF5DB4D" w14:textId="77777777" w:rsidR="00357A88" w:rsidRPr="00500F2F" w:rsidRDefault="00357A88" w:rsidP="00357A88">
            <w:pPr>
              <w:spacing w:line="276" w:lineRule="auto"/>
              <w:ind w:firstLine="0"/>
              <w:rPr>
                <w:rFonts w:eastAsiaTheme="minorHAnsi"/>
                <w:sz w:val="20"/>
                <w:szCs w:val="20"/>
              </w:rPr>
            </w:pPr>
          </w:p>
        </w:tc>
        <w:tc>
          <w:tcPr>
            <w:tcW w:w="839" w:type="dxa"/>
            <w:noWrap/>
            <w:vAlign w:val="center"/>
            <w:hideMark/>
          </w:tcPr>
          <w:p w14:paraId="21EB204C" w14:textId="77777777" w:rsidR="00357A88" w:rsidRPr="00500F2F" w:rsidRDefault="00357A88" w:rsidP="00357A88">
            <w:pPr>
              <w:spacing w:line="276" w:lineRule="auto"/>
              <w:ind w:firstLine="0"/>
              <w:rPr>
                <w:rFonts w:eastAsiaTheme="minorHAnsi"/>
                <w:sz w:val="20"/>
                <w:szCs w:val="20"/>
              </w:rPr>
            </w:pPr>
          </w:p>
        </w:tc>
        <w:tc>
          <w:tcPr>
            <w:tcW w:w="299" w:type="dxa"/>
            <w:gridSpan w:val="2"/>
            <w:noWrap/>
            <w:vAlign w:val="center"/>
            <w:hideMark/>
          </w:tcPr>
          <w:p w14:paraId="5442B8E2" w14:textId="77777777" w:rsidR="00357A88" w:rsidRPr="00500F2F" w:rsidRDefault="00357A88" w:rsidP="00357A88">
            <w:pPr>
              <w:spacing w:line="276" w:lineRule="auto"/>
              <w:ind w:firstLine="0"/>
              <w:rPr>
                <w:rFonts w:eastAsiaTheme="minorHAnsi"/>
                <w:sz w:val="20"/>
                <w:szCs w:val="20"/>
              </w:rPr>
            </w:pPr>
          </w:p>
        </w:tc>
        <w:tc>
          <w:tcPr>
            <w:tcW w:w="2085" w:type="dxa"/>
            <w:gridSpan w:val="2"/>
            <w:noWrap/>
            <w:vAlign w:val="center"/>
            <w:hideMark/>
          </w:tcPr>
          <w:p w14:paraId="1EBB9590" w14:textId="77777777" w:rsidR="00357A88" w:rsidRPr="00500F2F" w:rsidRDefault="00357A88" w:rsidP="00357A88">
            <w:pPr>
              <w:spacing w:line="276" w:lineRule="auto"/>
              <w:ind w:firstLine="0"/>
              <w:rPr>
                <w:rFonts w:eastAsiaTheme="minorHAnsi"/>
                <w:sz w:val="20"/>
                <w:szCs w:val="20"/>
              </w:rPr>
            </w:pPr>
          </w:p>
        </w:tc>
      </w:tr>
      <w:tr w:rsidR="00357A88" w:rsidRPr="00500F2F" w14:paraId="4FD60468" w14:textId="77777777" w:rsidTr="001258DC">
        <w:trPr>
          <w:gridAfter w:val="1"/>
          <w:wAfter w:w="9" w:type="dxa"/>
          <w:trHeight w:val="287"/>
          <w:jc w:val="center"/>
        </w:trPr>
        <w:tc>
          <w:tcPr>
            <w:tcW w:w="2431" w:type="dxa"/>
            <w:noWrap/>
            <w:vAlign w:val="center"/>
            <w:hideMark/>
          </w:tcPr>
          <w:p w14:paraId="58CD83E5"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 xml:space="preserve">[CL] Contract Length </w:t>
            </w:r>
          </w:p>
        </w:tc>
        <w:tc>
          <w:tcPr>
            <w:tcW w:w="1516" w:type="dxa"/>
            <w:noWrap/>
            <w:vAlign w:val="center"/>
            <w:hideMark/>
          </w:tcPr>
          <w:p w14:paraId="5F49D283" w14:textId="705F72A8" w:rsidR="00357A88" w:rsidRPr="00500F2F" w:rsidRDefault="00E8653F" w:rsidP="00357A88">
            <w:pPr>
              <w:spacing w:line="276" w:lineRule="auto"/>
              <w:ind w:firstLine="0"/>
              <w:jc w:val="left"/>
              <w:rPr>
                <w:color w:val="000000"/>
                <w:sz w:val="20"/>
                <w:szCs w:val="20"/>
              </w:rPr>
            </w:pPr>
            <w:r w:rsidRPr="00500F2F">
              <w:rPr>
                <w:color w:val="000000"/>
                <w:sz w:val="20"/>
                <w:szCs w:val="20"/>
              </w:rPr>
              <w:t>-0.8</w:t>
            </w:r>
            <w:r w:rsidR="006C02E9">
              <w:rPr>
                <w:color w:val="000000"/>
                <w:sz w:val="20"/>
                <w:szCs w:val="20"/>
              </w:rPr>
              <w:t>29</w:t>
            </w:r>
            <w:r w:rsidR="00357A88" w:rsidRPr="00500F2F">
              <w:rPr>
                <w:color w:val="000000"/>
                <w:sz w:val="20"/>
                <w:szCs w:val="20"/>
              </w:rPr>
              <w:t>***</w:t>
            </w:r>
          </w:p>
        </w:tc>
        <w:tc>
          <w:tcPr>
            <w:tcW w:w="1059" w:type="dxa"/>
            <w:gridSpan w:val="2"/>
            <w:noWrap/>
            <w:vAlign w:val="center"/>
          </w:tcPr>
          <w:p w14:paraId="2E1DE221" w14:textId="18BE869A"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175</w:t>
            </w:r>
          </w:p>
        </w:tc>
        <w:tc>
          <w:tcPr>
            <w:tcW w:w="1416" w:type="dxa"/>
            <w:gridSpan w:val="2"/>
            <w:noWrap/>
            <w:vAlign w:val="center"/>
            <w:hideMark/>
          </w:tcPr>
          <w:p w14:paraId="4B78CD1A" w14:textId="603E8741" w:rsidR="00357A88" w:rsidRPr="00500F2F" w:rsidRDefault="000C68C6" w:rsidP="00795A56">
            <w:pPr>
              <w:spacing w:line="276" w:lineRule="auto"/>
              <w:ind w:firstLine="0"/>
              <w:jc w:val="left"/>
              <w:rPr>
                <w:color w:val="000000"/>
                <w:sz w:val="20"/>
                <w:szCs w:val="20"/>
              </w:rPr>
            </w:pPr>
            <w:r w:rsidRPr="00500F2F">
              <w:rPr>
                <w:color w:val="000000"/>
                <w:sz w:val="20"/>
                <w:szCs w:val="20"/>
              </w:rPr>
              <w:t>-</w:t>
            </w:r>
            <w:r w:rsidR="00795A56">
              <w:rPr>
                <w:color w:val="000000"/>
                <w:sz w:val="20"/>
                <w:szCs w:val="20"/>
              </w:rPr>
              <w:t>0.984</w:t>
            </w:r>
            <w:r w:rsidR="00357A88" w:rsidRPr="00500F2F">
              <w:rPr>
                <w:color w:val="000000"/>
                <w:sz w:val="20"/>
                <w:szCs w:val="20"/>
              </w:rPr>
              <w:t>***</w:t>
            </w:r>
          </w:p>
        </w:tc>
        <w:tc>
          <w:tcPr>
            <w:tcW w:w="1067" w:type="dxa"/>
            <w:gridSpan w:val="2"/>
            <w:noWrap/>
            <w:vAlign w:val="center"/>
          </w:tcPr>
          <w:p w14:paraId="7461325D" w14:textId="59D7A320"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213</w:t>
            </w:r>
          </w:p>
        </w:tc>
      </w:tr>
      <w:tr w:rsidR="00357A88" w:rsidRPr="00500F2F" w14:paraId="5A583873" w14:textId="77777777" w:rsidTr="001258DC">
        <w:trPr>
          <w:gridAfter w:val="1"/>
          <w:wAfter w:w="9" w:type="dxa"/>
          <w:trHeight w:val="287"/>
          <w:jc w:val="center"/>
        </w:trPr>
        <w:tc>
          <w:tcPr>
            <w:tcW w:w="2431" w:type="dxa"/>
            <w:noWrap/>
            <w:vAlign w:val="center"/>
            <w:hideMark/>
          </w:tcPr>
          <w:p w14:paraId="6073F5E7"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 xml:space="preserve">[SS] Scheme Support </w:t>
            </w:r>
          </w:p>
        </w:tc>
        <w:tc>
          <w:tcPr>
            <w:tcW w:w="1516" w:type="dxa"/>
            <w:noWrap/>
            <w:vAlign w:val="center"/>
            <w:hideMark/>
          </w:tcPr>
          <w:p w14:paraId="5BAD7CE0" w14:textId="4099ECA6" w:rsidR="00357A88" w:rsidRPr="00500F2F" w:rsidRDefault="00357A88" w:rsidP="006C02E9">
            <w:pPr>
              <w:spacing w:line="276" w:lineRule="auto"/>
              <w:ind w:firstLine="0"/>
              <w:jc w:val="left"/>
              <w:rPr>
                <w:color w:val="000000"/>
                <w:sz w:val="20"/>
                <w:szCs w:val="20"/>
              </w:rPr>
            </w:pPr>
            <w:r w:rsidRPr="00500F2F">
              <w:rPr>
                <w:color w:val="000000"/>
                <w:sz w:val="20"/>
                <w:szCs w:val="20"/>
              </w:rPr>
              <w:t>0.</w:t>
            </w:r>
            <w:r w:rsidR="006C02E9" w:rsidRPr="00500F2F">
              <w:rPr>
                <w:color w:val="000000"/>
                <w:sz w:val="20"/>
                <w:szCs w:val="20"/>
              </w:rPr>
              <w:t>1</w:t>
            </w:r>
            <w:r w:rsidR="006C02E9">
              <w:rPr>
                <w:color w:val="000000"/>
                <w:sz w:val="20"/>
                <w:szCs w:val="20"/>
              </w:rPr>
              <w:t>47</w:t>
            </w:r>
          </w:p>
        </w:tc>
        <w:tc>
          <w:tcPr>
            <w:tcW w:w="1059" w:type="dxa"/>
            <w:gridSpan w:val="2"/>
            <w:noWrap/>
            <w:vAlign w:val="center"/>
          </w:tcPr>
          <w:p w14:paraId="299C950A" w14:textId="6C1876F7"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230</w:t>
            </w:r>
          </w:p>
        </w:tc>
        <w:tc>
          <w:tcPr>
            <w:tcW w:w="1416" w:type="dxa"/>
            <w:gridSpan w:val="2"/>
            <w:noWrap/>
            <w:vAlign w:val="center"/>
            <w:hideMark/>
          </w:tcPr>
          <w:p w14:paraId="770E572D" w14:textId="5FE42DCC" w:rsidR="00357A88" w:rsidRPr="00500F2F" w:rsidRDefault="007E5EBB" w:rsidP="00C77BFD">
            <w:pPr>
              <w:spacing w:line="276" w:lineRule="auto"/>
              <w:ind w:firstLine="0"/>
              <w:jc w:val="left"/>
              <w:rPr>
                <w:color w:val="000000"/>
                <w:sz w:val="20"/>
                <w:szCs w:val="20"/>
              </w:rPr>
            </w:pPr>
            <w:r>
              <w:rPr>
                <w:color w:val="000000"/>
                <w:sz w:val="20"/>
                <w:szCs w:val="20"/>
              </w:rPr>
              <w:t>0.618</w:t>
            </w:r>
          </w:p>
        </w:tc>
        <w:tc>
          <w:tcPr>
            <w:tcW w:w="1067" w:type="dxa"/>
            <w:gridSpan w:val="2"/>
            <w:noWrap/>
            <w:vAlign w:val="center"/>
          </w:tcPr>
          <w:p w14:paraId="7C33628A" w14:textId="4FBDC46D"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259</w:t>
            </w:r>
          </w:p>
        </w:tc>
      </w:tr>
      <w:tr w:rsidR="00357A88" w:rsidRPr="00500F2F" w14:paraId="311D1ACF" w14:textId="77777777" w:rsidTr="001258DC">
        <w:trPr>
          <w:gridAfter w:val="1"/>
          <w:wAfter w:w="9" w:type="dxa"/>
          <w:trHeight w:val="287"/>
          <w:jc w:val="center"/>
        </w:trPr>
        <w:tc>
          <w:tcPr>
            <w:tcW w:w="2431" w:type="dxa"/>
            <w:noWrap/>
            <w:vAlign w:val="center"/>
            <w:hideMark/>
          </w:tcPr>
          <w:p w14:paraId="057A7869"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[SOS] Structure of Scheme</w:t>
            </w:r>
          </w:p>
        </w:tc>
        <w:tc>
          <w:tcPr>
            <w:tcW w:w="1516" w:type="dxa"/>
            <w:noWrap/>
            <w:vAlign w:val="center"/>
            <w:hideMark/>
          </w:tcPr>
          <w:p w14:paraId="466A0573" w14:textId="3E255C52" w:rsidR="00357A88" w:rsidRPr="00500F2F" w:rsidRDefault="00E8653F" w:rsidP="00357A88">
            <w:pPr>
              <w:spacing w:line="276" w:lineRule="auto"/>
              <w:ind w:firstLine="0"/>
              <w:jc w:val="left"/>
              <w:rPr>
                <w:color w:val="000000"/>
                <w:sz w:val="20"/>
                <w:szCs w:val="20"/>
              </w:rPr>
            </w:pPr>
            <w:r w:rsidRPr="00500F2F">
              <w:rPr>
                <w:color w:val="000000"/>
                <w:sz w:val="20"/>
                <w:szCs w:val="20"/>
              </w:rPr>
              <w:t>-</w:t>
            </w:r>
            <w:r w:rsidR="00846D11">
              <w:rPr>
                <w:color w:val="000000"/>
                <w:sz w:val="20"/>
                <w:szCs w:val="20"/>
              </w:rPr>
              <w:t>0</w:t>
            </w:r>
            <w:r w:rsidRPr="00500F2F">
              <w:rPr>
                <w:color w:val="000000"/>
                <w:sz w:val="20"/>
                <w:szCs w:val="20"/>
              </w:rPr>
              <w:t>.5</w:t>
            </w:r>
            <w:r w:rsidR="006C02E9">
              <w:rPr>
                <w:color w:val="000000"/>
                <w:sz w:val="20"/>
                <w:szCs w:val="20"/>
              </w:rPr>
              <w:t>54</w:t>
            </w:r>
            <w:r w:rsidR="00357A88" w:rsidRPr="00500F2F">
              <w:rPr>
                <w:color w:val="000000"/>
                <w:sz w:val="20"/>
                <w:szCs w:val="20"/>
              </w:rPr>
              <w:t>**</w:t>
            </w:r>
          </w:p>
        </w:tc>
        <w:tc>
          <w:tcPr>
            <w:tcW w:w="1059" w:type="dxa"/>
            <w:gridSpan w:val="2"/>
            <w:noWrap/>
            <w:vAlign w:val="center"/>
          </w:tcPr>
          <w:p w14:paraId="6C5FD42E" w14:textId="3A537DA5"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221</w:t>
            </w:r>
          </w:p>
        </w:tc>
        <w:tc>
          <w:tcPr>
            <w:tcW w:w="1416" w:type="dxa"/>
            <w:gridSpan w:val="2"/>
            <w:noWrap/>
            <w:vAlign w:val="center"/>
            <w:hideMark/>
          </w:tcPr>
          <w:p w14:paraId="335BECE3" w14:textId="3E95E986" w:rsidR="00357A88" w:rsidRPr="00500F2F" w:rsidRDefault="007E5EBB" w:rsidP="00357A88">
            <w:pPr>
              <w:spacing w:line="276" w:lineRule="auto"/>
              <w:ind w:firstLine="0"/>
              <w:jc w:val="left"/>
              <w:rPr>
                <w:color w:val="000000"/>
                <w:sz w:val="20"/>
                <w:szCs w:val="20"/>
              </w:rPr>
            </w:pPr>
            <w:r>
              <w:rPr>
                <w:color w:val="000000"/>
                <w:sz w:val="20"/>
                <w:szCs w:val="20"/>
              </w:rPr>
              <w:t>1.499</w:t>
            </w:r>
            <w:r w:rsidR="000C68C6" w:rsidRPr="00500F2F">
              <w:rPr>
                <w:color w:val="000000"/>
                <w:sz w:val="20"/>
                <w:szCs w:val="20"/>
              </w:rPr>
              <w:t>**</w:t>
            </w:r>
            <w:r>
              <w:rPr>
                <w:color w:val="000000"/>
                <w:sz w:val="20"/>
                <w:szCs w:val="20"/>
              </w:rPr>
              <w:t>*</w:t>
            </w:r>
          </w:p>
        </w:tc>
        <w:tc>
          <w:tcPr>
            <w:tcW w:w="1067" w:type="dxa"/>
            <w:gridSpan w:val="2"/>
            <w:noWrap/>
            <w:vAlign w:val="center"/>
          </w:tcPr>
          <w:p w14:paraId="689B83D3" w14:textId="182CA115"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466</w:t>
            </w:r>
          </w:p>
        </w:tc>
      </w:tr>
      <w:tr w:rsidR="00357A88" w:rsidRPr="00500F2F" w14:paraId="21F342E0" w14:textId="77777777" w:rsidTr="001258DC">
        <w:trPr>
          <w:gridAfter w:val="1"/>
          <w:wAfter w:w="9" w:type="dxa"/>
          <w:trHeight w:val="287"/>
          <w:jc w:val="center"/>
        </w:trPr>
        <w:tc>
          <w:tcPr>
            <w:tcW w:w="2431" w:type="dxa"/>
            <w:noWrap/>
            <w:vAlign w:val="center"/>
            <w:hideMark/>
          </w:tcPr>
          <w:p w14:paraId="449A32EB" w14:textId="77777777" w:rsidR="00357A88" w:rsidRPr="00500F2F" w:rsidRDefault="00357A88" w:rsidP="00357A88">
            <w:pPr>
              <w:spacing w:line="276" w:lineRule="auto"/>
              <w:ind w:firstLine="0"/>
              <w:jc w:val="left"/>
              <w:rPr>
                <w:color w:val="000000"/>
                <w:sz w:val="20"/>
                <w:szCs w:val="20"/>
              </w:rPr>
            </w:pPr>
            <w:commentRangeStart w:id="827"/>
            <w:r w:rsidRPr="00500F2F">
              <w:rPr>
                <w:color w:val="000000"/>
                <w:sz w:val="20"/>
                <w:szCs w:val="20"/>
              </w:rPr>
              <w:t>[COS] Subsidy</w:t>
            </w:r>
            <w:commentRangeEnd w:id="827"/>
            <w:r w:rsidR="00233506">
              <w:rPr>
                <w:rStyle w:val="CommentReference"/>
              </w:rPr>
              <w:commentReference w:id="827"/>
            </w:r>
          </w:p>
        </w:tc>
        <w:tc>
          <w:tcPr>
            <w:tcW w:w="1516" w:type="dxa"/>
            <w:noWrap/>
            <w:vAlign w:val="center"/>
            <w:hideMark/>
          </w:tcPr>
          <w:p w14:paraId="6AA0324B" w14:textId="032C6F96" w:rsidR="00357A88" w:rsidRPr="00500F2F" w:rsidRDefault="00846D11" w:rsidP="00357A88">
            <w:pPr>
              <w:spacing w:line="276" w:lineRule="auto"/>
              <w:ind w:firstLine="0"/>
              <w:jc w:val="left"/>
              <w:rPr>
                <w:color w:val="000000"/>
                <w:sz w:val="20"/>
                <w:szCs w:val="20"/>
              </w:rPr>
            </w:pPr>
            <w:r>
              <w:rPr>
                <w:color w:val="000000"/>
                <w:sz w:val="20"/>
                <w:szCs w:val="20"/>
              </w:rPr>
              <w:t>0</w:t>
            </w:r>
            <w:r w:rsidR="00357A88" w:rsidRPr="00500F2F">
              <w:rPr>
                <w:color w:val="000000"/>
                <w:sz w:val="20"/>
                <w:szCs w:val="20"/>
              </w:rPr>
              <w:t>.0</w:t>
            </w:r>
            <w:r w:rsidR="006C02E9">
              <w:rPr>
                <w:color w:val="000000"/>
                <w:sz w:val="20"/>
                <w:szCs w:val="20"/>
              </w:rPr>
              <w:t>22</w:t>
            </w:r>
            <w:r w:rsidR="00357A88" w:rsidRPr="00500F2F">
              <w:rPr>
                <w:color w:val="000000"/>
                <w:sz w:val="20"/>
                <w:szCs w:val="20"/>
              </w:rPr>
              <w:t>***</w:t>
            </w:r>
          </w:p>
        </w:tc>
        <w:tc>
          <w:tcPr>
            <w:tcW w:w="1059" w:type="dxa"/>
            <w:gridSpan w:val="2"/>
            <w:noWrap/>
            <w:vAlign w:val="center"/>
          </w:tcPr>
          <w:p w14:paraId="1EB647AE" w14:textId="5AC16F82"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sidRPr="00500F2F">
              <w:rPr>
                <w:color w:val="000000"/>
                <w:sz w:val="20"/>
                <w:szCs w:val="20"/>
              </w:rPr>
              <w:t>00</w:t>
            </w:r>
            <w:r w:rsidR="006C02E9">
              <w:rPr>
                <w:color w:val="000000"/>
                <w:sz w:val="20"/>
                <w:szCs w:val="20"/>
              </w:rPr>
              <w:t>3</w:t>
            </w:r>
          </w:p>
        </w:tc>
        <w:tc>
          <w:tcPr>
            <w:tcW w:w="1416" w:type="dxa"/>
            <w:gridSpan w:val="2"/>
            <w:noWrap/>
            <w:vAlign w:val="center"/>
            <w:hideMark/>
          </w:tcPr>
          <w:p w14:paraId="51E8AF48" w14:textId="26EB9E13" w:rsidR="00357A88" w:rsidRPr="00500F2F" w:rsidRDefault="000C68C6"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594</w:t>
            </w:r>
            <w:r w:rsidR="00357A88" w:rsidRPr="00500F2F">
              <w:rPr>
                <w:color w:val="000000"/>
                <w:sz w:val="20"/>
                <w:szCs w:val="20"/>
              </w:rPr>
              <w:t>***</w:t>
            </w:r>
          </w:p>
        </w:tc>
        <w:tc>
          <w:tcPr>
            <w:tcW w:w="1067" w:type="dxa"/>
            <w:gridSpan w:val="2"/>
            <w:noWrap/>
            <w:vAlign w:val="center"/>
          </w:tcPr>
          <w:p w14:paraId="66994B86" w14:textId="381BF97F"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108</w:t>
            </w:r>
          </w:p>
        </w:tc>
      </w:tr>
      <w:tr w:rsidR="00357A88" w:rsidRPr="00500F2F" w14:paraId="64936D1E" w14:textId="77777777" w:rsidTr="001258DC">
        <w:trPr>
          <w:gridAfter w:val="1"/>
          <w:wAfter w:w="9" w:type="dxa"/>
          <w:trHeight w:val="333"/>
          <w:jc w:val="center"/>
        </w:trPr>
        <w:tc>
          <w:tcPr>
            <w:tcW w:w="2431" w:type="dxa"/>
            <w:tcBorders>
              <w:top w:val="nil"/>
              <w:left w:val="nil"/>
              <w:bottom w:val="single" w:sz="4" w:space="0" w:color="auto"/>
              <w:right w:val="nil"/>
            </w:tcBorders>
            <w:noWrap/>
            <w:vAlign w:val="center"/>
            <w:hideMark/>
          </w:tcPr>
          <w:p w14:paraId="4DE55745"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[N0] Nothing option</w:t>
            </w:r>
          </w:p>
        </w:tc>
        <w:tc>
          <w:tcPr>
            <w:tcW w:w="1516" w:type="dxa"/>
            <w:tcBorders>
              <w:top w:val="nil"/>
              <w:left w:val="nil"/>
              <w:bottom w:val="single" w:sz="4" w:space="0" w:color="auto"/>
              <w:right w:val="nil"/>
            </w:tcBorders>
            <w:noWrap/>
            <w:vAlign w:val="center"/>
            <w:hideMark/>
          </w:tcPr>
          <w:p w14:paraId="7251DB57" w14:textId="243F58A0" w:rsidR="00357A88" w:rsidRPr="00500F2F" w:rsidRDefault="006C02E9" w:rsidP="00357A88">
            <w:pPr>
              <w:spacing w:line="276" w:lineRule="auto"/>
              <w:ind w:firstLine="0"/>
              <w:jc w:val="left"/>
              <w:rPr>
                <w:color w:val="000000"/>
                <w:sz w:val="20"/>
                <w:szCs w:val="20"/>
              </w:rPr>
            </w:pPr>
            <w:r>
              <w:rPr>
                <w:color w:val="000000"/>
                <w:sz w:val="20"/>
                <w:szCs w:val="20"/>
              </w:rPr>
              <w:t>1.90</w:t>
            </w:r>
            <w:r w:rsidR="00357A88" w:rsidRPr="00500F2F">
              <w:rPr>
                <w:color w:val="000000"/>
                <w:sz w:val="20"/>
                <w:szCs w:val="20"/>
              </w:rPr>
              <w:t>***</w:t>
            </w:r>
          </w:p>
        </w:tc>
        <w:tc>
          <w:tcPr>
            <w:tcW w:w="1059" w:type="dxa"/>
            <w:gridSpan w:val="2"/>
            <w:tcBorders>
              <w:top w:val="nil"/>
              <w:left w:val="nil"/>
              <w:bottom w:val="single" w:sz="4" w:space="0" w:color="auto"/>
              <w:right w:val="nil"/>
            </w:tcBorders>
            <w:noWrap/>
            <w:vAlign w:val="center"/>
            <w:hideMark/>
          </w:tcPr>
          <w:p w14:paraId="49587A50" w14:textId="2D37C3A6"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516</w:t>
            </w:r>
          </w:p>
        </w:tc>
        <w:tc>
          <w:tcPr>
            <w:tcW w:w="1416" w:type="dxa"/>
            <w:gridSpan w:val="2"/>
            <w:tcBorders>
              <w:top w:val="nil"/>
              <w:left w:val="nil"/>
              <w:bottom w:val="single" w:sz="4" w:space="0" w:color="auto"/>
              <w:right w:val="nil"/>
            </w:tcBorders>
            <w:noWrap/>
            <w:vAlign w:val="center"/>
            <w:hideMark/>
          </w:tcPr>
          <w:p w14:paraId="62592381" w14:textId="77777777" w:rsidR="00357A88" w:rsidRPr="00500F2F" w:rsidRDefault="000C68C6" w:rsidP="00357A88">
            <w:pPr>
              <w:spacing w:line="276" w:lineRule="auto"/>
              <w:ind w:firstLine="0"/>
              <w:jc w:val="left"/>
              <w:rPr>
                <w:color w:val="000000"/>
                <w:sz w:val="20"/>
                <w:szCs w:val="20"/>
              </w:rPr>
            </w:pPr>
            <w:r w:rsidRPr="00500F2F">
              <w:rPr>
                <w:color w:val="000000"/>
                <w:sz w:val="20"/>
                <w:szCs w:val="20"/>
              </w:rPr>
              <w:t>2.301</w:t>
            </w:r>
            <w:r w:rsidR="00357A88" w:rsidRPr="00500F2F">
              <w:rPr>
                <w:color w:val="000000"/>
                <w:sz w:val="20"/>
                <w:szCs w:val="20"/>
              </w:rPr>
              <w:t>***</w:t>
            </w:r>
          </w:p>
        </w:tc>
        <w:tc>
          <w:tcPr>
            <w:tcW w:w="1067" w:type="dxa"/>
            <w:gridSpan w:val="2"/>
            <w:tcBorders>
              <w:top w:val="nil"/>
              <w:left w:val="nil"/>
              <w:bottom w:val="single" w:sz="4" w:space="0" w:color="auto"/>
              <w:right w:val="nil"/>
            </w:tcBorders>
            <w:noWrap/>
            <w:vAlign w:val="bottom"/>
            <w:hideMark/>
          </w:tcPr>
          <w:p w14:paraId="10B400E8" w14:textId="4F5982C2"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492</w:t>
            </w:r>
          </w:p>
        </w:tc>
      </w:tr>
      <w:tr w:rsidR="00C33B45" w:rsidRPr="00500F2F" w14:paraId="25B711B9" w14:textId="77777777" w:rsidTr="001258DC">
        <w:trPr>
          <w:gridAfter w:val="1"/>
          <w:wAfter w:w="9" w:type="dxa"/>
          <w:trHeight w:val="333"/>
          <w:jc w:val="center"/>
        </w:trPr>
        <w:tc>
          <w:tcPr>
            <w:tcW w:w="7489" w:type="dxa"/>
            <w:gridSpan w:val="8"/>
            <w:tcBorders>
              <w:top w:val="single" w:sz="4" w:space="0" w:color="auto"/>
              <w:left w:val="nil"/>
              <w:right w:val="nil"/>
            </w:tcBorders>
            <w:noWrap/>
            <w:vAlign w:val="center"/>
          </w:tcPr>
          <w:p w14:paraId="06CDF184" w14:textId="77777777" w:rsidR="00C33B45" w:rsidRPr="00500F2F" w:rsidRDefault="00C33B45" w:rsidP="00357A88">
            <w:pPr>
              <w:spacing w:line="276" w:lineRule="auto"/>
              <w:ind w:firstLine="0"/>
              <w:jc w:val="left"/>
              <w:rPr>
                <w:i/>
                <w:color w:val="000000"/>
                <w:sz w:val="20"/>
                <w:szCs w:val="20"/>
              </w:rPr>
            </w:pPr>
            <w:r w:rsidRPr="00500F2F">
              <w:rPr>
                <w:i/>
                <w:color w:val="000000"/>
                <w:sz w:val="20"/>
                <w:szCs w:val="20"/>
              </w:rPr>
              <w:t xml:space="preserve">Standard deviations of random parameters </w:t>
            </w:r>
          </w:p>
        </w:tc>
      </w:tr>
      <w:tr w:rsidR="00CE6AF1" w:rsidRPr="00500F2F" w14:paraId="2A52083C" w14:textId="77777777" w:rsidTr="001258DC">
        <w:trPr>
          <w:gridAfter w:val="1"/>
          <w:wAfter w:w="9" w:type="dxa"/>
          <w:trHeight w:val="333"/>
          <w:jc w:val="center"/>
        </w:trPr>
        <w:tc>
          <w:tcPr>
            <w:tcW w:w="2431" w:type="dxa"/>
            <w:tcBorders>
              <w:top w:val="nil"/>
              <w:left w:val="nil"/>
              <w:right w:val="nil"/>
            </w:tcBorders>
            <w:noWrap/>
            <w:vAlign w:val="center"/>
          </w:tcPr>
          <w:p w14:paraId="7B2FA598"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 xml:space="preserve">[CL] Contract Length </w:t>
            </w:r>
          </w:p>
        </w:tc>
        <w:tc>
          <w:tcPr>
            <w:tcW w:w="1516" w:type="dxa"/>
            <w:tcBorders>
              <w:top w:val="nil"/>
              <w:left w:val="nil"/>
              <w:right w:val="nil"/>
            </w:tcBorders>
            <w:noWrap/>
            <w:vAlign w:val="center"/>
          </w:tcPr>
          <w:p w14:paraId="6DF0ABAE" w14:textId="37FA22F2" w:rsidR="00CE6AF1" w:rsidRPr="00500F2F" w:rsidRDefault="00CE6AF1" w:rsidP="00F34F2A">
            <w:pPr>
              <w:spacing w:line="276" w:lineRule="auto"/>
              <w:ind w:firstLine="0"/>
              <w:jc w:val="left"/>
              <w:rPr>
                <w:color w:val="000000"/>
                <w:sz w:val="20"/>
                <w:szCs w:val="20"/>
              </w:rPr>
            </w:pPr>
            <w:r w:rsidRPr="00500F2F">
              <w:rPr>
                <w:color w:val="000000"/>
                <w:sz w:val="20"/>
                <w:szCs w:val="20"/>
              </w:rPr>
              <w:t>0.</w:t>
            </w:r>
            <w:r w:rsidR="00F34F2A">
              <w:rPr>
                <w:color w:val="000000"/>
                <w:sz w:val="20"/>
                <w:szCs w:val="20"/>
              </w:rPr>
              <w:t>501</w:t>
            </w:r>
          </w:p>
        </w:tc>
        <w:tc>
          <w:tcPr>
            <w:tcW w:w="1059" w:type="dxa"/>
            <w:gridSpan w:val="2"/>
            <w:tcBorders>
              <w:top w:val="nil"/>
              <w:left w:val="nil"/>
              <w:right w:val="nil"/>
            </w:tcBorders>
            <w:noWrap/>
            <w:vAlign w:val="center"/>
          </w:tcPr>
          <w:p w14:paraId="44F72EF7" w14:textId="121B68EC" w:rsidR="00CE6AF1" w:rsidRPr="00500F2F" w:rsidRDefault="00CE6AF1" w:rsidP="00F34F2A">
            <w:pPr>
              <w:spacing w:line="276" w:lineRule="auto"/>
              <w:ind w:firstLine="0"/>
              <w:jc w:val="left"/>
              <w:rPr>
                <w:color w:val="000000"/>
                <w:sz w:val="20"/>
                <w:szCs w:val="20"/>
              </w:rPr>
            </w:pPr>
            <w:r w:rsidRPr="00500F2F">
              <w:rPr>
                <w:color w:val="000000"/>
                <w:sz w:val="20"/>
                <w:szCs w:val="20"/>
              </w:rPr>
              <w:t>0.</w:t>
            </w:r>
            <w:r w:rsidR="00F34F2A">
              <w:rPr>
                <w:color w:val="000000"/>
                <w:sz w:val="20"/>
                <w:szCs w:val="20"/>
              </w:rPr>
              <w:t>311</w:t>
            </w:r>
          </w:p>
        </w:tc>
        <w:tc>
          <w:tcPr>
            <w:tcW w:w="1416" w:type="dxa"/>
            <w:gridSpan w:val="2"/>
            <w:tcBorders>
              <w:top w:val="nil"/>
              <w:left w:val="nil"/>
              <w:right w:val="nil"/>
            </w:tcBorders>
            <w:noWrap/>
            <w:vAlign w:val="center"/>
          </w:tcPr>
          <w:p w14:paraId="59D1A434" w14:textId="4094D264"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652</w:t>
            </w:r>
            <w:r w:rsidRPr="00500F2F">
              <w:rPr>
                <w:color w:val="000000"/>
                <w:sz w:val="20"/>
                <w:szCs w:val="20"/>
              </w:rPr>
              <w:t>**</w:t>
            </w:r>
          </w:p>
        </w:tc>
        <w:tc>
          <w:tcPr>
            <w:tcW w:w="1067" w:type="dxa"/>
            <w:gridSpan w:val="2"/>
            <w:tcBorders>
              <w:top w:val="nil"/>
              <w:left w:val="nil"/>
              <w:right w:val="nil"/>
            </w:tcBorders>
            <w:noWrap/>
            <w:vAlign w:val="center"/>
          </w:tcPr>
          <w:p w14:paraId="5A953D00" w14:textId="28582A0F"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2</w:t>
            </w:r>
            <w:r w:rsidR="007E5EBB">
              <w:rPr>
                <w:color w:val="000000"/>
                <w:sz w:val="20"/>
                <w:szCs w:val="20"/>
              </w:rPr>
              <w:t>91</w:t>
            </w:r>
          </w:p>
        </w:tc>
      </w:tr>
      <w:tr w:rsidR="00CE6AF1" w:rsidRPr="00500F2F" w14:paraId="5BAD0A83" w14:textId="77777777" w:rsidTr="001258DC">
        <w:trPr>
          <w:gridAfter w:val="1"/>
          <w:wAfter w:w="9" w:type="dxa"/>
          <w:trHeight w:val="333"/>
          <w:jc w:val="center"/>
        </w:trPr>
        <w:tc>
          <w:tcPr>
            <w:tcW w:w="2431" w:type="dxa"/>
            <w:tcBorders>
              <w:top w:val="nil"/>
              <w:left w:val="nil"/>
              <w:right w:val="nil"/>
            </w:tcBorders>
            <w:noWrap/>
            <w:vAlign w:val="center"/>
          </w:tcPr>
          <w:p w14:paraId="2812BA78"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 xml:space="preserve">[SS] Scheme Support </w:t>
            </w:r>
          </w:p>
        </w:tc>
        <w:tc>
          <w:tcPr>
            <w:tcW w:w="1516" w:type="dxa"/>
            <w:tcBorders>
              <w:top w:val="nil"/>
              <w:left w:val="nil"/>
              <w:right w:val="nil"/>
            </w:tcBorders>
            <w:noWrap/>
            <w:vAlign w:val="center"/>
          </w:tcPr>
          <w:p w14:paraId="71884ACF" w14:textId="59525238" w:rsidR="00CE6AF1" w:rsidRPr="00500F2F" w:rsidRDefault="00F34F2A" w:rsidP="00357A88">
            <w:pPr>
              <w:spacing w:line="276" w:lineRule="auto"/>
              <w:ind w:firstLine="0"/>
              <w:jc w:val="left"/>
              <w:rPr>
                <w:color w:val="000000"/>
                <w:sz w:val="20"/>
                <w:szCs w:val="20"/>
              </w:rPr>
            </w:pPr>
            <w:r>
              <w:rPr>
                <w:color w:val="000000"/>
                <w:sz w:val="20"/>
                <w:szCs w:val="20"/>
              </w:rPr>
              <w:t>1.022</w:t>
            </w:r>
            <w:r w:rsidR="00CE6AF1" w:rsidRPr="00500F2F">
              <w:rPr>
                <w:color w:val="000000"/>
                <w:sz w:val="20"/>
                <w:szCs w:val="20"/>
              </w:rPr>
              <w:t>***</w:t>
            </w:r>
          </w:p>
        </w:tc>
        <w:tc>
          <w:tcPr>
            <w:tcW w:w="1059" w:type="dxa"/>
            <w:gridSpan w:val="2"/>
            <w:tcBorders>
              <w:top w:val="nil"/>
              <w:left w:val="nil"/>
              <w:right w:val="nil"/>
            </w:tcBorders>
            <w:noWrap/>
            <w:vAlign w:val="center"/>
          </w:tcPr>
          <w:p w14:paraId="14AAD067" w14:textId="46292734" w:rsidR="00CE6AF1" w:rsidRPr="00500F2F" w:rsidRDefault="00CE6AF1" w:rsidP="00357A88">
            <w:pPr>
              <w:spacing w:line="276" w:lineRule="auto"/>
              <w:ind w:firstLine="0"/>
              <w:jc w:val="left"/>
              <w:rPr>
                <w:color w:val="000000"/>
                <w:sz w:val="20"/>
                <w:szCs w:val="20"/>
              </w:rPr>
            </w:pPr>
            <w:r w:rsidRPr="00500F2F">
              <w:rPr>
                <w:color w:val="000000"/>
                <w:sz w:val="20"/>
                <w:szCs w:val="20"/>
              </w:rPr>
              <w:t>0.2</w:t>
            </w:r>
            <w:r w:rsidR="00F34F2A">
              <w:rPr>
                <w:color w:val="000000"/>
                <w:sz w:val="20"/>
                <w:szCs w:val="20"/>
              </w:rPr>
              <w:t>61</w:t>
            </w:r>
          </w:p>
        </w:tc>
        <w:tc>
          <w:tcPr>
            <w:tcW w:w="1416" w:type="dxa"/>
            <w:gridSpan w:val="2"/>
            <w:tcBorders>
              <w:top w:val="nil"/>
              <w:left w:val="nil"/>
              <w:right w:val="nil"/>
            </w:tcBorders>
            <w:noWrap/>
            <w:vAlign w:val="center"/>
          </w:tcPr>
          <w:p w14:paraId="7809B3CA" w14:textId="33D1CF35"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297</w:t>
            </w:r>
          </w:p>
        </w:tc>
        <w:tc>
          <w:tcPr>
            <w:tcW w:w="1067" w:type="dxa"/>
            <w:gridSpan w:val="2"/>
            <w:tcBorders>
              <w:top w:val="nil"/>
              <w:left w:val="nil"/>
              <w:right w:val="nil"/>
            </w:tcBorders>
            <w:noWrap/>
            <w:vAlign w:val="center"/>
          </w:tcPr>
          <w:p w14:paraId="27434B50" w14:textId="1306EB84"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495</w:t>
            </w:r>
          </w:p>
        </w:tc>
      </w:tr>
      <w:tr w:rsidR="00CE6AF1" w:rsidRPr="00500F2F" w14:paraId="2236C454" w14:textId="77777777" w:rsidTr="001258DC">
        <w:trPr>
          <w:gridAfter w:val="1"/>
          <w:wAfter w:w="9" w:type="dxa"/>
          <w:trHeight w:val="333"/>
          <w:jc w:val="center"/>
        </w:trPr>
        <w:tc>
          <w:tcPr>
            <w:tcW w:w="2431" w:type="dxa"/>
            <w:tcBorders>
              <w:top w:val="nil"/>
              <w:left w:val="nil"/>
              <w:right w:val="nil"/>
            </w:tcBorders>
            <w:noWrap/>
            <w:vAlign w:val="center"/>
          </w:tcPr>
          <w:p w14:paraId="18792440"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[SOS] Structure of Scheme</w:t>
            </w:r>
          </w:p>
        </w:tc>
        <w:tc>
          <w:tcPr>
            <w:tcW w:w="1516" w:type="dxa"/>
            <w:tcBorders>
              <w:top w:val="nil"/>
              <w:left w:val="nil"/>
              <w:right w:val="nil"/>
            </w:tcBorders>
            <w:noWrap/>
            <w:vAlign w:val="center"/>
          </w:tcPr>
          <w:p w14:paraId="7A706ADC" w14:textId="0B85D078" w:rsidR="00CE6AF1" w:rsidRPr="00500F2F" w:rsidRDefault="00F34F2A" w:rsidP="00357A88">
            <w:pPr>
              <w:spacing w:line="276" w:lineRule="auto"/>
              <w:ind w:firstLine="0"/>
              <w:jc w:val="left"/>
              <w:rPr>
                <w:color w:val="000000"/>
                <w:sz w:val="20"/>
                <w:szCs w:val="20"/>
              </w:rPr>
            </w:pPr>
            <w:r>
              <w:rPr>
                <w:color w:val="000000"/>
                <w:sz w:val="20"/>
                <w:szCs w:val="20"/>
              </w:rPr>
              <w:t>1.689</w:t>
            </w:r>
            <w:r w:rsidR="00CE6AF1" w:rsidRPr="00500F2F">
              <w:rPr>
                <w:color w:val="000000"/>
                <w:sz w:val="20"/>
                <w:szCs w:val="20"/>
              </w:rPr>
              <w:t>***</w:t>
            </w:r>
          </w:p>
        </w:tc>
        <w:tc>
          <w:tcPr>
            <w:tcW w:w="1059" w:type="dxa"/>
            <w:gridSpan w:val="2"/>
            <w:tcBorders>
              <w:top w:val="nil"/>
              <w:left w:val="nil"/>
              <w:right w:val="nil"/>
            </w:tcBorders>
            <w:noWrap/>
            <w:vAlign w:val="center"/>
          </w:tcPr>
          <w:p w14:paraId="45C0824B" w14:textId="279B30D6" w:rsidR="00CE6AF1" w:rsidRPr="00500F2F" w:rsidRDefault="00CE6AF1" w:rsidP="00357A88">
            <w:pPr>
              <w:spacing w:line="276" w:lineRule="auto"/>
              <w:ind w:firstLine="0"/>
              <w:jc w:val="left"/>
              <w:rPr>
                <w:color w:val="000000"/>
                <w:sz w:val="20"/>
                <w:szCs w:val="20"/>
              </w:rPr>
            </w:pPr>
            <w:r w:rsidRPr="00500F2F">
              <w:rPr>
                <w:color w:val="000000"/>
                <w:sz w:val="20"/>
                <w:szCs w:val="20"/>
              </w:rPr>
              <w:t>0.</w:t>
            </w:r>
            <w:r w:rsidR="00F34F2A">
              <w:rPr>
                <w:color w:val="000000"/>
                <w:sz w:val="20"/>
                <w:szCs w:val="20"/>
              </w:rPr>
              <w:t>324</w:t>
            </w:r>
          </w:p>
        </w:tc>
        <w:tc>
          <w:tcPr>
            <w:tcW w:w="1416" w:type="dxa"/>
            <w:gridSpan w:val="2"/>
            <w:tcBorders>
              <w:top w:val="nil"/>
              <w:left w:val="nil"/>
              <w:right w:val="nil"/>
            </w:tcBorders>
            <w:noWrap/>
            <w:vAlign w:val="center"/>
          </w:tcPr>
          <w:p w14:paraId="05534134" w14:textId="07AD3FC9" w:rsidR="00CE6AF1" w:rsidRPr="00500F2F" w:rsidRDefault="00CE6AF1" w:rsidP="007E5EBB">
            <w:pPr>
              <w:spacing w:line="276" w:lineRule="auto"/>
              <w:ind w:firstLine="0"/>
              <w:jc w:val="left"/>
              <w:rPr>
                <w:color w:val="000000"/>
                <w:sz w:val="20"/>
                <w:szCs w:val="20"/>
              </w:rPr>
            </w:pPr>
            <w:r w:rsidRPr="00500F2F">
              <w:rPr>
                <w:color w:val="000000"/>
                <w:sz w:val="20"/>
                <w:szCs w:val="20"/>
              </w:rPr>
              <w:t>1.</w:t>
            </w:r>
            <w:r w:rsidR="007E5EBB">
              <w:rPr>
                <w:color w:val="000000"/>
                <w:sz w:val="20"/>
                <w:szCs w:val="20"/>
              </w:rPr>
              <w:t>223</w:t>
            </w:r>
            <w:r w:rsidRPr="00500F2F">
              <w:rPr>
                <w:color w:val="000000"/>
                <w:sz w:val="20"/>
                <w:szCs w:val="20"/>
              </w:rPr>
              <w:t>***</w:t>
            </w:r>
          </w:p>
        </w:tc>
        <w:tc>
          <w:tcPr>
            <w:tcW w:w="1067" w:type="dxa"/>
            <w:gridSpan w:val="2"/>
            <w:tcBorders>
              <w:top w:val="nil"/>
              <w:left w:val="nil"/>
              <w:right w:val="nil"/>
            </w:tcBorders>
            <w:noWrap/>
            <w:vAlign w:val="center"/>
          </w:tcPr>
          <w:p w14:paraId="65F92614" w14:textId="1C74C4C8"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279</w:t>
            </w:r>
          </w:p>
        </w:tc>
      </w:tr>
      <w:tr w:rsidR="00CE6AF1" w:rsidRPr="00500F2F" w14:paraId="4193061F" w14:textId="77777777" w:rsidTr="001258DC">
        <w:trPr>
          <w:gridAfter w:val="1"/>
          <w:wAfter w:w="9" w:type="dxa"/>
          <w:trHeight w:val="333"/>
          <w:jc w:val="center"/>
        </w:trPr>
        <w:tc>
          <w:tcPr>
            <w:tcW w:w="2431" w:type="dxa"/>
            <w:noWrap/>
            <w:vAlign w:val="center"/>
          </w:tcPr>
          <w:p w14:paraId="2A16960C"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[COS] Subsidy</w:t>
            </w:r>
          </w:p>
        </w:tc>
        <w:tc>
          <w:tcPr>
            <w:tcW w:w="1516" w:type="dxa"/>
            <w:noWrap/>
            <w:vAlign w:val="center"/>
          </w:tcPr>
          <w:p w14:paraId="3F87016F" w14:textId="46AE006D" w:rsidR="00CE6AF1" w:rsidRPr="00500F2F" w:rsidRDefault="00CE6AF1" w:rsidP="00F34F2A">
            <w:pPr>
              <w:spacing w:line="276" w:lineRule="auto"/>
              <w:ind w:firstLine="0"/>
              <w:jc w:val="left"/>
              <w:rPr>
                <w:color w:val="000000"/>
                <w:sz w:val="20"/>
                <w:szCs w:val="20"/>
              </w:rPr>
            </w:pPr>
            <w:r w:rsidRPr="00500F2F">
              <w:rPr>
                <w:color w:val="000000"/>
                <w:sz w:val="20"/>
                <w:szCs w:val="20"/>
              </w:rPr>
              <w:t>0.00</w:t>
            </w:r>
            <w:r w:rsidR="00F34F2A">
              <w:rPr>
                <w:color w:val="000000"/>
                <w:sz w:val="20"/>
                <w:szCs w:val="20"/>
              </w:rPr>
              <w:t>6</w:t>
            </w:r>
          </w:p>
        </w:tc>
        <w:tc>
          <w:tcPr>
            <w:tcW w:w="1059" w:type="dxa"/>
            <w:gridSpan w:val="2"/>
            <w:noWrap/>
            <w:vAlign w:val="center"/>
          </w:tcPr>
          <w:p w14:paraId="394EC635" w14:textId="1C533249" w:rsidR="00CE6AF1" w:rsidRPr="00500F2F" w:rsidRDefault="00CE6AF1" w:rsidP="00357A88">
            <w:pPr>
              <w:spacing w:line="276" w:lineRule="auto"/>
              <w:ind w:firstLine="0"/>
              <w:jc w:val="left"/>
              <w:rPr>
                <w:color w:val="000000"/>
                <w:sz w:val="20"/>
                <w:szCs w:val="20"/>
              </w:rPr>
            </w:pPr>
            <w:r w:rsidRPr="00500F2F">
              <w:rPr>
                <w:color w:val="000000"/>
                <w:sz w:val="20"/>
                <w:szCs w:val="20"/>
              </w:rPr>
              <w:t>0.</w:t>
            </w:r>
            <w:r w:rsidR="00F34F2A">
              <w:rPr>
                <w:color w:val="000000"/>
                <w:sz w:val="20"/>
                <w:szCs w:val="20"/>
              </w:rPr>
              <w:t>012</w:t>
            </w:r>
          </w:p>
        </w:tc>
        <w:tc>
          <w:tcPr>
            <w:tcW w:w="1416" w:type="dxa"/>
            <w:gridSpan w:val="2"/>
            <w:noWrap/>
            <w:vAlign w:val="center"/>
          </w:tcPr>
          <w:p w14:paraId="1E16B2A7" w14:textId="702E33A7"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0</w:t>
            </w:r>
            <w:r w:rsidR="007E5EBB">
              <w:rPr>
                <w:color w:val="000000"/>
                <w:sz w:val="20"/>
                <w:szCs w:val="20"/>
              </w:rPr>
              <w:t>1</w:t>
            </w:r>
            <w:r w:rsidR="007E5EBB" w:rsidRPr="00500F2F">
              <w:rPr>
                <w:color w:val="000000"/>
                <w:sz w:val="20"/>
                <w:szCs w:val="20"/>
              </w:rPr>
              <w:t>8</w:t>
            </w:r>
          </w:p>
        </w:tc>
        <w:tc>
          <w:tcPr>
            <w:tcW w:w="1067" w:type="dxa"/>
            <w:gridSpan w:val="2"/>
            <w:noWrap/>
            <w:vAlign w:val="center"/>
          </w:tcPr>
          <w:p w14:paraId="67D06A83" w14:textId="3780907E"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282</w:t>
            </w:r>
          </w:p>
        </w:tc>
      </w:tr>
      <w:tr w:rsidR="00B43058" w:rsidRPr="00500F2F" w14:paraId="3EDCBAD8" w14:textId="77777777" w:rsidTr="001258DC">
        <w:trPr>
          <w:gridAfter w:val="1"/>
          <w:wAfter w:w="9" w:type="dxa"/>
          <w:trHeight w:val="333"/>
          <w:jc w:val="center"/>
        </w:trPr>
        <w:tc>
          <w:tcPr>
            <w:tcW w:w="2431" w:type="dxa"/>
            <w:tcBorders>
              <w:left w:val="nil"/>
              <w:bottom w:val="single" w:sz="4" w:space="0" w:color="auto"/>
              <w:right w:val="nil"/>
            </w:tcBorders>
            <w:noWrap/>
            <w:vAlign w:val="center"/>
          </w:tcPr>
          <w:p w14:paraId="79C1AE0A" w14:textId="7D92E4DA" w:rsidR="00B43058" w:rsidRPr="00500F2F" w:rsidRDefault="00B43058" w:rsidP="00AC5BAB">
            <w:pPr>
              <w:spacing w:line="276" w:lineRule="auto"/>
              <w:ind w:firstLine="0"/>
              <w:jc w:val="left"/>
              <w:rPr>
                <w:color w:val="000000"/>
                <w:sz w:val="20"/>
                <w:szCs w:val="20"/>
              </w:rPr>
            </w:pPr>
            <w:r w:rsidRPr="00500F2F">
              <w:rPr>
                <w:color w:val="000000"/>
                <w:sz w:val="20"/>
                <w:szCs w:val="20"/>
              </w:rPr>
              <w:t>[N0] Nothing option</w:t>
            </w:r>
          </w:p>
        </w:tc>
        <w:tc>
          <w:tcPr>
            <w:tcW w:w="1516" w:type="dxa"/>
            <w:tcBorders>
              <w:left w:val="nil"/>
              <w:bottom w:val="single" w:sz="4" w:space="0" w:color="auto"/>
              <w:right w:val="nil"/>
            </w:tcBorders>
            <w:noWrap/>
            <w:vAlign w:val="center"/>
          </w:tcPr>
          <w:p w14:paraId="163EA02F" w14:textId="1B10A444" w:rsidR="00B43058" w:rsidRPr="00500F2F" w:rsidRDefault="00F34F2A" w:rsidP="00357A88">
            <w:pPr>
              <w:spacing w:line="276" w:lineRule="auto"/>
              <w:ind w:firstLine="0"/>
              <w:jc w:val="left"/>
              <w:rPr>
                <w:color w:val="000000"/>
                <w:sz w:val="20"/>
                <w:szCs w:val="20"/>
              </w:rPr>
            </w:pPr>
            <w:r>
              <w:rPr>
                <w:color w:val="000000"/>
                <w:sz w:val="20"/>
                <w:szCs w:val="20"/>
              </w:rPr>
              <w:t>1.675***</w:t>
            </w:r>
          </w:p>
        </w:tc>
        <w:tc>
          <w:tcPr>
            <w:tcW w:w="1059" w:type="dxa"/>
            <w:gridSpan w:val="2"/>
            <w:tcBorders>
              <w:left w:val="nil"/>
              <w:bottom w:val="single" w:sz="4" w:space="0" w:color="auto"/>
              <w:right w:val="nil"/>
            </w:tcBorders>
            <w:noWrap/>
            <w:vAlign w:val="center"/>
          </w:tcPr>
          <w:p w14:paraId="7B93E9C9" w14:textId="79FDC5D4" w:rsidR="00B43058" w:rsidRPr="00500F2F" w:rsidRDefault="00F34F2A" w:rsidP="00357A88">
            <w:pPr>
              <w:spacing w:line="276" w:lineRule="auto"/>
              <w:ind w:firstLine="0"/>
              <w:jc w:val="left"/>
              <w:rPr>
                <w:color w:val="000000"/>
                <w:sz w:val="20"/>
                <w:szCs w:val="20"/>
              </w:rPr>
            </w:pPr>
            <w:r>
              <w:rPr>
                <w:color w:val="000000"/>
                <w:sz w:val="20"/>
                <w:szCs w:val="20"/>
              </w:rPr>
              <w:t>0.358</w:t>
            </w:r>
          </w:p>
        </w:tc>
        <w:tc>
          <w:tcPr>
            <w:tcW w:w="1416" w:type="dxa"/>
            <w:gridSpan w:val="2"/>
            <w:tcBorders>
              <w:left w:val="nil"/>
              <w:bottom w:val="single" w:sz="4" w:space="0" w:color="auto"/>
              <w:right w:val="nil"/>
            </w:tcBorders>
            <w:noWrap/>
            <w:vAlign w:val="center"/>
          </w:tcPr>
          <w:p w14:paraId="747CC57E" w14:textId="124D1173" w:rsidR="00B43058" w:rsidRPr="00500F2F" w:rsidRDefault="007E5EBB" w:rsidP="00AC5BAB">
            <w:pPr>
              <w:spacing w:line="276" w:lineRule="auto"/>
              <w:ind w:firstLine="0"/>
              <w:jc w:val="left"/>
              <w:rPr>
                <w:color w:val="000000"/>
                <w:sz w:val="20"/>
                <w:szCs w:val="20"/>
              </w:rPr>
            </w:pPr>
            <w:r>
              <w:rPr>
                <w:color w:val="000000"/>
                <w:sz w:val="20"/>
                <w:szCs w:val="20"/>
              </w:rPr>
              <w:t>1.112***</w:t>
            </w:r>
          </w:p>
        </w:tc>
        <w:tc>
          <w:tcPr>
            <w:tcW w:w="1067" w:type="dxa"/>
            <w:gridSpan w:val="2"/>
            <w:tcBorders>
              <w:left w:val="nil"/>
              <w:bottom w:val="single" w:sz="4" w:space="0" w:color="auto"/>
              <w:right w:val="nil"/>
            </w:tcBorders>
            <w:noWrap/>
            <w:vAlign w:val="bottom"/>
          </w:tcPr>
          <w:p w14:paraId="71B16E2D" w14:textId="302D5C74" w:rsidR="00B43058" w:rsidRPr="00500F2F" w:rsidRDefault="007E5EBB" w:rsidP="00AC5BAB">
            <w:pPr>
              <w:spacing w:line="276" w:lineRule="auto"/>
              <w:ind w:firstLine="0"/>
              <w:jc w:val="left"/>
              <w:rPr>
                <w:color w:val="000000"/>
                <w:sz w:val="20"/>
                <w:szCs w:val="20"/>
              </w:rPr>
            </w:pPr>
            <w:r>
              <w:rPr>
                <w:color w:val="000000"/>
                <w:sz w:val="20"/>
                <w:szCs w:val="20"/>
              </w:rPr>
              <w:t>0.378</w:t>
            </w:r>
          </w:p>
        </w:tc>
      </w:tr>
      <w:tr w:rsidR="00B43058" w:rsidRPr="00500F2F" w14:paraId="0A51B990" w14:textId="77777777" w:rsidTr="001258DC">
        <w:trPr>
          <w:gridAfter w:val="1"/>
          <w:wAfter w:w="9" w:type="dxa"/>
          <w:trHeight w:val="333"/>
          <w:jc w:val="center"/>
        </w:trPr>
        <w:tc>
          <w:tcPr>
            <w:tcW w:w="7489" w:type="dxa"/>
            <w:gridSpan w:val="8"/>
            <w:tcBorders>
              <w:top w:val="single" w:sz="4" w:space="0" w:color="auto"/>
              <w:left w:val="nil"/>
              <w:right w:val="nil"/>
            </w:tcBorders>
            <w:noWrap/>
            <w:vAlign w:val="center"/>
          </w:tcPr>
          <w:p w14:paraId="405EA7A2" w14:textId="77777777" w:rsidR="00B43058" w:rsidRPr="00500F2F" w:rsidRDefault="00B43058" w:rsidP="00357A88">
            <w:pPr>
              <w:spacing w:line="276" w:lineRule="auto"/>
              <w:ind w:firstLine="0"/>
              <w:jc w:val="left"/>
              <w:rPr>
                <w:i/>
                <w:color w:val="000000"/>
                <w:sz w:val="20"/>
                <w:szCs w:val="20"/>
              </w:rPr>
            </w:pPr>
            <w:r w:rsidRPr="00500F2F">
              <w:rPr>
                <w:i/>
                <w:color w:val="000000"/>
                <w:sz w:val="20"/>
                <w:szCs w:val="20"/>
              </w:rPr>
              <w:t>Covariates (socio-economic variables)</w:t>
            </w:r>
          </w:p>
        </w:tc>
      </w:tr>
      <w:tr w:rsidR="00B43058" w:rsidRPr="00500F2F" w14:paraId="5D94C565" w14:textId="77777777" w:rsidTr="001258DC">
        <w:trPr>
          <w:gridAfter w:val="3"/>
          <w:wAfter w:w="1076" w:type="dxa"/>
          <w:trHeight w:val="333"/>
          <w:jc w:val="center"/>
        </w:trPr>
        <w:tc>
          <w:tcPr>
            <w:tcW w:w="2431" w:type="dxa"/>
            <w:tcBorders>
              <w:top w:val="nil"/>
              <w:left w:val="nil"/>
              <w:right w:val="nil"/>
            </w:tcBorders>
            <w:noWrap/>
            <w:vAlign w:val="bottom"/>
          </w:tcPr>
          <w:p w14:paraId="7C487644" w14:textId="759D1334" w:rsidR="00B43058" w:rsidRPr="00500F2F" w:rsidRDefault="00B43058" w:rsidP="003A2195">
            <w:pPr>
              <w:spacing w:line="276" w:lineRule="auto"/>
              <w:ind w:firstLine="0"/>
              <w:rPr>
                <w:sz w:val="20"/>
                <w:szCs w:val="20"/>
              </w:rPr>
            </w:pPr>
            <w:r w:rsidRPr="00500F2F">
              <w:rPr>
                <w:sz w:val="20"/>
                <w:szCs w:val="20"/>
              </w:rPr>
              <w:t>COS:</w:t>
            </w:r>
            <w:r>
              <w:rPr>
                <w:sz w:val="20"/>
                <w:szCs w:val="20"/>
              </w:rPr>
              <w:t>AES</w:t>
            </w:r>
          </w:p>
        </w:tc>
        <w:tc>
          <w:tcPr>
            <w:tcW w:w="1516" w:type="dxa"/>
            <w:tcBorders>
              <w:top w:val="nil"/>
              <w:left w:val="nil"/>
              <w:right w:val="nil"/>
            </w:tcBorders>
            <w:noWrap/>
            <w:vAlign w:val="bottom"/>
          </w:tcPr>
          <w:p w14:paraId="02EE0E4F" w14:textId="30C2300E" w:rsidR="00B43058" w:rsidRPr="00500F2F" w:rsidRDefault="00C73C9D" w:rsidP="00AC5BAB">
            <w:pPr>
              <w:spacing w:line="276" w:lineRule="auto"/>
              <w:ind w:firstLine="0"/>
              <w:jc w:val="left"/>
              <w:rPr>
                <w:sz w:val="20"/>
                <w:szCs w:val="20"/>
              </w:rPr>
            </w:pPr>
            <w:r>
              <w:rPr>
                <w:sz w:val="20"/>
                <w:szCs w:val="20"/>
              </w:rPr>
              <w:t>--</w:t>
            </w:r>
            <w:r w:rsidR="00C77BFD">
              <w:rPr>
                <w:sz w:val="20"/>
                <w:szCs w:val="20"/>
              </w:rPr>
              <w:t>0</w:t>
            </w:r>
            <w:r>
              <w:rPr>
                <w:sz w:val="20"/>
                <w:szCs w:val="20"/>
              </w:rPr>
              <w:t>.981</w:t>
            </w:r>
            <w:r w:rsidR="00B43058" w:rsidRPr="00500F2F">
              <w:rPr>
                <w:sz w:val="20"/>
                <w:szCs w:val="20"/>
              </w:rPr>
              <w:t>**</w:t>
            </w:r>
            <w:r>
              <w:rPr>
                <w:sz w:val="20"/>
                <w:szCs w:val="20"/>
              </w:rPr>
              <w:t>*</w:t>
            </w:r>
            <w:r w:rsidR="00B43058" w:rsidRPr="00500F2F">
              <w:rPr>
                <w:sz w:val="20"/>
                <w:szCs w:val="20"/>
              </w:rPr>
              <w:t xml:space="preserve">       </w:t>
            </w:r>
          </w:p>
        </w:tc>
        <w:tc>
          <w:tcPr>
            <w:tcW w:w="1059" w:type="dxa"/>
            <w:gridSpan w:val="2"/>
            <w:tcBorders>
              <w:top w:val="nil"/>
              <w:left w:val="nil"/>
              <w:right w:val="nil"/>
            </w:tcBorders>
            <w:noWrap/>
            <w:vAlign w:val="bottom"/>
          </w:tcPr>
          <w:p w14:paraId="01A7AD11" w14:textId="24BA4CAC" w:rsidR="00B43058" w:rsidRPr="00500F2F" w:rsidRDefault="00B43058" w:rsidP="00C73C9D">
            <w:pPr>
              <w:spacing w:line="276" w:lineRule="auto"/>
              <w:ind w:firstLine="0"/>
              <w:jc w:val="left"/>
              <w:rPr>
                <w:sz w:val="20"/>
                <w:szCs w:val="20"/>
              </w:rPr>
            </w:pPr>
            <w:r w:rsidRPr="00500F2F">
              <w:rPr>
                <w:sz w:val="20"/>
                <w:szCs w:val="20"/>
              </w:rPr>
              <w:t>0.</w:t>
            </w:r>
            <w:r w:rsidR="00C73C9D">
              <w:rPr>
                <w:sz w:val="20"/>
                <w:szCs w:val="20"/>
              </w:rPr>
              <w:t>374</w:t>
            </w:r>
          </w:p>
        </w:tc>
        <w:tc>
          <w:tcPr>
            <w:tcW w:w="1416" w:type="dxa"/>
            <w:gridSpan w:val="2"/>
            <w:tcBorders>
              <w:top w:val="nil"/>
              <w:left w:val="nil"/>
              <w:right w:val="nil"/>
            </w:tcBorders>
            <w:noWrap/>
            <w:vAlign w:val="center"/>
          </w:tcPr>
          <w:p w14:paraId="18A719C8" w14:textId="77777777" w:rsidR="00B43058" w:rsidRPr="00500F2F" w:rsidRDefault="00B43058" w:rsidP="00AC5BAB">
            <w:pPr>
              <w:spacing w:line="276" w:lineRule="auto"/>
              <w:ind w:firstLine="0"/>
              <w:rPr>
                <w:rFonts w:eastAsiaTheme="minorHAnsi"/>
                <w:sz w:val="20"/>
                <w:szCs w:val="20"/>
              </w:rPr>
            </w:pPr>
          </w:p>
        </w:tc>
      </w:tr>
      <w:tr w:rsidR="00B43058" w:rsidRPr="00500F2F" w14:paraId="470E3956" w14:textId="77777777" w:rsidTr="001258DC">
        <w:trPr>
          <w:gridAfter w:val="3"/>
          <w:wAfter w:w="1076" w:type="dxa"/>
          <w:trHeight w:val="333"/>
          <w:jc w:val="center"/>
        </w:trPr>
        <w:tc>
          <w:tcPr>
            <w:tcW w:w="2431" w:type="dxa"/>
            <w:tcBorders>
              <w:top w:val="nil"/>
              <w:left w:val="nil"/>
              <w:right w:val="nil"/>
            </w:tcBorders>
            <w:noWrap/>
            <w:vAlign w:val="bottom"/>
          </w:tcPr>
          <w:p w14:paraId="2F65A62A" w14:textId="77777777" w:rsidR="00B43058" w:rsidRPr="00500F2F" w:rsidRDefault="00B43058" w:rsidP="00AC5BAB">
            <w:pPr>
              <w:spacing w:line="276" w:lineRule="auto"/>
              <w:ind w:firstLine="0"/>
              <w:rPr>
                <w:sz w:val="20"/>
                <w:szCs w:val="20"/>
              </w:rPr>
            </w:pPr>
            <w:r w:rsidRPr="00500F2F">
              <w:rPr>
                <w:sz w:val="20"/>
                <w:szCs w:val="20"/>
              </w:rPr>
              <w:t>COS:BEN</w:t>
            </w:r>
          </w:p>
        </w:tc>
        <w:tc>
          <w:tcPr>
            <w:tcW w:w="1516" w:type="dxa"/>
            <w:tcBorders>
              <w:top w:val="nil"/>
              <w:left w:val="nil"/>
              <w:right w:val="nil"/>
            </w:tcBorders>
            <w:noWrap/>
            <w:vAlign w:val="bottom"/>
          </w:tcPr>
          <w:p w14:paraId="69A46994" w14:textId="1A1C362F" w:rsidR="00B43058" w:rsidRPr="00500F2F" w:rsidRDefault="00B43058" w:rsidP="00C73C9D">
            <w:pPr>
              <w:spacing w:line="276" w:lineRule="auto"/>
              <w:ind w:firstLine="0"/>
              <w:jc w:val="left"/>
              <w:rPr>
                <w:sz w:val="20"/>
                <w:szCs w:val="20"/>
              </w:rPr>
            </w:pPr>
            <w:r>
              <w:rPr>
                <w:sz w:val="20"/>
                <w:szCs w:val="20"/>
              </w:rPr>
              <w:t>0</w:t>
            </w:r>
            <w:r w:rsidRPr="00500F2F">
              <w:rPr>
                <w:sz w:val="20"/>
                <w:szCs w:val="20"/>
              </w:rPr>
              <w:t>.</w:t>
            </w:r>
            <w:r w:rsidR="00C73C9D" w:rsidRPr="00500F2F">
              <w:rPr>
                <w:sz w:val="20"/>
                <w:szCs w:val="20"/>
              </w:rPr>
              <w:t>0</w:t>
            </w:r>
            <w:r w:rsidR="00C73C9D">
              <w:rPr>
                <w:sz w:val="20"/>
                <w:szCs w:val="20"/>
              </w:rPr>
              <w:t>16</w:t>
            </w:r>
            <w:r w:rsidRPr="00500F2F">
              <w:rPr>
                <w:sz w:val="20"/>
                <w:szCs w:val="20"/>
              </w:rPr>
              <w:t xml:space="preserve">***      </w:t>
            </w:r>
          </w:p>
        </w:tc>
        <w:tc>
          <w:tcPr>
            <w:tcW w:w="1059" w:type="dxa"/>
            <w:gridSpan w:val="2"/>
            <w:tcBorders>
              <w:top w:val="nil"/>
              <w:left w:val="nil"/>
              <w:right w:val="nil"/>
            </w:tcBorders>
            <w:noWrap/>
            <w:vAlign w:val="bottom"/>
          </w:tcPr>
          <w:p w14:paraId="6373482D" w14:textId="4757586E" w:rsidR="00B43058" w:rsidRPr="00500F2F" w:rsidRDefault="00B43058" w:rsidP="00C73C9D">
            <w:pPr>
              <w:spacing w:line="276" w:lineRule="auto"/>
              <w:ind w:firstLine="0"/>
              <w:jc w:val="left"/>
              <w:rPr>
                <w:sz w:val="20"/>
                <w:szCs w:val="20"/>
              </w:rPr>
            </w:pPr>
            <w:r w:rsidRPr="00500F2F">
              <w:rPr>
                <w:sz w:val="20"/>
                <w:szCs w:val="20"/>
              </w:rPr>
              <w:t>0.</w:t>
            </w:r>
            <w:r w:rsidR="00C73C9D" w:rsidRPr="00500F2F">
              <w:rPr>
                <w:sz w:val="20"/>
                <w:szCs w:val="20"/>
              </w:rPr>
              <w:t>00</w:t>
            </w:r>
            <w:r w:rsidR="00C73C9D">
              <w:rPr>
                <w:sz w:val="20"/>
                <w:szCs w:val="20"/>
              </w:rPr>
              <w:t>6</w:t>
            </w:r>
          </w:p>
        </w:tc>
        <w:tc>
          <w:tcPr>
            <w:tcW w:w="1416" w:type="dxa"/>
            <w:gridSpan w:val="2"/>
            <w:tcBorders>
              <w:top w:val="nil"/>
              <w:left w:val="nil"/>
              <w:right w:val="nil"/>
            </w:tcBorders>
            <w:noWrap/>
            <w:vAlign w:val="center"/>
          </w:tcPr>
          <w:p w14:paraId="58A4D863" w14:textId="77777777" w:rsidR="00B43058" w:rsidRPr="00500F2F" w:rsidRDefault="00B43058" w:rsidP="00AC5BAB">
            <w:pPr>
              <w:spacing w:line="276" w:lineRule="auto"/>
              <w:ind w:firstLine="0"/>
              <w:rPr>
                <w:rFonts w:eastAsiaTheme="minorHAnsi"/>
                <w:sz w:val="20"/>
                <w:szCs w:val="20"/>
              </w:rPr>
            </w:pPr>
          </w:p>
        </w:tc>
      </w:tr>
      <w:tr w:rsidR="00C73C9D" w:rsidRPr="00500F2F" w14:paraId="16919A48" w14:textId="77777777" w:rsidTr="001258DC">
        <w:trPr>
          <w:gridAfter w:val="1"/>
          <w:wAfter w:w="9" w:type="dxa"/>
          <w:trHeight w:val="333"/>
          <w:jc w:val="center"/>
        </w:trPr>
        <w:tc>
          <w:tcPr>
            <w:tcW w:w="2431" w:type="dxa"/>
            <w:tcBorders>
              <w:top w:val="nil"/>
              <w:left w:val="nil"/>
              <w:right w:val="nil"/>
            </w:tcBorders>
            <w:noWrap/>
            <w:vAlign w:val="center"/>
          </w:tcPr>
          <w:p w14:paraId="5E6B3338" w14:textId="2D0F6EC2" w:rsidR="00C73C9D" w:rsidRPr="00500F2F" w:rsidRDefault="00C73C9D" w:rsidP="003A2195">
            <w:pPr>
              <w:spacing w:line="276" w:lineRule="auto"/>
              <w:ind w:firstLine="0"/>
              <w:jc w:val="left"/>
              <w:rPr>
                <w:color w:val="000000"/>
                <w:sz w:val="20"/>
                <w:szCs w:val="20"/>
              </w:rPr>
            </w:pPr>
            <w:r>
              <w:rPr>
                <w:color w:val="000000"/>
                <w:sz w:val="20"/>
                <w:szCs w:val="20"/>
              </w:rPr>
              <w:t>N0:AES</w:t>
            </w:r>
          </w:p>
        </w:tc>
        <w:tc>
          <w:tcPr>
            <w:tcW w:w="1516" w:type="dxa"/>
            <w:tcBorders>
              <w:top w:val="nil"/>
              <w:left w:val="nil"/>
              <w:right w:val="nil"/>
            </w:tcBorders>
            <w:noWrap/>
            <w:vAlign w:val="center"/>
          </w:tcPr>
          <w:p w14:paraId="5198DD02" w14:textId="33B55838" w:rsidR="00C73C9D" w:rsidRPr="00500F2F" w:rsidRDefault="00C73C9D" w:rsidP="00357A88">
            <w:pPr>
              <w:spacing w:line="276" w:lineRule="auto"/>
              <w:ind w:firstLine="0"/>
              <w:jc w:val="left"/>
              <w:rPr>
                <w:color w:val="000000"/>
                <w:sz w:val="20"/>
                <w:szCs w:val="20"/>
              </w:rPr>
            </w:pPr>
            <w:r>
              <w:rPr>
                <w:color w:val="000000"/>
                <w:sz w:val="20"/>
                <w:szCs w:val="20"/>
              </w:rPr>
              <w:t>1.681***</w:t>
            </w:r>
          </w:p>
        </w:tc>
        <w:tc>
          <w:tcPr>
            <w:tcW w:w="1059" w:type="dxa"/>
            <w:gridSpan w:val="2"/>
            <w:tcBorders>
              <w:top w:val="nil"/>
              <w:left w:val="nil"/>
              <w:right w:val="nil"/>
            </w:tcBorders>
            <w:noWrap/>
            <w:vAlign w:val="center"/>
          </w:tcPr>
          <w:p w14:paraId="7063849E" w14:textId="2B80BD91" w:rsidR="00C73C9D" w:rsidRPr="00500F2F" w:rsidRDefault="00C73C9D" w:rsidP="00357A88">
            <w:pPr>
              <w:spacing w:line="276" w:lineRule="auto"/>
              <w:ind w:firstLine="0"/>
              <w:jc w:val="left"/>
              <w:rPr>
                <w:color w:val="000000"/>
                <w:sz w:val="20"/>
                <w:szCs w:val="20"/>
              </w:rPr>
            </w:pPr>
            <w:r>
              <w:rPr>
                <w:color w:val="000000"/>
                <w:sz w:val="20"/>
                <w:szCs w:val="20"/>
              </w:rPr>
              <w:t>0.509</w:t>
            </w:r>
          </w:p>
        </w:tc>
        <w:tc>
          <w:tcPr>
            <w:tcW w:w="1416" w:type="dxa"/>
            <w:gridSpan w:val="2"/>
            <w:tcBorders>
              <w:top w:val="nil"/>
              <w:left w:val="nil"/>
              <w:right w:val="nil"/>
            </w:tcBorders>
            <w:noWrap/>
            <w:vAlign w:val="bottom"/>
          </w:tcPr>
          <w:p w14:paraId="34E39B02" w14:textId="77777777" w:rsidR="00C73C9D" w:rsidRPr="00500F2F" w:rsidRDefault="00C73C9D" w:rsidP="00AC5BAB">
            <w:pPr>
              <w:spacing w:line="276" w:lineRule="auto"/>
              <w:ind w:firstLine="0"/>
              <w:jc w:val="left"/>
              <w:rPr>
                <w:color w:val="000000"/>
                <w:sz w:val="20"/>
                <w:szCs w:val="20"/>
              </w:rPr>
            </w:pPr>
          </w:p>
        </w:tc>
        <w:tc>
          <w:tcPr>
            <w:tcW w:w="1067" w:type="dxa"/>
            <w:gridSpan w:val="2"/>
            <w:tcBorders>
              <w:top w:val="nil"/>
              <w:left w:val="nil"/>
              <w:right w:val="nil"/>
            </w:tcBorders>
            <w:noWrap/>
            <w:vAlign w:val="bottom"/>
          </w:tcPr>
          <w:p w14:paraId="1ABE6E13" w14:textId="77777777" w:rsidR="00C73C9D" w:rsidRPr="00500F2F" w:rsidRDefault="00C73C9D" w:rsidP="00AC5BAB">
            <w:pPr>
              <w:spacing w:line="276" w:lineRule="auto"/>
              <w:ind w:firstLine="0"/>
              <w:jc w:val="left"/>
              <w:rPr>
                <w:color w:val="000000"/>
                <w:sz w:val="20"/>
                <w:szCs w:val="20"/>
              </w:rPr>
            </w:pPr>
          </w:p>
        </w:tc>
      </w:tr>
      <w:tr w:rsidR="00B43058" w:rsidRPr="00500F2F" w14:paraId="5CD0F2DC" w14:textId="77777777" w:rsidTr="001258DC">
        <w:trPr>
          <w:gridAfter w:val="1"/>
          <w:wAfter w:w="9" w:type="dxa"/>
          <w:trHeight w:val="333"/>
          <w:jc w:val="center"/>
        </w:trPr>
        <w:tc>
          <w:tcPr>
            <w:tcW w:w="2431" w:type="dxa"/>
            <w:tcBorders>
              <w:top w:val="nil"/>
              <w:left w:val="nil"/>
              <w:right w:val="nil"/>
            </w:tcBorders>
            <w:noWrap/>
            <w:vAlign w:val="center"/>
          </w:tcPr>
          <w:p w14:paraId="319EC6D3" w14:textId="77777777" w:rsidR="00B43058" w:rsidRPr="00500F2F" w:rsidRDefault="00B43058" w:rsidP="00357A88">
            <w:pPr>
              <w:spacing w:line="276" w:lineRule="auto"/>
              <w:ind w:firstLine="0"/>
              <w:jc w:val="left"/>
              <w:rPr>
                <w:color w:val="000000"/>
                <w:sz w:val="20"/>
                <w:szCs w:val="20"/>
              </w:rPr>
            </w:pPr>
            <w:r w:rsidRPr="00500F2F">
              <w:rPr>
                <w:color w:val="000000"/>
                <w:sz w:val="20"/>
                <w:szCs w:val="20"/>
              </w:rPr>
              <w:t>SOS:BEN</w:t>
            </w:r>
          </w:p>
        </w:tc>
        <w:tc>
          <w:tcPr>
            <w:tcW w:w="1516" w:type="dxa"/>
            <w:tcBorders>
              <w:top w:val="nil"/>
              <w:left w:val="nil"/>
              <w:right w:val="nil"/>
            </w:tcBorders>
            <w:noWrap/>
            <w:vAlign w:val="center"/>
          </w:tcPr>
          <w:p w14:paraId="333E6A9D"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nil"/>
              <w:left w:val="nil"/>
              <w:right w:val="nil"/>
            </w:tcBorders>
            <w:noWrap/>
            <w:vAlign w:val="center"/>
          </w:tcPr>
          <w:p w14:paraId="7C8CDA54"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nil"/>
              <w:left w:val="nil"/>
              <w:right w:val="nil"/>
            </w:tcBorders>
            <w:noWrap/>
            <w:vAlign w:val="bottom"/>
          </w:tcPr>
          <w:p w14:paraId="42A0CBCA" w14:textId="7CE84601" w:rsidR="00B43058" w:rsidRPr="00500F2F" w:rsidRDefault="00B43058" w:rsidP="007E5EBB">
            <w:pPr>
              <w:spacing w:line="276" w:lineRule="auto"/>
              <w:ind w:firstLine="0"/>
              <w:jc w:val="left"/>
              <w:rPr>
                <w:color w:val="000000"/>
                <w:sz w:val="20"/>
                <w:szCs w:val="20"/>
              </w:rPr>
            </w:pPr>
            <w:r w:rsidRPr="00500F2F">
              <w:rPr>
                <w:color w:val="000000"/>
                <w:sz w:val="20"/>
                <w:szCs w:val="20"/>
              </w:rPr>
              <w:t>-2.</w:t>
            </w:r>
            <w:r w:rsidR="007E5EBB">
              <w:rPr>
                <w:color w:val="000000"/>
                <w:sz w:val="20"/>
                <w:szCs w:val="20"/>
              </w:rPr>
              <w:t>506</w:t>
            </w:r>
            <w:r w:rsidRPr="00500F2F">
              <w:rPr>
                <w:color w:val="000000"/>
                <w:sz w:val="20"/>
                <w:szCs w:val="20"/>
              </w:rPr>
              <w:t xml:space="preserve">***      </w:t>
            </w:r>
          </w:p>
        </w:tc>
        <w:tc>
          <w:tcPr>
            <w:tcW w:w="1067" w:type="dxa"/>
            <w:gridSpan w:val="2"/>
            <w:tcBorders>
              <w:top w:val="nil"/>
              <w:left w:val="nil"/>
              <w:right w:val="nil"/>
            </w:tcBorders>
            <w:noWrap/>
            <w:vAlign w:val="bottom"/>
          </w:tcPr>
          <w:p w14:paraId="2DB6E737" w14:textId="75D29097" w:rsidR="00B43058" w:rsidRPr="00500F2F" w:rsidRDefault="00B43058"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5</w:t>
            </w:r>
            <w:r w:rsidR="007E5EBB">
              <w:rPr>
                <w:color w:val="000000"/>
                <w:sz w:val="20"/>
                <w:szCs w:val="20"/>
              </w:rPr>
              <w:t>65</w:t>
            </w:r>
          </w:p>
        </w:tc>
      </w:tr>
      <w:tr w:rsidR="00B43058" w:rsidRPr="00500F2F" w14:paraId="63A377E5" w14:textId="77777777" w:rsidTr="001258DC">
        <w:trPr>
          <w:gridAfter w:val="1"/>
          <w:wAfter w:w="9" w:type="dxa"/>
          <w:trHeight w:val="333"/>
          <w:jc w:val="center"/>
        </w:trPr>
        <w:tc>
          <w:tcPr>
            <w:tcW w:w="2431" w:type="dxa"/>
            <w:tcBorders>
              <w:top w:val="nil"/>
              <w:left w:val="nil"/>
              <w:right w:val="nil"/>
            </w:tcBorders>
            <w:noWrap/>
            <w:vAlign w:val="center"/>
          </w:tcPr>
          <w:p w14:paraId="5701BF82" w14:textId="77777777" w:rsidR="00B43058" w:rsidRPr="00500F2F" w:rsidRDefault="00B43058" w:rsidP="003A2195">
            <w:pPr>
              <w:spacing w:line="276" w:lineRule="auto"/>
              <w:ind w:firstLine="0"/>
              <w:jc w:val="left"/>
              <w:rPr>
                <w:color w:val="000000"/>
                <w:sz w:val="20"/>
                <w:szCs w:val="20"/>
              </w:rPr>
            </w:pPr>
            <w:r w:rsidRPr="00500F2F">
              <w:rPr>
                <w:color w:val="000000"/>
                <w:sz w:val="20"/>
                <w:szCs w:val="20"/>
              </w:rPr>
              <w:t>COS:</w:t>
            </w:r>
            <w:r>
              <w:rPr>
                <w:color w:val="000000"/>
                <w:sz w:val="20"/>
                <w:szCs w:val="20"/>
              </w:rPr>
              <w:t>AES</w:t>
            </w:r>
          </w:p>
        </w:tc>
        <w:tc>
          <w:tcPr>
            <w:tcW w:w="1516" w:type="dxa"/>
            <w:tcBorders>
              <w:top w:val="nil"/>
              <w:left w:val="nil"/>
              <w:right w:val="nil"/>
            </w:tcBorders>
            <w:noWrap/>
            <w:vAlign w:val="center"/>
          </w:tcPr>
          <w:p w14:paraId="791CB30B"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nil"/>
              <w:left w:val="nil"/>
              <w:right w:val="nil"/>
            </w:tcBorders>
            <w:noWrap/>
            <w:vAlign w:val="center"/>
          </w:tcPr>
          <w:p w14:paraId="5D0D9E83"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nil"/>
              <w:left w:val="nil"/>
              <w:right w:val="nil"/>
            </w:tcBorders>
            <w:noWrap/>
            <w:vAlign w:val="bottom"/>
          </w:tcPr>
          <w:p w14:paraId="6E86E89F" w14:textId="28755398" w:rsidR="00B43058" w:rsidRPr="00500F2F" w:rsidRDefault="00B43058" w:rsidP="007E5EBB">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sidR="007E5EBB">
              <w:rPr>
                <w:color w:val="000000"/>
                <w:sz w:val="20"/>
                <w:szCs w:val="20"/>
              </w:rPr>
              <w:t>110</w:t>
            </w:r>
            <w:r w:rsidRPr="00500F2F">
              <w:rPr>
                <w:color w:val="000000"/>
                <w:sz w:val="20"/>
                <w:szCs w:val="20"/>
              </w:rPr>
              <w:t xml:space="preserve">*       </w:t>
            </w:r>
          </w:p>
        </w:tc>
        <w:tc>
          <w:tcPr>
            <w:tcW w:w="1067" w:type="dxa"/>
            <w:gridSpan w:val="2"/>
            <w:tcBorders>
              <w:top w:val="nil"/>
              <w:left w:val="nil"/>
              <w:right w:val="nil"/>
            </w:tcBorders>
            <w:noWrap/>
            <w:vAlign w:val="bottom"/>
          </w:tcPr>
          <w:p w14:paraId="4896FE38" w14:textId="3814AF8F" w:rsidR="00B43058" w:rsidRPr="00500F2F" w:rsidRDefault="00B43058"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0</w:t>
            </w:r>
            <w:r w:rsidR="007E5EBB">
              <w:rPr>
                <w:color w:val="000000"/>
                <w:sz w:val="20"/>
                <w:szCs w:val="20"/>
              </w:rPr>
              <w:t>62</w:t>
            </w:r>
          </w:p>
        </w:tc>
      </w:tr>
      <w:tr w:rsidR="00B43058" w:rsidRPr="00500F2F" w14:paraId="09510782" w14:textId="77777777" w:rsidTr="001258DC">
        <w:trPr>
          <w:gridAfter w:val="1"/>
          <w:wAfter w:w="9" w:type="dxa"/>
          <w:trHeight w:val="333"/>
          <w:jc w:val="center"/>
        </w:trPr>
        <w:tc>
          <w:tcPr>
            <w:tcW w:w="2431" w:type="dxa"/>
            <w:tcBorders>
              <w:top w:val="nil"/>
              <w:left w:val="nil"/>
              <w:bottom w:val="single" w:sz="4" w:space="0" w:color="auto"/>
              <w:right w:val="nil"/>
            </w:tcBorders>
            <w:noWrap/>
            <w:vAlign w:val="center"/>
          </w:tcPr>
          <w:p w14:paraId="113B65F5" w14:textId="77777777" w:rsidR="00B43058" w:rsidRPr="00500F2F" w:rsidRDefault="00B43058" w:rsidP="00357A88">
            <w:pPr>
              <w:spacing w:line="276" w:lineRule="auto"/>
              <w:ind w:firstLine="0"/>
              <w:jc w:val="left"/>
              <w:rPr>
                <w:color w:val="000000"/>
                <w:sz w:val="20"/>
                <w:szCs w:val="20"/>
              </w:rPr>
            </w:pPr>
            <w:r w:rsidRPr="00500F2F">
              <w:rPr>
                <w:color w:val="000000"/>
                <w:sz w:val="20"/>
                <w:szCs w:val="20"/>
              </w:rPr>
              <w:t>COS:BEN</w:t>
            </w:r>
          </w:p>
        </w:tc>
        <w:tc>
          <w:tcPr>
            <w:tcW w:w="1516" w:type="dxa"/>
            <w:tcBorders>
              <w:top w:val="nil"/>
              <w:left w:val="nil"/>
              <w:bottom w:val="single" w:sz="4" w:space="0" w:color="auto"/>
              <w:right w:val="nil"/>
            </w:tcBorders>
            <w:noWrap/>
            <w:vAlign w:val="center"/>
          </w:tcPr>
          <w:p w14:paraId="2EC332B5"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nil"/>
              <w:left w:val="nil"/>
              <w:bottom w:val="single" w:sz="4" w:space="0" w:color="auto"/>
              <w:right w:val="nil"/>
            </w:tcBorders>
            <w:noWrap/>
            <w:vAlign w:val="center"/>
          </w:tcPr>
          <w:p w14:paraId="117D2745"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nil"/>
              <w:left w:val="nil"/>
              <w:bottom w:val="single" w:sz="4" w:space="0" w:color="auto"/>
              <w:right w:val="nil"/>
            </w:tcBorders>
            <w:noWrap/>
            <w:vAlign w:val="bottom"/>
          </w:tcPr>
          <w:p w14:paraId="0958298F" w14:textId="68187167" w:rsidR="00B43058" w:rsidRPr="00500F2F" w:rsidRDefault="00B43058" w:rsidP="007E5EBB">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sidR="007E5EBB">
              <w:rPr>
                <w:color w:val="000000"/>
                <w:sz w:val="20"/>
                <w:szCs w:val="20"/>
              </w:rPr>
              <w:t>188</w:t>
            </w:r>
            <w:r w:rsidRPr="00500F2F">
              <w:rPr>
                <w:color w:val="000000"/>
                <w:sz w:val="20"/>
                <w:szCs w:val="20"/>
              </w:rPr>
              <w:t xml:space="preserve">**      </w:t>
            </w:r>
          </w:p>
        </w:tc>
        <w:tc>
          <w:tcPr>
            <w:tcW w:w="1067" w:type="dxa"/>
            <w:gridSpan w:val="2"/>
            <w:tcBorders>
              <w:top w:val="nil"/>
              <w:left w:val="nil"/>
              <w:bottom w:val="single" w:sz="4" w:space="0" w:color="auto"/>
              <w:right w:val="nil"/>
            </w:tcBorders>
            <w:noWrap/>
            <w:vAlign w:val="bottom"/>
          </w:tcPr>
          <w:p w14:paraId="163EFBDD" w14:textId="0CC36998" w:rsidR="00B43058" w:rsidRPr="00500F2F" w:rsidRDefault="00B43058"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0</w:t>
            </w:r>
            <w:r w:rsidR="007E5EBB">
              <w:rPr>
                <w:color w:val="000000"/>
                <w:sz w:val="20"/>
                <w:szCs w:val="20"/>
              </w:rPr>
              <w:t>77</w:t>
            </w:r>
          </w:p>
        </w:tc>
      </w:tr>
      <w:tr w:rsidR="00B43058" w:rsidRPr="00500F2F" w14:paraId="73F51930" w14:textId="77777777" w:rsidTr="001258DC">
        <w:trPr>
          <w:gridAfter w:val="1"/>
          <w:wAfter w:w="9" w:type="dxa"/>
          <w:trHeight w:val="70"/>
          <w:jc w:val="center"/>
        </w:trPr>
        <w:tc>
          <w:tcPr>
            <w:tcW w:w="2431" w:type="dxa"/>
            <w:tcBorders>
              <w:top w:val="single" w:sz="4" w:space="0" w:color="auto"/>
              <w:left w:val="nil"/>
              <w:bottom w:val="nil"/>
              <w:right w:val="nil"/>
            </w:tcBorders>
            <w:noWrap/>
            <w:vAlign w:val="bottom"/>
          </w:tcPr>
          <w:p w14:paraId="0499BEE0" w14:textId="77777777" w:rsidR="00B43058" w:rsidRPr="00500F2F" w:rsidRDefault="00B43058" w:rsidP="00357A88">
            <w:pPr>
              <w:spacing w:line="276" w:lineRule="auto"/>
              <w:ind w:firstLine="0"/>
              <w:jc w:val="left"/>
              <w:rPr>
                <w:color w:val="000000"/>
                <w:sz w:val="20"/>
                <w:szCs w:val="20"/>
              </w:rPr>
            </w:pPr>
            <w:r w:rsidRPr="00500F2F">
              <w:rPr>
                <w:rFonts w:eastAsiaTheme="minorHAnsi"/>
                <w:i/>
                <w:sz w:val="20"/>
                <w:szCs w:val="20"/>
              </w:rPr>
              <w:t>Model summary</w:t>
            </w:r>
          </w:p>
        </w:tc>
        <w:tc>
          <w:tcPr>
            <w:tcW w:w="1516" w:type="dxa"/>
            <w:tcBorders>
              <w:top w:val="single" w:sz="4" w:space="0" w:color="auto"/>
              <w:left w:val="nil"/>
              <w:bottom w:val="nil"/>
              <w:right w:val="nil"/>
            </w:tcBorders>
            <w:noWrap/>
            <w:vAlign w:val="bottom"/>
          </w:tcPr>
          <w:p w14:paraId="193C5724"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single" w:sz="4" w:space="0" w:color="auto"/>
              <w:left w:val="nil"/>
              <w:bottom w:val="nil"/>
              <w:right w:val="nil"/>
            </w:tcBorders>
            <w:noWrap/>
            <w:vAlign w:val="bottom"/>
          </w:tcPr>
          <w:p w14:paraId="3AE7C9A9"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single" w:sz="4" w:space="0" w:color="auto"/>
              <w:left w:val="nil"/>
              <w:bottom w:val="nil"/>
              <w:right w:val="nil"/>
            </w:tcBorders>
            <w:noWrap/>
            <w:vAlign w:val="center"/>
          </w:tcPr>
          <w:p w14:paraId="69301A1B" w14:textId="77777777" w:rsidR="00B43058" w:rsidRPr="00500F2F" w:rsidRDefault="00B43058" w:rsidP="00357A88">
            <w:pPr>
              <w:spacing w:line="276" w:lineRule="auto"/>
              <w:ind w:firstLine="0"/>
              <w:jc w:val="left"/>
              <w:rPr>
                <w:color w:val="000000"/>
                <w:sz w:val="20"/>
                <w:szCs w:val="20"/>
              </w:rPr>
            </w:pPr>
          </w:p>
        </w:tc>
        <w:tc>
          <w:tcPr>
            <w:tcW w:w="1067" w:type="dxa"/>
            <w:gridSpan w:val="2"/>
            <w:tcBorders>
              <w:top w:val="single" w:sz="4" w:space="0" w:color="auto"/>
              <w:left w:val="nil"/>
              <w:right w:val="nil"/>
            </w:tcBorders>
            <w:noWrap/>
            <w:vAlign w:val="bottom"/>
          </w:tcPr>
          <w:p w14:paraId="7566631C" w14:textId="77777777" w:rsidR="00B43058" w:rsidRPr="00500F2F" w:rsidRDefault="00B43058" w:rsidP="00357A88">
            <w:pPr>
              <w:spacing w:line="276" w:lineRule="auto"/>
              <w:ind w:firstLine="0"/>
              <w:jc w:val="left"/>
              <w:rPr>
                <w:color w:val="000000"/>
                <w:sz w:val="20"/>
                <w:szCs w:val="20"/>
              </w:rPr>
            </w:pPr>
          </w:p>
        </w:tc>
      </w:tr>
      <w:tr w:rsidR="00B43058" w:rsidRPr="00500F2F" w14:paraId="24C70B89" w14:textId="77777777" w:rsidTr="001258DC">
        <w:trPr>
          <w:gridAfter w:val="1"/>
          <w:wAfter w:w="9" w:type="dxa"/>
          <w:trHeight w:val="333"/>
          <w:jc w:val="center"/>
        </w:trPr>
        <w:tc>
          <w:tcPr>
            <w:tcW w:w="2431" w:type="dxa"/>
            <w:noWrap/>
            <w:vAlign w:val="center"/>
          </w:tcPr>
          <w:p w14:paraId="1CD4358F" w14:textId="77777777" w:rsidR="00B43058" w:rsidRPr="00500F2F" w:rsidRDefault="00B43058" w:rsidP="00357A88">
            <w:pPr>
              <w:spacing w:line="276" w:lineRule="auto"/>
              <w:ind w:firstLine="0"/>
              <w:jc w:val="left"/>
              <w:rPr>
                <w:color w:val="000000"/>
                <w:sz w:val="20"/>
                <w:szCs w:val="20"/>
              </w:rPr>
            </w:pPr>
            <w:r w:rsidRPr="00500F2F">
              <w:rPr>
                <w:color w:val="000000"/>
                <w:sz w:val="20"/>
                <w:szCs w:val="20"/>
              </w:rPr>
              <w:t>No of observations</w:t>
            </w:r>
          </w:p>
        </w:tc>
        <w:tc>
          <w:tcPr>
            <w:tcW w:w="1516" w:type="dxa"/>
            <w:noWrap/>
            <w:vAlign w:val="center"/>
          </w:tcPr>
          <w:p w14:paraId="141770D0" w14:textId="3FB69248" w:rsidR="00B43058" w:rsidRPr="00500F2F" w:rsidRDefault="00C73C9D" w:rsidP="00C73C9D">
            <w:pPr>
              <w:spacing w:line="276" w:lineRule="auto"/>
              <w:ind w:firstLine="0"/>
              <w:jc w:val="left"/>
              <w:rPr>
                <w:color w:val="000000"/>
                <w:sz w:val="20"/>
                <w:szCs w:val="20"/>
              </w:rPr>
            </w:pPr>
            <w:r w:rsidRPr="00500F2F">
              <w:rPr>
                <w:color w:val="000000"/>
                <w:sz w:val="20"/>
                <w:szCs w:val="20"/>
              </w:rPr>
              <w:t>46</w:t>
            </w:r>
            <w:r>
              <w:rPr>
                <w:color w:val="000000"/>
                <w:sz w:val="20"/>
                <w:szCs w:val="20"/>
              </w:rPr>
              <w:t>4</w:t>
            </w:r>
          </w:p>
        </w:tc>
        <w:tc>
          <w:tcPr>
            <w:tcW w:w="1059" w:type="dxa"/>
            <w:gridSpan w:val="2"/>
            <w:noWrap/>
            <w:vAlign w:val="center"/>
          </w:tcPr>
          <w:p w14:paraId="624FA870" w14:textId="77777777" w:rsidR="00B43058" w:rsidRPr="00500F2F" w:rsidRDefault="00B43058" w:rsidP="00357A88">
            <w:pPr>
              <w:spacing w:line="276" w:lineRule="auto"/>
              <w:ind w:firstLine="0"/>
              <w:jc w:val="left"/>
              <w:rPr>
                <w:color w:val="000000"/>
                <w:sz w:val="20"/>
                <w:szCs w:val="20"/>
              </w:rPr>
            </w:pPr>
          </w:p>
        </w:tc>
        <w:tc>
          <w:tcPr>
            <w:tcW w:w="1416" w:type="dxa"/>
            <w:gridSpan w:val="2"/>
            <w:noWrap/>
            <w:vAlign w:val="center"/>
          </w:tcPr>
          <w:p w14:paraId="24FDB877" w14:textId="77777777" w:rsidR="00B43058" w:rsidRPr="00500F2F" w:rsidRDefault="00B43058" w:rsidP="004F22BB">
            <w:pPr>
              <w:spacing w:line="276" w:lineRule="auto"/>
              <w:ind w:firstLine="0"/>
              <w:jc w:val="left"/>
              <w:rPr>
                <w:color w:val="000000"/>
                <w:sz w:val="20"/>
                <w:szCs w:val="20"/>
              </w:rPr>
            </w:pPr>
            <w:r w:rsidRPr="00500F2F">
              <w:rPr>
                <w:color w:val="000000"/>
                <w:sz w:val="20"/>
                <w:szCs w:val="20"/>
              </w:rPr>
              <w:t xml:space="preserve">  324</w:t>
            </w:r>
          </w:p>
        </w:tc>
        <w:tc>
          <w:tcPr>
            <w:tcW w:w="1067" w:type="dxa"/>
            <w:gridSpan w:val="2"/>
            <w:noWrap/>
            <w:vAlign w:val="center"/>
          </w:tcPr>
          <w:p w14:paraId="349A76A9" w14:textId="77777777" w:rsidR="00B43058" w:rsidRPr="00500F2F" w:rsidRDefault="00B43058" w:rsidP="004F22BB">
            <w:pPr>
              <w:spacing w:line="276" w:lineRule="auto"/>
              <w:ind w:firstLine="0"/>
              <w:jc w:val="left"/>
              <w:rPr>
                <w:color w:val="000000"/>
                <w:sz w:val="20"/>
                <w:szCs w:val="20"/>
              </w:rPr>
            </w:pPr>
          </w:p>
        </w:tc>
      </w:tr>
      <w:tr w:rsidR="00B43058" w:rsidRPr="00500F2F" w14:paraId="28D08F37" w14:textId="77777777" w:rsidTr="001258DC">
        <w:trPr>
          <w:trHeight w:val="333"/>
          <w:jc w:val="center"/>
        </w:trPr>
        <w:tc>
          <w:tcPr>
            <w:tcW w:w="2431" w:type="dxa"/>
            <w:noWrap/>
            <w:vAlign w:val="center"/>
            <w:hideMark/>
          </w:tcPr>
          <w:p w14:paraId="03124DF5" w14:textId="77777777" w:rsidR="00B43058" w:rsidRPr="00500F2F" w:rsidRDefault="00B43058" w:rsidP="00D73EC5">
            <w:pPr>
              <w:spacing w:line="276" w:lineRule="auto"/>
              <w:ind w:firstLine="0"/>
              <w:rPr>
                <w:rFonts w:eastAsiaTheme="minorHAnsi"/>
                <w:i/>
                <w:sz w:val="20"/>
                <w:szCs w:val="20"/>
              </w:rPr>
            </w:pPr>
            <w:r w:rsidRPr="00500F2F">
              <w:rPr>
                <w:color w:val="000000"/>
                <w:sz w:val="20"/>
                <w:szCs w:val="20"/>
              </w:rPr>
              <w:t>Log likelihood</w:t>
            </w:r>
          </w:p>
        </w:tc>
        <w:tc>
          <w:tcPr>
            <w:tcW w:w="1516" w:type="dxa"/>
            <w:noWrap/>
            <w:vAlign w:val="center"/>
            <w:hideMark/>
          </w:tcPr>
          <w:p w14:paraId="7045528B" w14:textId="5A16B87C" w:rsidR="00B43058" w:rsidRPr="00500F2F" w:rsidRDefault="00B43058" w:rsidP="00C73C9D">
            <w:pPr>
              <w:spacing w:line="276" w:lineRule="auto"/>
              <w:ind w:firstLine="0"/>
              <w:rPr>
                <w:rFonts w:eastAsiaTheme="minorHAnsi"/>
                <w:sz w:val="20"/>
                <w:szCs w:val="20"/>
              </w:rPr>
            </w:pPr>
            <w:r w:rsidRPr="00500F2F">
              <w:rPr>
                <w:color w:val="000000"/>
                <w:sz w:val="20"/>
                <w:szCs w:val="20"/>
              </w:rPr>
              <w:t>-</w:t>
            </w:r>
            <w:r w:rsidR="00C73C9D">
              <w:rPr>
                <w:color w:val="000000"/>
                <w:sz w:val="20"/>
                <w:szCs w:val="20"/>
              </w:rPr>
              <w:t>344.089</w:t>
            </w:r>
          </w:p>
        </w:tc>
        <w:tc>
          <w:tcPr>
            <w:tcW w:w="839" w:type="dxa"/>
            <w:noWrap/>
            <w:vAlign w:val="center"/>
            <w:hideMark/>
          </w:tcPr>
          <w:p w14:paraId="2E7C9496" w14:textId="77777777" w:rsidR="00B43058" w:rsidRPr="00500F2F" w:rsidRDefault="00B43058" w:rsidP="00357A88">
            <w:pPr>
              <w:spacing w:line="276" w:lineRule="auto"/>
              <w:ind w:firstLine="0"/>
              <w:rPr>
                <w:rFonts w:eastAsiaTheme="minorHAnsi"/>
                <w:sz w:val="20"/>
                <w:szCs w:val="20"/>
              </w:rPr>
            </w:pPr>
          </w:p>
        </w:tc>
        <w:tc>
          <w:tcPr>
            <w:tcW w:w="299" w:type="dxa"/>
            <w:gridSpan w:val="2"/>
            <w:noWrap/>
            <w:vAlign w:val="center"/>
            <w:hideMark/>
          </w:tcPr>
          <w:p w14:paraId="7C5D133C" w14:textId="77777777" w:rsidR="00B43058" w:rsidRPr="00500F2F" w:rsidRDefault="00B43058" w:rsidP="00357A88">
            <w:pPr>
              <w:spacing w:line="276" w:lineRule="auto"/>
              <w:ind w:firstLine="0"/>
              <w:rPr>
                <w:rFonts w:eastAsiaTheme="minorHAnsi"/>
                <w:sz w:val="20"/>
                <w:szCs w:val="20"/>
              </w:rPr>
            </w:pPr>
          </w:p>
        </w:tc>
        <w:tc>
          <w:tcPr>
            <w:tcW w:w="2085" w:type="dxa"/>
            <w:gridSpan w:val="2"/>
            <w:noWrap/>
            <w:vAlign w:val="center"/>
            <w:hideMark/>
          </w:tcPr>
          <w:p w14:paraId="19B7CF59" w14:textId="34B04F34" w:rsidR="00B43058" w:rsidRPr="00500F2F" w:rsidRDefault="00B43058" w:rsidP="00F04C4E">
            <w:pPr>
              <w:spacing w:line="276" w:lineRule="auto"/>
              <w:ind w:firstLine="0"/>
              <w:jc w:val="left"/>
              <w:rPr>
                <w:rFonts w:eastAsiaTheme="minorHAnsi"/>
                <w:sz w:val="20"/>
                <w:szCs w:val="20"/>
              </w:rPr>
            </w:pPr>
            <w:r w:rsidRPr="00500F2F">
              <w:rPr>
                <w:color w:val="000000"/>
                <w:sz w:val="20"/>
                <w:szCs w:val="20"/>
              </w:rPr>
              <w:t>-</w:t>
            </w:r>
            <w:r w:rsidR="00F04C4E">
              <w:rPr>
                <w:color w:val="000000"/>
                <w:sz w:val="20"/>
                <w:szCs w:val="20"/>
              </w:rPr>
              <w:t>222.246</w:t>
            </w:r>
          </w:p>
        </w:tc>
        <w:tc>
          <w:tcPr>
            <w:tcW w:w="328" w:type="dxa"/>
            <w:gridSpan w:val="2"/>
            <w:tcBorders>
              <w:left w:val="nil"/>
              <w:bottom w:val="nil"/>
              <w:right w:val="nil"/>
            </w:tcBorders>
            <w:noWrap/>
            <w:vAlign w:val="bottom"/>
            <w:hideMark/>
          </w:tcPr>
          <w:p w14:paraId="3B9A4833" w14:textId="77777777" w:rsidR="00B43058" w:rsidRPr="00500F2F" w:rsidRDefault="00B43058" w:rsidP="004F22BB">
            <w:pPr>
              <w:spacing w:line="276" w:lineRule="auto"/>
              <w:ind w:firstLine="0"/>
              <w:jc w:val="left"/>
              <w:rPr>
                <w:rFonts w:eastAsiaTheme="minorHAnsi"/>
                <w:sz w:val="20"/>
                <w:szCs w:val="20"/>
              </w:rPr>
            </w:pPr>
          </w:p>
        </w:tc>
      </w:tr>
      <w:tr w:rsidR="00B43058" w:rsidRPr="00500F2F" w14:paraId="39791BE1" w14:textId="77777777" w:rsidTr="001258DC">
        <w:trPr>
          <w:trHeight w:val="333"/>
          <w:jc w:val="center"/>
        </w:trPr>
        <w:tc>
          <w:tcPr>
            <w:tcW w:w="2431" w:type="dxa"/>
            <w:noWrap/>
            <w:vAlign w:val="center"/>
            <w:hideMark/>
          </w:tcPr>
          <w:p w14:paraId="6412FDC8" w14:textId="77777777" w:rsidR="00B43058" w:rsidRPr="00500F2F" w:rsidRDefault="00B43058" w:rsidP="00357A88">
            <w:pPr>
              <w:spacing w:line="276" w:lineRule="auto"/>
              <w:ind w:firstLine="0"/>
              <w:rPr>
                <w:color w:val="000000"/>
                <w:sz w:val="20"/>
                <w:szCs w:val="20"/>
              </w:rPr>
            </w:pPr>
            <w:r w:rsidRPr="00500F2F">
              <w:rPr>
                <w:color w:val="000000"/>
                <w:sz w:val="20"/>
                <w:szCs w:val="20"/>
              </w:rPr>
              <w:t>Chi squared</w:t>
            </w:r>
          </w:p>
        </w:tc>
        <w:tc>
          <w:tcPr>
            <w:tcW w:w="1516" w:type="dxa"/>
            <w:noWrap/>
            <w:vAlign w:val="center"/>
            <w:hideMark/>
          </w:tcPr>
          <w:p w14:paraId="479EC277" w14:textId="6ADB55C7" w:rsidR="00B43058" w:rsidRPr="00500F2F" w:rsidRDefault="00C73C9D" w:rsidP="004F22BB">
            <w:pPr>
              <w:spacing w:line="276" w:lineRule="auto"/>
              <w:ind w:firstLine="0"/>
              <w:jc w:val="left"/>
              <w:rPr>
                <w:color w:val="000000"/>
                <w:sz w:val="20"/>
                <w:szCs w:val="20"/>
              </w:rPr>
            </w:pPr>
            <w:r>
              <w:rPr>
                <w:color w:val="000000"/>
                <w:sz w:val="20"/>
                <w:szCs w:val="20"/>
              </w:rPr>
              <w:t>331.345</w:t>
            </w:r>
          </w:p>
        </w:tc>
        <w:tc>
          <w:tcPr>
            <w:tcW w:w="839" w:type="dxa"/>
            <w:noWrap/>
            <w:vAlign w:val="center"/>
            <w:hideMark/>
          </w:tcPr>
          <w:p w14:paraId="30971CC8" w14:textId="77777777" w:rsidR="00B43058" w:rsidRPr="00500F2F" w:rsidRDefault="00B43058" w:rsidP="00357A88">
            <w:pPr>
              <w:spacing w:line="276" w:lineRule="auto"/>
              <w:ind w:firstLine="0"/>
              <w:rPr>
                <w:rFonts w:eastAsiaTheme="minorHAnsi"/>
                <w:sz w:val="20"/>
                <w:szCs w:val="20"/>
              </w:rPr>
            </w:pPr>
          </w:p>
        </w:tc>
        <w:tc>
          <w:tcPr>
            <w:tcW w:w="299" w:type="dxa"/>
            <w:gridSpan w:val="2"/>
            <w:noWrap/>
            <w:vAlign w:val="center"/>
            <w:hideMark/>
          </w:tcPr>
          <w:p w14:paraId="3037FE6C" w14:textId="77777777" w:rsidR="00B43058" w:rsidRPr="00500F2F" w:rsidRDefault="00B43058" w:rsidP="00357A88">
            <w:pPr>
              <w:spacing w:line="276" w:lineRule="auto"/>
              <w:ind w:firstLine="0"/>
              <w:rPr>
                <w:rFonts w:eastAsiaTheme="minorHAnsi"/>
                <w:sz w:val="20"/>
                <w:szCs w:val="20"/>
              </w:rPr>
            </w:pPr>
          </w:p>
        </w:tc>
        <w:tc>
          <w:tcPr>
            <w:tcW w:w="2085" w:type="dxa"/>
            <w:gridSpan w:val="2"/>
            <w:noWrap/>
            <w:vAlign w:val="center"/>
            <w:hideMark/>
          </w:tcPr>
          <w:p w14:paraId="6F283FEF" w14:textId="7B76B5F7" w:rsidR="00B43058" w:rsidRPr="00500F2F" w:rsidRDefault="00F04C4E" w:rsidP="004F22BB">
            <w:pPr>
              <w:spacing w:line="276" w:lineRule="auto"/>
              <w:ind w:firstLine="0"/>
              <w:rPr>
                <w:color w:val="000000"/>
                <w:sz w:val="20"/>
                <w:szCs w:val="20"/>
              </w:rPr>
            </w:pPr>
            <w:r>
              <w:rPr>
                <w:color w:val="000000"/>
                <w:sz w:val="20"/>
                <w:szCs w:val="20"/>
              </w:rPr>
              <w:t>267.409</w:t>
            </w:r>
          </w:p>
        </w:tc>
        <w:tc>
          <w:tcPr>
            <w:tcW w:w="328" w:type="dxa"/>
            <w:gridSpan w:val="2"/>
            <w:noWrap/>
            <w:vAlign w:val="center"/>
            <w:hideMark/>
          </w:tcPr>
          <w:p w14:paraId="7629B7B2" w14:textId="77777777" w:rsidR="00B43058" w:rsidRPr="00500F2F" w:rsidRDefault="00B43058" w:rsidP="00357A88">
            <w:pPr>
              <w:spacing w:line="276" w:lineRule="auto"/>
              <w:ind w:firstLine="0"/>
              <w:rPr>
                <w:rFonts w:eastAsiaTheme="minorHAnsi"/>
                <w:sz w:val="20"/>
                <w:szCs w:val="20"/>
              </w:rPr>
            </w:pPr>
          </w:p>
        </w:tc>
      </w:tr>
      <w:tr w:rsidR="00B43058" w:rsidRPr="00500F2F" w14:paraId="0FB84FD1" w14:textId="77777777" w:rsidTr="001258DC">
        <w:trPr>
          <w:trHeight w:val="333"/>
          <w:jc w:val="center"/>
        </w:trPr>
        <w:tc>
          <w:tcPr>
            <w:tcW w:w="2431" w:type="dxa"/>
            <w:noWrap/>
            <w:vAlign w:val="center"/>
            <w:hideMark/>
          </w:tcPr>
          <w:p w14:paraId="762F5616" w14:textId="77777777" w:rsidR="00B43058" w:rsidRPr="00500F2F" w:rsidRDefault="00B43058" w:rsidP="00357A88">
            <w:pPr>
              <w:spacing w:line="276" w:lineRule="auto"/>
              <w:ind w:firstLine="0"/>
              <w:rPr>
                <w:color w:val="000000"/>
                <w:sz w:val="20"/>
                <w:szCs w:val="20"/>
              </w:rPr>
            </w:pPr>
            <w:proofErr w:type="spellStart"/>
            <w:r w:rsidRPr="00500F2F">
              <w:rPr>
                <w:color w:val="000000"/>
                <w:sz w:val="20"/>
                <w:szCs w:val="20"/>
              </w:rPr>
              <w:t>Prob</w:t>
            </w:r>
            <w:proofErr w:type="spellEnd"/>
            <w:r w:rsidRPr="00500F2F">
              <w:rPr>
                <w:color w:val="000000"/>
                <w:sz w:val="20"/>
                <w:szCs w:val="20"/>
              </w:rPr>
              <w:t xml:space="preserve"> &gt; Chi square</w:t>
            </w:r>
          </w:p>
        </w:tc>
        <w:tc>
          <w:tcPr>
            <w:tcW w:w="1516" w:type="dxa"/>
            <w:noWrap/>
            <w:vAlign w:val="center"/>
            <w:hideMark/>
          </w:tcPr>
          <w:p w14:paraId="1106718C" w14:textId="77777777" w:rsidR="00B43058" w:rsidRPr="00500F2F" w:rsidRDefault="00B43058" w:rsidP="004F22BB">
            <w:pPr>
              <w:spacing w:line="276" w:lineRule="auto"/>
              <w:ind w:firstLine="0"/>
              <w:jc w:val="left"/>
              <w:rPr>
                <w:color w:val="000000"/>
                <w:sz w:val="20"/>
                <w:szCs w:val="20"/>
              </w:rPr>
            </w:pPr>
            <w:r w:rsidRPr="00500F2F">
              <w:rPr>
                <w:color w:val="000000"/>
                <w:sz w:val="20"/>
                <w:szCs w:val="20"/>
              </w:rPr>
              <w:t>0.000</w:t>
            </w:r>
          </w:p>
        </w:tc>
        <w:tc>
          <w:tcPr>
            <w:tcW w:w="839" w:type="dxa"/>
            <w:noWrap/>
            <w:vAlign w:val="center"/>
            <w:hideMark/>
          </w:tcPr>
          <w:p w14:paraId="3F3EBC89" w14:textId="77777777" w:rsidR="00B43058" w:rsidRPr="00500F2F" w:rsidRDefault="00B43058" w:rsidP="00357A88">
            <w:pPr>
              <w:spacing w:line="276" w:lineRule="auto"/>
              <w:ind w:firstLine="0"/>
              <w:rPr>
                <w:rFonts w:eastAsiaTheme="minorHAnsi"/>
                <w:sz w:val="20"/>
                <w:szCs w:val="20"/>
              </w:rPr>
            </w:pPr>
          </w:p>
        </w:tc>
        <w:tc>
          <w:tcPr>
            <w:tcW w:w="299" w:type="dxa"/>
            <w:gridSpan w:val="2"/>
            <w:noWrap/>
            <w:vAlign w:val="center"/>
            <w:hideMark/>
          </w:tcPr>
          <w:p w14:paraId="64D3A1D8" w14:textId="77777777" w:rsidR="00B43058" w:rsidRPr="00500F2F" w:rsidRDefault="00B43058" w:rsidP="00357A88">
            <w:pPr>
              <w:spacing w:line="276" w:lineRule="auto"/>
              <w:ind w:firstLine="0"/>
              <w:rPr>
                <w:rFonts w:eastAsiaTheme="minorHAnsi"/>
                <w:sz w:val="20"/>
                <w:szCs w:val="20"/>
              </w:rPr>
            </w:pPr>
          </w:p>
        </w:tc>
        <w:tc>
          <w:tcPr>
            <w:tcW w:w="2085" w:type="dxa"/>
            <w:gridSpan w:val="2"/>
            <w:noWrap/>
            <w:vAlign w:val="center"/>
            <w:hideMark/>
          </w:tcPr>
          <w:p w14:paraId="25F4BFA6" w14:textId="77777777" w:rsidR="00B43058" w:rsidRPr="00500F2F" w:rsidRDefault="00B43058" w:rsidP="004F22BB">
            <w:pPr>
              <w:spacing w:line="276" w:lineRule="auto"/>
              <w:ind w:firstLine="0"/>
              <w:rPr>
                <w:color w:val="000000"/>
                <w:sz w:val="20"/>
                <w:szCs w:val="20"/>
              </w:rPr>
            </w:pPr>
            <w:r w:rsidRPr="00500F2F">
              <w:rPr>
                <w:color w:val="000000"/>
                <w:sz w:val="20"/>
                <w:szCs w:val="20"/>
              </w:rPr>
              <w:t>0.000</w:t>
            </w:r>
          </w:p>
        </w:tc>
        <w:tc>
          <w:tcPr>
            <w:tcW w:w="328" w:type="dxa"/>
            <w:gridSpan w:val="2"/>
            <w:noWrap/>
            <w:vAlign w:val="center"/>
            <w:hideMark/>
          </w:tcPr>
          <w:p w14:paraId="39691786" w14:textId="77777777" w:rsidR="00B43058" w:rsidRPr="00500F2F" w:rsidRDefault="00B43058" w:rsidP="00357A88">
            <w:pPr>
              <w:spacing w:line="276" w:lineRule="auto"/>
              <w:ind w:firstLine="0"/>
              <w:rPr>
                <w:rFonts w:eastAsiaTheme="minorHAnsi"/>
                <w:sz w:val="20"/>
                <w:szCs w:val="20"/>
              </w:rPr>
            </w:pPr>
          </w:p>
        </w:tc>
      </w:tr>
      <w:tr w:rsidR="00B43058" w:rsidRPr="00500F2F" w14:paraId="3362FDDC" w14:textId="77777777" w:rsidTr="001258DC">
        <w:trPr>
          <w:trHeight w:val="333"/>
          <w:jc w:val="center"/>
        </w:trPr>
        <w:tc>
          <w:tcPr>
            <w:tcW w:w="2431" w:type="dxa"/>
            <w:tcBorders>
              <w:top w:val="nil"/>
              <w:left w:val="nil"/>
              <w:bottom w:val="single" w:sz="4" w:space="0" w:color="auto"/>
              <w:right w:val="nil"/>
            </w:tcBorders>
            <w:noWrap/>
            <w:vAlign w:val="center"/>
            <w:hideMark/>
          </w:tcPr>
          <w:p w14:paraId="2CDABA20" w14:textId="77777777" w:rsidR="00B43058" w:rsidRPr="00500F2F" w:rsidRDefault="00B43058" w:rsidP="00357A88">
            <w:pPr>
              <w:spacing w:line="276" w:lineRule="auto"/>
              <w:ind w:firstLine="0"/>
              <w:rPr>
                <w:color w:val="000000"/>
                <w:sz w:val="20"/>
                <w:szCs w:val="20"/>
              </w:rPr>
            </w:pPr>
            <w:r w:rsidRPr="00500F2F">
              <w:rPr>
                <w:color w:val="000000"/>
                <w:sz w:val="20"/>
                <w:szCs w:val="20"/>
              </w:rPr>
              <w:t>McFadden Pseudo R</w:t>
            </w:r>
            <w:r w:rsidRPr="00500F2F">
              <w:rPr>
                <w:color w:val="000000"/>
                <w:sz w:val="20"/>
                <w:szCs w:val="20"/>
                <w:vertAlign w:val="superscript"/>
              </w:rPr>
              <w:t>2</w:t>
            </w:r>
          </w:p>
        </w:tc>
        <w:tc>
          <w:tcPr>
            <w:tcW w:w="1516" w:type="dxa"/>
            <w:tcBorders>
              <w:top w:val="nil"/>
              <w:left w:val="nil"/>
              <w:bottom w:val="single" w:sz="4" w:space="0" w:color="auto"/>
              <w:right w:val="nil"/>
            </w:tcBorders>
            <w:noWrap/>
            <w:vAlign w:val="center"/>
            <w:hideMark/>
          </w:tcPr>
          <w:p w14:paraId="5E23361D" w14:textId="142FBC8B" w:rsidR="00B43058" w:rsidRPr="00500F2F" w:rsidRDefault="00B43058" w:rsidP="00F04C4E">
            <w:pPr>
              <w:spacing w:line="276" w:lineRule="auto"/>
              <w:ind w:firstLine="0"/>
              <w:jc w:val="left"/>
              <w:rPr>
                <w:color w:val="000000"/>
                <w:sz w:val="20"/>
                <w:szCs w:val="20"/>
              </w:rPr>
            </w:pPr>
            <w:r w:rsidRPr="00500F2F">
              <w:rPr>
                <w:color w:val="000000"/>
                <w:sz w:val="20"/>
                <w:szCs w:val="20"/>
              </w:rPr>
              <w:t>0.</w:t>
            </w:r>
            <w:r w:rsidR="00F04C4E">
              <w:rPr>
                <w:color w:val="000000"/>
                <w:sz w:val="20"/>
                <w:szCs w:val="20"/>
              </w:rPr>
              <w:t>325</w:t>
            </w:r>
          </w:p>
        </w:tc>
        <w:tc>
          <w:tcPr>
            <w:tcW w:w="839" w:type="dxa"/>
            <w:tcBorders>
              <w:top w:val="nil"/>
              <w:left w:val="nil"/>
              <w:bottom w:val="single" w:sz="4" w:space="0" w:color="auto"/>
              <w:right w:val="nil"/>
            </w:tcBorders>
            <w:noWrap/>
            <w:vAlign w:val="center"/>
            <w:hideMark/>
          </w:tcPr>
          <w:p w14:paraId="07DFE43C" w14:textId="77777777" w:rsidR="00B43058" w:rsidRPr="00500F2F" w:rsidRDefault="00B43058" w:rsidP="00357A88">
            <w:pPr>
              <w:spacing w:line="276" w:lineRule="auto"/>
              <w:ind w:firstLine="0"/>
              <w:rPr>
                <w:rFonts w:eastAsiaTheme="minorHAnsi"/>
                <w:sz w:val="20"/>
                <w:szCs w:val="20"/>
              </w:rPr>
            </w:pPr>
            <w:r w:rsidRPr="00500F2F">
              <w:rPr>
                <w:color w:val="000000"/>
                <w:sz w:val="20"/>
                <w:szCs w:val="20"/>
              </w:rPr>
              <w:t> </w:t>
            </w:r>
          </w:p>
        </w:tc>
        <w:tc>
          <w:tcPr>
            <w:tcW w:w="299" w:type="dxa"/>
            <w:gridSpan w:val="2"/>
            <w:tcBorders>
              <w:top w:val="nil"/>
              <w:left w:val="nil"/>
              <w:bottom w:val="single" w:sz="4" w:space="0" w:color="auto"/>
              <w:right w:val="nil"/>
            </w:tcBorders>
            <w:noWrap/>
            <w:vAlign w:val="center"/>
            <w:hideMark/>
          </w:tcPr>
          <w:p w14:paraId="33438247" w14:textId="77777777" w:rsidR="00B43058" w:rsidRPr="00500F2F" w:rsidRDefault="00B43058" w:rsidP="00357A88">
            <w:pPr>
              <w:spacing w:line="276" w:lineRule="auto"/>
              <w:ind w:firstLine="0"/>
              <w:rPr>
                <w:rFonts w:eastAsiaTheme="minorHAnsi"/>
                <w:sz w:val="20"/>
                <w:szCs w:val="20"/>
              </w:rPr>
            </w:pPr>
            <w:r w:rsidRPr="00500F2F">
              <w:rPr>
                <w:color w:val="000000"/>
                <w:sz w:val="20"/>
                <w:szCs w:val="20"/>
              </w:rPr>
              <w:t> </w:t>
            </w:r>
          </w:p>
        </w:tc>
        <w:tc>
          <w:tcPr>
            <w:tcW w:w="2085" w:type="dxa"/>
            <w:gridSpan w:val="2"/>
            <w:tcBorders>
              <w:top w:val="nil"/>
              <w:left w:val="nil"/>
              <w:bottom w:val="single" w:sz="4" w:space="0" w:color="auto"/>
              <w:right w:val="nil"/>
            </w:tcBorders>
            <w:noWrap/>
            <w:vAlign w:val="center"/>
            <w:hideMark/>
          </w:tcPr>
          <w:p w14:paraId="3FE9A546" w14:textId="0660E50F" w:rsidR="00B43058" w:rsidRPr="00500F2F" w:rsidRDefault="00B43058" w:rsidP="00F04C4E">
            <w:pPr>
              <w:spacing w:line="276" w:lineRule="auto"/>
              <w:ind w:firstLine="0"/>
              <w:rPr>
                <w:color w:val="000000"/>
                <w:sz w:val="20"/>
                <w:szCs w:val="20"/>
              </w:rPr>
            </w:pPr>
            <w:r w:rsidRPr="00500F2F">
              <w:rPr>
                <w:color w:val="000000"/>
                <w:sz w:val="20"/>
                <w:szCs w:val="20"/>
              </w:rPr>
              <w:t>0.</w:t>
            </w:r>
            <w:r w:rsidR="00F04C4E">
              <w:rPr>
                <w:color w:val="000000"/>
                <w:sz w:val="20"/>
                <w:szCs w:val="20"/>
              </w:rPr>
              <w:t>376</w:t>
            </w:r>
          </w:p>
        </w:tc>
        <w:tc>
          <w:tcPr>
            <w:tcW w:w="328" w:type="dxa"/>
            <w:gridSpan w:val="2"/>
            <w:tcBorders>
              <w:bottom w:val="single" w:sz="4" w:space="0" w:color="auto"/>
            </w:tcBorders>
            <w:noWrap/>
            <w:vAlign w:val="center"/>
            <w:hideMark/>
          </w:tcPr>
          <w:p w14:paraId="01765336" w14:textId="77777777" w:rsidR="00B43058" w:rsidRPr="00500F2F" w:rsidRDefault="00B43058" w:rsidP="00357A88">
            <w:pPr>
              <w:spacing w:line="276" w:lineRule="auto"/>
              <w:ind w:firstLine="0"/>
              <w:rPr>
                <w:rFonts w:eastAsiaTheme="minorHAnsi"/>
                <w:sz w:val="20"/>
                <w:szCs w:val="20"/>
              </w:rPr>
            </w:pPr>
          </w:p>
        </w:tc>
      </w:tr>
      <w:tr w:rsidR="00B43058" w:rsidRPr="00500F2F" w14:paraId="558D2217" w14:textId="77777777" w:rsidTr="001258DC">
        <w:trPr>
          <w:trHeight w:val="333"/>
          <w:jc w:val="center"/>
        </w:trPr>
        <w:tc>
          <w:tcPr>
            <w:tcW w:w="7170" w:type="dxa"/>
            <w:gridSpan w:val="7"/>
            <w:noWrap/>
            <w:vAlign w:val="center"/>
            <w:hideMark/>
          </w:tcPr>
          <w:p w14:paraId="77B1A016" w14:textId="77777777" w:rsidR="00B43058" w:rsidRPr="00500F2F" w:rsidRDefault="00B43058" w:rsidP="00682055">
            <w:pPr>
              <w:spacing w:line="276" w:lineRule="auto"/>
              <w:ind w:firstLine="0"/>
              <w:rPr>
                <w:color w:val="000000"/>
                <w:sz w:val="20"/>
                <w:szCs w:val="20"/>
              </w:rPr>
            </w:pPr>
            <w:r w:rsidRPr="00500F2F">
              <w:rPr>
                <w:color w:val="000000"/>
                <w:sz w:val="20"/>
                <w:szCs w:val="20"/>
              </w:rPr>
              <w:t xml:space="preserve">Note: ***; ** indicates significance at 1% and 5% respectively.  </w:t>
            </w:r>
            <w:r>
              <w:rPr>
                <w:color w:val="000000"/>
                <w:sz w:val="20"/>
                <w:szCs w:val="20"/>
              </w:rPr>
              <w:t>SE=standard error</w:t>
            </w:r>
          </w:p>
        </w:tc>
        <w:tc>
          <w:tcPr>
            <w:tcW w:w="328" w:type="dxa"/>
            <w:gridSpan w:val="2"/>
            <w:tcBorders>
              <w:top w:val="single" w:sz="4" w:space="0" w:color="auto"/>
            </w:tcBorders>
            <w:noWrap/>
            <w:vAlign w:val="center"/>
            <w:hideMark/>
          </w:tcPr>
          <w:p w14:paraId="7457560D" w14:textId="77777777" w:rsidR="00B43058" w:rsidRPr="00500F2F" w:rsidRDefault="00B43058" w:rsidP="00357A88">
            <w:pPr>
              <w:spacing w:line="276" w:lineRule="auto"/>
              <w:ind w:firstLine="0"/>
              <w:rPr>
                <w:rFonts w:eastAsiaTheme="minorHAnsi"/>
                <w:sz w:val="20"/>
                <w:szCs w:val="20"/>
              </w:rPr>
            </w:pPr>
          </w:p>
        </w:tc>
      </w:tr>
    </w:tbl>
    <w:p w14:paraId="22619F74" w14:textId="77777777" w:rsidR="00682055" w:rsidRDefault="00682055" w:rsidP="00F8735E">
      <w:pPr>
        <w:rPr>
          <w:bCs/>
        </w:rPr>
      </w:pPr>
    </w:p>
    <w:p w14:paraId="162EE97A" w14:textId="30ED2037" w:rsidR="00124681" w:rsidRDefault="00F8735E" w:rsidP="00F8735E">
      <w:pPr>
        <w:rPr>
          <w:bCs/>
        </w:rPr>
      </w:pPr>
      <w:r w:rsidRPr="00F8735E">
        <w:rPr>
          <w:bCs/>
        </w:rPr>
        <w:t>The N0 is positive and significant in both models meaning most farmers have preferences for the status quo option which follows economic theory</w:t>
      </w:r>
      <w:r w:rsidR="0099670E">
        <w:rPr>
          <w:bCs/>
        </w:rPr>
        <w:t xml:space="preserve"> </w:t>
      </w:r>
      <w:r w:rsidR="0099670E">
        <w:rPr>
          <w:bCs/>
        </w:rPr>
        <w:fldChar w:fldCharType="begin" w:fldLock="1"/>
      </w:r>
      <w:r w:rsidR="008B0780">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 "plainTextFormattedCitation" : "[21]", "previouslyFormattedCitation" : "[21]" }, "properties" : { "noteIndex" : 0 }, "schema" : "https://github.com/citation-style-language/schema/raw/master/csl-citation.json" }</w:instrText>
      </w:r>
      <w:r w:rsidR="0099670E">
        <w:rPr>
          <w:bCs/>
        </w:rPr>
        <w:fldChar w:fldCharType="separate"/>
      </w:r>
      <w:r w:rsidR="008B0780" w:rsidRPr="008B0780">
        <w:rPr>
          <w:bCs/>
          <w:noProof/>
        </w:rPr>
        <w:t>[21]</w:t>
      </w:r>
      <w:r w:rsidR="0099670E">
        <w:rPr>
          <w:bCs/>
        </w:rPr>
        <w:fldChar w:fldCharType="end"/>
      </w:r>
      <w:r w:rsidRPr="00F8735E">
        <w:rPr>
          <w:bCs/>
        </w:rPr>
        <w:t xml:space="preserve">. </w:t>
      </w:r>
      <w:commentRangeStart w:id="828"/>
      <w:r w:rsidR="00871E71">
        <w:rPr>
          <w:bCs/>
        </w:rPr>
        <w:t>Education level did not influence likelihood of enrolling into a conservation contract</w:t>
      </w:r>
      <w:commentRangeEnd w:id="828"/>
      <w:r w:rsidR="00160A00">
        <w:rPr>
          <w:rStyle w:val="CommentReference"/>
        </w:rPr>
        <w:commentReference w:id="828"/>
      </w:r>
      <w:r w:rsidR="00871E71">
        <w:rPr>
          <w:bCs/>
        </w:rPr>
        <w:t xml:space="preserve">. </w:t>
      </w:r>
      <w:r w:rsidRPr="00F8735E">
        <w:rPr>
          <w:bCs/>
        </w:rPr>
        <w:t>The subsidy attribute is</w:t>
      </w:r>
      <w:r w:rsidRPr="00F8735E">
        <w:rPr>
          <w:bCs/>
          <w:lang w:val="x-none"/>
        </w:rPr>
        <w:t xml:space="preserve"> </w:t>
      </w:r>
      <w:r w:rsidRPr="00F8735E">
        <w:rPr>
          <w:bCs/>
        </w:rPr>
        <w:t>positive in both models meaning higher conservation payments incr</w:t>
      </w:r>
      <w:r w:rsidR="00682055">
        <w:rPr>
          <w:bCs/>
        </w:rPr>
        <w:t xml:space="preserve">eased likelihood of enrolment. </w:t>
      </w:r>
      <w:r w:rsidRPr="00F8735E">
        <w:rPr>
          <w:bCs/>
        </w:rPr>
        <w:t xml:space="preserve">Contract length (bovines and </w:t>
      </w:r>
      <w:proofErr w:type="spellStart"/>
      <w:r w:rsidRPr="00F8735E">
        <w:rPr>
          <w:bCs/>
        </w:rPr>
        <w:t>ovines</w:t>
      </w:r>
      <w:proofErr w:type="spellEnd"/>
      <w:r w:rsidRPr="00F8735E">
        <w:rPr>
          <w:bCs/>
        </w:rPr>
        <w:t>) is significant and negative meaning respondents prefer a shorter contract</w:t>
      </w:r>
      <w:r w:rsidR="005C0ABE">
        <w:rPr>
          <w:bCs/>
        </w:rPr>
        <w:t xml:space="preserve">. </w:t>
      </w:r>
      <w:commentRangeStart w:id="829"/>
      <w:proofErr w:type="spellStart"/>
      <w:ins w:id="830" w:author="MORAN Dominic" w:date="2018-07-14T16:25:00Z">
        <w:r w:rsidR="00233506">
          <w:rPr>
            <w:bCs/>
          </w:rPr>
          <w:t>F</w:t>
        </w:r>
      </w:ins>
      <w:del w:id="831" w:author="MORAN Dominic" w:date="2018-07-14T16:25:00Z">
        <w:r w:rsidR="00F7084E" w:rsidDel="00233506">
          <w:rPr>
            <w:bCs/>
          </w:rPr>
          <w:delText xml:space="preserve">The age of </w:delText>
        </w:r>
      </w:del>
      <w:r w:rsidR="00F7084E">
        <w:rPr>
          <w:bCs/>
        </w:rPr>
        <w:t>farmer</w:t>
      </w:r>
      <w:proofErr w:type="spellEnd"/>
      <w:r w:rsidR="00F7084E">
        <w:rPr>
          <w:bCs/>
        </w:rPr>
        <w:t xml:space="preserve"> </w:t>
      </w:r>
      <w:ins w:id="832" w:author="MORAN Dominic" w:date="2018-07-14T16:25:00Z">
        <w:r w:rsidR="00233506">
          <w:rPr>
            <w:bCs/>
          </w:rPr>
          <w:t xml:space="preserve">age </w:t>
        </w:r>
      </w:ins>
      <w:r w:rsidR="00F7084E">
        <w:rPr>
          <w:bCs/>
        </w:rPr>
        <w:t>did not i</w:t>
      </w:r>
      <w:ins w:id="833" w:author="MORAN Dominic" w:date="2018-07-14T16:25:00Z">
        <w:r w:rsidR="00233506">
          <w:rPr>
            <w:bCs/>
          </w:rPr>
          <w:t>nfluence</w:t>
        </w:r>
      </w:ins>
      <w:del w:id="834" w:author="MORAN Dominic" w:date="2018-07-14T16:25:00Z">
        <w:r w:rsidR="00F7084E" w:rsidDel="00233506">
          <w:rPr>
            <w:bCs/>
          </w:rPr>
          <w:delText>mpact</w:delText>
        </w:r>
      </w:del>
      <w:r w:rsidR="00F7084E">
        <w:rPr>
          <w:bCs/>
        </w:rPr>
        <w:t xml:space="preserve"> preferences for contract length</w:t>
      </w:r>
      <w:r w:rsidR="00540DC6">
        <w:rPr>
          <w:bCs/>
        </w:rPr>
        <w:t xml:space="preserve">.  </w:t>
      </w:r>
      <w:commentRangeEnd w:id="829"/>
      <w:r w:rsidR="00233506">
        <w:rPr>
          <w:rStyle w:val="CommentReference"/>
        </w:rPr>
        <w:commentReference w:id="829"/>
      </w:r>
    </w:p>
    <w:p w14:paraId="20BFB9F9" w14:textId="77777777" w:rsidR="00124681" w:rsidRDefault="00124681" w:rsidP="00F8735E">
      <w:pPr>
        <w:rPr>
          <w:bCs/>
        </w:rPr>
      </w:pPr>
    </w:p>
    <w:p w14:paraId="764E5853" w14:textId="33AB5C87" w:rsidR="000C68C6" w:rsidRDefault="00A93B76" w:rsidP="00F8735E">
      <w:pPr>
        <w:rPr>
          <w:bCs/>
        </w:rPr>
      </w:pPr>
      <w:commentRangeStart w:id="835"/>
      <w:r>
        <w:rPr>
          <w:bCs/>
        </w:rPr>
        <w:t xml:space="preserve">Scheme support </w:t>
      </w:r>
      <w:r w:rsidR="00124681">
        <w:rPr>
          <w:bCs/>
        </w:rPr>
        <w:t xml:space="preserve">was </w:t>
      </w:r>
      <w:r>
        <w:rPr>
          <w:bCs/>
        </w:rPr>
        <w:t xml:space="preserve">not significant </w:t>
      </w:r>
      <w:r w:rsidR="00EC6795">
        <w:rPr>
          <w:bCs/>
        </w:rPr>
        <w:t>both farmer groups</w:t>
      </w:r>
      <w:commentRangeEnd w:id="835"/>
      <w:r w:rsidR="00C52B84">
        <w:rPr>
          <w:rStyle w:val="CommentReference"/>
        </w:rPr>
        <w:commentReference w:id="835"/>
      </w:r>
      <w:r>
        <w:rPr>
          <w:bCs/>
        </w:rPr>
        <w:t xml:space="preserve">. </w:t>
      </w:r>
      <w:commentRangeStart w:id="836"/>
      <w:r w:rsidR="00F8735E" w:rsidRPr="00F8735E">
        <w:rPr>
          <w:bCs/>
        </w:rPr>
        <w:t xml:space="preserve">Structure of scheme is negative and significant for </w:t>
      </w:r>
      <w:r w:rsidR="00B06186">
        <w:rPr>
          <w:bCs/>
        </w:rPr>
        <w:t>bovine farmer</w:t>
      </w:r>
      <w:r w:rsidR="00EC6795">
        <w:rPr>
          <w:bCs/>
        </w:rPr>
        <w:t>s</w:t>
      </w:r>
      <w:r w:rsidR="00B06186">
        <w:rPr>
          <w:bCs/>
        </w:rPr>
        <w:t xml:space="preserve"> </w:t>
      </w:r>
      <w:r w:rsidR="00B21398">
        <w:rPr>
          <w:bCs/>
        </w:rPr>
        <w:t xml:space="preserve">meaning they </w:t>
      </w:r>
      <w:r w:rsidR="00F8735E" w:rsidRPr="00F8735E">
        <w:rPr>
          <w:bCs/>
        </w:rPr>
        <w:t xml:space="preserve">prefer individually managed </w:t>
      </w:r>
      <w:r>
        <w:rPr>
          <w:bCs/>
        </w:rPr>
        <w:t xml:space="preserve">conservation </w:t>
      </w:r>
      <w:r w:rsidR="00F8735E" w:rsidRPr="00F8735E">
        <w:rPr>
          <w:bCs/>
        </w:rPr>
        <w:t>schemes</w:t>
      </w:r>
      <w:r w:rsidR="00B06186">
        <w:rPr>
          <w:bCs/>
        </w:rPr>
        <w:t xml:space="preserve"> while for ovine farmers it is positive and significant, suggesting they prefer community managed conservation programmes</w:t>
      </w:r>
      <w:r w:rsidR="00B47350">
        <w:rPr>
          <w:bCs/>
        </w:rPr>
        <w:t>.</w:t>
      </w:r>
      <w:r w:rsidR="00B06186">
        <w:rPr>
          <w:bCs/>
        </w:rPr>
        <w:t xml:space="preserve"> </w:t>
      </w:r>
      <w:commentRangeEnd w:id="836"/>
      <w:r w:rsidR="00C52B84">
        <w:rPr>
          <w:rStyle w:val="CommentReference"/>
        </w:rPr>
        <w:commentReference w:id="836"/>
      </w:r>
      <w:r w:rsidR="00F8735E" w:rsidRPr="00F8735E">
        <w:rPr>
          <w:bCs/>
        </w:rPr>
        <w:t xml:space="preserve">The standard deviations for all </w:t>
      </w:r>
      <w:del w:id="837" w:author="MORAN Dominic" w:date="2018-07-14T16:36:00Z">
        <w:r w:rsidR="00F8735E" w:rsidRPr="00F8735E" w:rsidDel="00C52B84">
          <w:rPr>
            <w:bCs/>
          </w:rPr>
          <w:delText>the</w:delText>
        </w:r>
      </w:del>
      <w:r w:rsidR="00F8735E" w:rsidRPr="00F8735E">
        <w:rPr>
          <w:bCs/>
        </w:rPr>
        <w:t xml:space="preserve"> attributes accept contract length </w:t>
      </w:r>
      <w:r w:rsidR="00B06186">
        <w:rPr>
          <w:bCs/>
        </w:rPr>
        <w:t xml:space="preserve">and subsidy </w:t>
      </w:r>
      <w:r w:rsidR="00F8735E" w:rsidRPr="00F8735E">
        <w:rPr>
          <w:bCs/>
        </w:rPr>
        <w:t>(bovines only) and scheme support</w:t>
      </w:r>
      <w:r w:rsidR="00B06186">
        <w:rPr>
          <w:bCs/>
        </w:rPr>
        <w:t xml:space="preserve"> and subsidy</w:t>
      </w:r>
      <w:r w:rsidR="00F8735E" w:rsidRPr="00F8735E">
        <w:rPr>
          <w:bCs/>
        </w:rPr>
        <w:t xml:space="preserve"> (</w:t>
      </w:r>
      <w:proofErr w:type="spellStart"/>
      <w:r w:rsidR="00F8735E" w:rsidRPr="00F8735E">
        <w:rPr>
          <w:bCs/>
        </w:rPr>
        <w:t>ovines</w:t>
      </w:r>
      <w:proofErr w:type="spellEnd"/>
      <w:r w:rsidR="00F8735E" w:rsidRPr="00F8735E">
        <w:rPr>
          <w:bCs/>
        </w:rPr>
        <w:t xml:space="preserve"> only) are significant, </w:t>
      </w:r>
      <w:commentRangeStart w:id="838"/>
      <w:r w:rsidR="00F8735E" w:rsidRPr="00F8735E">
        <w:rPr>
          <w:bCs/>
        </w:rPr>
        <w:t>indicating heterogeneous preferences among respondents for most attributes</w:t>
      </w:r>
      <w:commentRangeEnd w:id="838"/>
      <w:r w:rsidR="00C52B84">
        <w:rPr>
          <w:rStyle w:val="CommentReference"/>
        </w:rPr>
        <w:commentReference w:id="838"/>
      </w:r>
      <w:r w:rsidR="00F8735E" w:rsidRPr="00F8735E">
        <w:rPr>
          <w:bCs/>
        </w:rPr>
        <w:t xml:space="preserve">. </w:t>
      </w:r>
      <w:commentRangeStart w:id="839"/>
      <w:r w:rsidR="00B06186">
        <w:rPr>
          <w:bCs/>
        </w:rPr>
        <w:t xml:space="preserve">Non-significance for subsidy suggests </w:t>
      </w:r>
      <w:commentRangeEnd w:id="839"/>
      <w:r w:rsidR="00C52B84">
        <w:rPr>
          <w:rStyle w:val="CommentReference"/>
        </w:rPr>
        <w:commentReference w:id="839"/>
      </w:r>
      <w:r w:rsidR="00B06186">
        <w:rPr>
          <w:bCs/>
        </w:rPr>
        <w:t xml:space="preserve">both farmer groups value increases in subsidy premiums </w:t>
      </w:r>
      <w:commentRangeStart w:id="840"/>
      <w:r w:rsidR="00B06186">
        <w:rPr>
          <w:bCs/>
        </w:rPr>
        <w:t>(an expected finding</w:t>
      </w:r>
      <w:commentRangeEnd w:id="840"/>
      <w:r w:rsidR="00C52B84">
        <w:rPr>
          <w:rStyle w:val="CommentReference"/>
        </w:rPr>
        <w:commentReference w:id="840"/>
      </w:r>
      <w:r w:rsidR="00B06186">
        <w:rPr>
          <w:bCs/>
        </w:rPr>
        <w:t>).</w:t>
      </w:r>
    </w:p>
    <w:p w14:paraId="369F644F" w14:textId="77777777" w:rsidR="00336359" w:rsidRPr="00F8735E" w:rsidRDefault="00336359" w:rsidP="00F8735E">
      <w:pPr>
        <w:rPr>
          <w:bCs/>
        </w:rPr>
      </w:pPr>
    </w:p>
    <w:p w14:paraId="1BD803CB" w14:textId="33E79B25" w:rsidR="00791711" w:rsidRDefault="00F8735E" w:rsidP="00F8735E">
      <w:pPr>
        <w:rPr>
          <w:bCs/>
        </w:rPr>
      </w:pPr>
      <w:commentRangeStart w:id="841"/>
      <w:r w:rsidRPr="00F8735E">
        <w:rPr>
          <w:bCs/>
        </w:rPr>
        <w:t xml:space="preserve">The significant covariates in both models are also listed in Table </w:t>
      </w:r>
      <w:r w:rsidR="00DD5500">
        <w:rPr>
          <w:bCs/>
        </w:rPr>
        <w:t>4</w:t>
      </w:r>
      <w:r w:rsidR="00336359">
        <w:rPr>
          <w:bCs/>
        </w:rPr>
        <w:t>.</w:t>
      </w:r>
      <w:commentRangeEnd w:id="841"/>
      <w:r w:rsidR="00767695">
        <w:rPr>
          <w:rStyle w:val="CommentReference"/>
        </w:rPr>
        <w:commentReference w:id="841"/>
      </w:r>
      <w:r w:rsidRPr="00F8735E">
        <w:rPr>
          <w:bCs/>
        </w:rPr>
        <w:t xml:space="preserve"> COS interacted with </w:t>
      </w:r>
      <w:r w:rsidR="003A2195">
        <w:rPr>
          <w:bCs/>
        </w:rPr>
        <w:t>AES</w:t>
      </w:r>
      <w:r w:rsidRPr="00F8735E">
        <w:rPr>
          <w:bCs/>
        </w:rPr>
        <w:t xml:space="preserve"> is negative and significant for </w:t>
      </w:r>
      <w:r w:rsidR="00E65369">
        <w:rPr>
          <w:bCs/>
        </w:rPr>
        <w:t>all</w:t>
      </w:r>
      <w:r w:rsidRPr="00F8735E">
        <w:rPr>
          <w:bCs/>
        </w:rPr>
        <w:t xml:space="preserve"> farmers signifying those currently enrolled in AES programmes require lower levels of subsidy support</w:t>
      </w:r>
      <w:r w:rsidR="00416DE7">
        <w:rPr>
          <w:bCs/>
        </w:rPr>
        <w:t>,</w:t>
      </w:r>
      <w:r w:rsidRPr="00F8735E">
        <w:rPr>
          <w:bCs/>
        </w:rPr>
        <w:t xml:space="preserve"> whilst farmers not enrolled in AES schemes d</w:t>
      </w:r>
      <w:r w:rsidR="00864EE0">
        <w:rPr>
          <w:bCs/>
        </w:rPr>
        <w:t>emand higher subsidy payments.</w:t>
      </w:r>
      <w:r w:rsidR="00E06D9F">
        <w:rPr>
          <w:bCs/>
        </w:rPr>
        <w:t>N0</w:t>
      </w:r>
      <w:r w:rsidR="00B06186">
        <w:rPr>
          <w:bCs/>
        </w:rPr>
        <w:t xml:space="preserve"> interacted with AES was positive and significant suggest</w:t>
      </w:r>
      <w:ins w:id="842" w:author="MORAN Dominic" w:date="2018-07-14T18:53:00Z">
        <w:r w:rsidR="00767695">
          <w:rPr>
            <w:bCs/>
          </w:rPr>
          <w:t>ing</w:t>
        </w:r>
      </w:ins>
      <w:r w:rsidR="00B06186">
        <w:rPr>
          <w:bCs/>
        </w:rPr>
        <w:t xml:space="preserve"> farmers currently enrolled in AES schemes were more likely to </w:t>
      </w:r>
      <w:r w:rsidR="00E06D9F">
        <w:rPr>
          <w:bCs/>
        </w:rPr>
        <w:t xml:space="preserve">select the N0 option. </w:t>
      </w:r>
      <w:r w:rsidRPr="00F8735E">
        <w:rPr>
          <w:bCs/>
        </w:rPr>
        <w:t xml:space="preserve">BEN interacted with COS was significant and positive for bovines and </w:t>
      </w:r>
      <w:proofErr w:type="spellStart"/>
      <w:r w:rsidRPr="00F8735E">
        <w:rPr>
          <w:bCs/>
        </w:rPr>
        <w:t>ovines</w:t>
      </w:r>
      <w:proofErr w:type="spellEnd"/>
      <w:r w:rsidRPr="00F8735E">
        <w:rPr>
          <w:bCs/>
        </w:rPr>
        <w:t xml:space="preserve"> indicating farmers looking to receive community based (in-kind) support for conservation schemes require higher subsidy </w:t>
      </w:r>
      <w:r w:rsidR="00416DE7">
        <w:rPr>
          <w:bCs/>
        </w:rPr>
        <w:t>reward.</w:t>
      </w:r>
      <w:r w:rsidRPr="00F8735E">
        <w:rPr>
          <w:bCs/>
        </w:rPr>
        <w:t xml:space="preserve">  </w:t>
      </w:r>
    </w:p>
    <w:p w14:paraId="49163519" w14:textId="77777777" w:rsidR="00791711" w:rsidRDefault="00791711" w:rsidP="00F8735E">
      <w:pPr>
        <w:rPr>
          <w:bCs/>
        </w:rPr>
      </w:pPr>
    </w:p>
    <w:p w14:paraId="73FFDC51" w14:textId="5FB09652" w:rsidR="00F8735E" w:rsidRDefault="00F8735E" w:rsidP="00F8735E">
      <w:pPr>
        <w:rPr>
          <w:bCs/>
        </w:rPr>
      </w:pPr>
      <w:r w:rsidRPr="00F8735E">
        <w:rPr>
          <w:bCs/>
        </w:rPr>
        <w:t xml:space="preserve">For </w:t>
      </w:r>
      <w:proofErr w:type="spellStart"/>
      <w:r w:rsidRPr="00F8735E">
        <w:rPr>
          <w:bCs/>
        </w:rPr>
        <w:t>ovines</w:t>
      </w:r>
      <w:proofErr w:type="spellEnd"/>
      <w:r w:rsidRPr="00F8735E">
        <w:rPr>
          <w:bCs/>
        </w:rPr>
        <w:t>, SOS interacted with BEN is negative and significant meaning farmers preferring individual benefit schemes also prefer individually managed conservation programmes</w:t>
      </w:r>
      <w:r w:rsidR="00864EE0">
        <w:rPr>
          <w:bCs/>
        </w:rPr>
        <w:t>, suggesting consistency in our results.</w:t>
      </w:r>
      <w:r w:rsidR="00063D84">
        <w:rPr>
          <w:bCs/>
        </w:rPr>
        <w:t xml:space="preserve"> COS interacted with BEN was negative and significant suggesting </w:t>
      </w:r>
      <w:r w:rsidR="00153E53">
        <w:rPr>
          <w:bCs/>
        </w:rPr>
        <w:t xml:space="preserve">ovine </w:t>
      </w:r>
      <w:r w:rsidR="00063D84">
        <w:rPr>
          <w:bCs/>
        </w:rPr>
        <w:t xml:space="preserve">farmers </w:t>
      </w:r>
      <w:r w:rsidR="00153E53">
        <w:rPr>
          <w:bCs/>
        </w:rPr>
        <w:t xml:space="preserve">preferring individual </w:t>
      </w:r>
      <w:r w:rsidR="00D902AC">
        <w:rPr>
          <w:bCs/>
        </w:rPr>
        <w:t>remuneration</w:t>
      </w:r>
      <w:r w:rsidR="00153E53">
        <w:rPr>
          <w:bCs/>
        </w:rPr>
        <w:t xml:space="preserve"> schemes </w:t>
      </w:r>
      <w:r w:rsidR="00D902AC">
        <w:rPr>
          <w:bCs/>
        </w:rPr>
        <w:t>are</w:t>
      </w:r>
      <w:r w:rsidR="00871E71">
        <w:rPr>
          <w:bCs/>
        </w:rPr>
        <w:t xml:space="preserve"> WTA lower</w:t>
      </w:r>
      <w:r w:rsidR="00153E53">
        <w:rPr>
          <w:bCs/>
        </w:rPr>
        <w:t xml:space="preserve"> subsidy </w:t>
      </w:r>
      <w:commentRangeStart w:id="843"/>
      <w:r w:rsidR="00153E53">
        <w:rPr>
          <w:bCs/>
        </w:rPr>
        <w:t>premiums</w:t>
      </w:r>
      <w:commentRangeEnd w:id="843"/>
      <w:r w:rsidR="00767695">
        <w:rPr>
          <w:rStyle w:val="CommentReference"/>
        </w:rPr>
        <w:commentReference w:id="843"/>
      </w:r>
      <w:r w:rsidR="00153E53">
        <w:rPr>
          <w:bCs/>
        </w:rPr>
        <w:t>.</w:t>
      </w:r>
    </w:p>
    <w:p w14:paraId="39B40045" w14:textId="77777777" w:rsidR="004E4A8C" w:rsidRDefault="004E4A8C" w:rsidP="004E4A8C">
      <w:pPr>
        <w:pStyle w:val="Heading2"/>
        <w:rPr>
          <w:bCs w:val="0"/>
        </w:rPr>
      </w:pPr>
      <w:r w:rsidRPr="004E4A8C">
        <w:rPr>
          <w:bCs w:val="0"/>
        </w:rPr>
        <w:t>Willingness to accept estimates</w:t>
      </w:r>
    </w:p>
    <w:p w14:paraId="497B1FD2" w14:textId="77777777" w:rsidR="00CD79B0" w:rsidRPr="00CD79B0" w:rsidRDefault="00CD79B0" w:rsidP="00CD79B0">
      <w:pPr>
        <w:pStyle w:val="Firstparagraph"/>
      </w:pPr>
    </w:p>
    <w:p w14:paraId="1380A371" w14:textId="6603D2C5" w:rsidR="00DC3485" w:rsidRDefault="00D5743C" w:rsidP="00D5743C">
      <w:r>
        <w:t xml:space="preserve">For </w:t>
      </w:r>
      <w:r w:rsidR="00035DFA">
        <w:t>WTA estimates</w:t>
      </w:r>
      <w:r w:rsidR="00DD5500">
        <w:t xml:space="preserve"> (Table 5</w:t>
      </w:r>
      <w:r w:rsidR="00EB2B6C">
        <w:t>)</w:t>
      </w:r>
      <w:r>
        <w:t xml:space="preserve">, the positive value for the N0 of </w:t>
      </w:r>
      <w:r w:rsidRPr="00070992">
        <w:rPr>
          <w:color w:val="222222"/>
          <w:shd w:val="clear" w:color="auto" w:fill="FFFFFF"/>
        </w:rPr>
        <w:t>€</w:t>
      </w:r>
      <w:r>
        <w:t>167</w:t>
      </w:r>
      <w:r w:rsidRPr="00070992">
        <w:t xml:space="preserve"> </w:t>
      </w:r>
      <w:r w:rsidRPr="00070992">
        <w:rPr>
          <w:vertAlign w:val="superscript"/>
        </w:rPr>
        <w:t>year-1</w:t>
      </w:r>
      <w:r w:rsidRPr="00070992">
        <w:t xml:space="preserve"> and €</w:t>
      </w:r>
      <w:r>
        <w:t>7</w:t>
      </w:r>
      <w:r>
        <w:rPr>
          <w:vertAlign w:val="superscript"/>
        </w:rPr>
        <w:t xml:space="preserve"> year-1 </w:t>
      </w:r>
      <w:r>
        <w:t>for bovine and ovine farmers, respectively,</w:t>
      </w:r>
      <w:r w:rsidRPr="00070992">
        <w:t xml:space="preserve"> </w:t>
      </w:r>
      <w:r>
        <w:t xml:space="preserve">can be interpreted as the </w:t>
      </w:r>
      <w:commentRangeStart w:id="844"/>
      <w:r>
        <w:t xml:space="preserve">entrance value </w:t>
      </w:r>
      <w:commentRangeEnd w:id="844"/>
      <w:r w:rsidR="0034073A">
        <w:rPr>
          <w:rStyle w:val="CommentReference"/>
        </w:rPr>
        <w:commentReference w:id="844"/>
      </w:r>
      <w:r>
        <w:t xml:space="preserve">needed for farmer participation in the contractual scheme relative to the baseline contract </w:t>
      </w:r>
      <w:r>
        <w:fldChar w:fldCharType="begin" w:fldLock="1"/>
      </w:r>
      <w: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fldChar w:fldCharType="separate"/>
      </w:r>
      <w:r w:rsidRPr="008B0780">
        <w:rPr>
          <w:noProof/>
        </w:rPr>
        <w:t>[33]</w:t>
      </w:r>
      <w:r>
        <w:fldChar w:fldCharType="end"/>
      </w:r>
      <w:r>
        <w:t xml:space="preserve"> where baseline refers to a shorter contract length, scheme application support only and an individually managed conservation breeding programme. C</w:t>
      </w:r>
      <w:r w:rsidR="00F41A7D">
        <w:t xml:space="preserve">hanging from a 5 to 10 year contract </w:t>
      </w:r>
      <w:r w:rsidR="00035DFA">
        <w:t xml:space="preserve">would cost </w:t>
      </w:r>
      <w:r w:rsidR="003B75E8">
        <w:t>around</w:t>
      </w:r>
      <w:r w:rsidR="00035DFA">
        <w:t xml:space="preserve"> </w:t>
      </w:r>
      <w:r w:rsidR="00035DFA" w:rsidRPr="00070992">
        <w:t>€</w:t>
      </w:r>
      <w:r w:rsidR="00C65AC7">
        <w:rPr>
          <w:color w:val="222222"/>
          <w:shd w:val="clear" w:color="auto" w:fill="FFFFFF"/>
        </w:rPr>
        <w:t xml:space="preserve">72.8 </w:t>
      </w:r>
      <w:r w:rsidR="00035DFA" w:rsidRPr="00070992">
        <w:rPr>
          <w:vertAlign w:val="superscript"/>
        </w:rPr>
        <w:t>year-1</w:t>
      </w:r>
      <w:r w:rsidR="00035DFA">
        <w:rPr>
          <w:vertAlign w:val="superscript"/>
        </w:rPr>
        <w:t xml:space="preserve"> </w:t>
      </w:r>
      <w:r w:rsidR="00035DFA" w:rsidRPr="005878F4">
        <w:t>and</w:t>
      </w:r>
      <w:r w:rsidR="006E4C5F">
        <w:t xml:space="preserve"> </w:t>
      </w:r>
      <w:r w:rsidR="00035DFA" w:rsidRPr="00070992">
        <w:t>€</w:t>
      </w:r>
      <w:r w:rsidR="00C65AC7">
        <w:rPr>
          <w:color w:val="222222"/>
          <w:shd w:val="clear" w:color="auto" w:fill="FFFFFF"/>
        </w:rPr>
        <w:t>3.3</w:t>
      </w:r>
      <w:r w:rsidR="003B75E8">
        <w:rPr>
          <w:color w:val="222222"/>
          <w:shd w:val="clear" w:color="auto" w:fill="FFFFFF"/>
        </w:rPr>
        <w:t xml:space="preserve"> </w:t>
      </w:r>
      <w:r w:rsidR="00035DFA" w:rsidRPr="00070992">
        <w:rPr>
          <w:vertAlign w:val="superscript"/>
        </w:rPr>
        <w:t>year-1</w:t>
      </w:r>
      <w:r w:rsidR="006E4C5F">
        <w:rPr>
          <w:vertAlign w:val="superscript"/>
        </w:rPr>
        <w:t xml:space="preserve"> </w:t>
      </w:r>
      <w:r w:rsidR="00035DFA">
        <w:t xml:space="preserve">for bovines and </w:t>
      </w:r>
      <w:proofErr w:type="spellStart"/>
      <w:r w:rsidR="00580300">
        <w:t>ovines</w:t>
      </w:r>
      <w:proofErr w:type="spellEnd"/>
      <w:r w:rsidR="00580300">
        <w:t xml:space="preserve"> respectively. </w:t>
      </w:r>
      <w:r w:rsidR="003B75E8">
        <w:t>To move from an individual to a community managed conservation</w:t>
      </w:r>
      <w:r w:rsidR="005176BB">
        <w:t xml:space="preserve"> breeding</w:t>
      </w:r>
      <w:r w:rsidR="003B75E8">
        <w:t xml:space="preserve"> prog</w:t>
      </w:r>
      <w:r w:rsidR="005C0ABE">
        <w:t xml:space="preserve">ramme would cost an additional </w:t>
      </w:r>
      <w:r w:rsidR="003B75E8" w:rsidRPr="00070992">
        <w:t>€</w:t>
      </w:r>
      <w:r w:rsidR="00C65AC7">
        <w:rPr>
          <w:color w:val="222222"/>
          <w:shd w:val="clear" w:color="auto" w:fill="FFFFFF"/>
        </w:rPr>
        <w:t>48.6</w:t>
      </w:r>
      <w:r w:rsidR="005C0ABE">
        <w:rPr>
          <w:color w:val="222222"/>
          <w:shd w:val="clear" w:color="auto" w:fill="FFFFFF"/>
        </w:rPr>
        <w:t xml:space="preserve"> </w:t>
      </w:r>
      <w:r w:rsidR="003B75E8" w:rsidRPr="00070992">
        <w:rPr>
          <w:vertAlign w:val="superscript"/>
        </w:rPr>
        <w:t>year-1</w:t>
      </w:r>
      <w:r w:rsidR="003B75E8">
        <w:rPr>
          <w:vertAlign w:val="superscript"/>
        </w:rPr>
        <w:t xml:space="preserve"> </w:t>
      </w:r>
      <w:r w:rsidR="00B47350">
        <w:t>for bovine</w:t>
      </w:r>
      <w:r w:rsidR="003B75E8">
        <w:t xml:space="preserve"> </w:t>
      </w:r>
      <w:r w:rsidR="00C65AC7">
        <w:t xml:space="preserve">farmers while for ovine farmers </w:t>
      </w:r>
      <w:r w:rsidR="00254AFE">
        <w:t xml:space="preserve">it would cost an additional </w:t>
      </w:r>
      <w:r w:rsidR="00254AFE" w:rsidRPr="00070992">
        <w:rPr>
          <w:color w:val="222222"/>
          <w:shd w:val="clear" w:color="auto" w:fill="FFFFFF"/>
        </w:rPr>
        <w:t>€</w:t>
      </w:r>
      <w:r w:rsidR="00254AFE">
        <w:t>5</w:t>
      </w:r>
      <w:r w:rsidR="00254AFE" w:rsidRPr="00070992">
        <w:t xml:space="preserve"> </w:t>
      </w:r>
      <w:r w:rsidR="00254AFE" w:rsidRPr="00070992">
        <w:rPr>
          <w:vertAlign w:val="superscript"/>
        </w:rPr>
        <w:t>year-1</w:t>
      </w:r>
      <w:r w:rsidR="00254AFE">
        <w:rPr>
          <w:vertAlign w:val="superscript"/>
        </w:rPr>
        <w:t xml:space="preserve"> </w:t>
      </w:r>
      <w:r w:rsidR="00254AFE">
        <w:t>to enrol them in an individual scheme</w:t>
      </w:r>
      <w:r w:rsidR="003B75E8">
        <w:t xml:space="preserve">. </w:t>
      </w:r>
    </w:p>
    <w:p w14:paraId="490AEBF5" w14:textId="77777777" w:rsidR="000E1E52" w:rsidRDefault="000E1E52" w:rsidP="006A0EB7"/>
    <w:p w14:paraId="430B01E7" w14:textId="43313D9D" w:rsidR="00076555" w:rsidRPr="00076555" w:rsidRDefault="00076555" w:rsidP="00076555">
      <w:pPr>
        <w:rPr>
          <w:bCs/>
        </w:rPr>
      </w:pPr>
      <w:r w:rsidRPr="005878F4">
        <w:rPr>
          <w:b/>
        </w:rPr>
        <w:t xml:space="preserve">Table </w:t>
      </w:r>
      <w:r w:rsidRPr="005878F4">
        <w:rPr>
          <w:b/>
        </w:rPr>
        <w:fldChar w:fldCharType="begin"/>
      </w:r>
      <w:r w:rsidRPr="005878F4">
        <w:rPr>
          <w:b/>
        </w:rPr>
        <w:instrText xml:space="preserve"> SEQ Table \* ARABIC </w:instrText>
      </w:r>
      <w:r w:rsidRPr="005878F4">
        <w:rPr>
          <w:b/>
        </w:rPr>
        <w:fldChar w:fldCharType="separate"/>
      </w:r>
      <w:r w:rsidR="00DD5500">
        <w:rPr>
          <w:b/>
          <w:noProof/>
        </w:rPr>
        <w:t>5</w:t>
      </w:r>
      <w:r w:rsidRPr="005878F4">
        <w:rPr>
          <w:b/>
        </w:rPr>
        <w:fldChar w:fldCharType="end"/>
      </w:r>
      <w:r w:rsidRPr="00076555">
        <w:t xml:space="preserve">: </w:t>
      </w:r>
      <w:r w:rsidR="00B43058">
        <w:rPr>
          <w:rFonts w:ascii="Arial" w:hAnsi="Arial" w:cs="Arial"/>
          <w:b/>
          <w:bCs/>
          <w:color w:val="000000"/>
          <w:sz w:val="20"/>
          <w:szCs w:val="20"/>
        </w:rPr>
        <w:t>WTA results (</w:t>
      </w:r>
      <w:proofErr w:type="gramStart"/>
      <w:r w:rsidR="00B43058" w:rsidRPr="00036BE5">
        <w:rPr>
          <w:rFonts w:ascii="Arial" w:hAnsi="Arial" w:cs="Arial"/>
          <w:b/>
          <w:bCs/>
          <w:color w:val="000000"/>
          <w:sz w:val="20"/>
          <w:szCs w:val="20"/>
        </w:rPr>
        <w:t xml:space="preserve">€ </w:t>
      </w:r>
      <w:r w:rsidR="00B43058">
        <w:rPr>
          <w:rFonts w:ascii="Arial" w:hAnsi="Arial" w:cs="Arial"/>
          <w:b/>
          <w:bCs/>
          <w:color w:val="000000"/>
          <w:sz w:val="20"/>
          <w:szCs w:val="20"/>
        </w:rPr>
        <w:t xml:space="preserve"> </w:t>
      </w:r>
      <w:r w:rsidR="00B43058">
        <w:rPr>
          <w:rFonts w:ascii="Arial" w:hAnsi="Arial" w:cs="Arial"/>
          <w:b/>
          <w:bCs/>
          <w:color w:val="000000"/>
          <w:sz w:val="20"/>
          <w:szCs w:val="20"/>
          <w:vertAlign w:val="superscript"/>
        </w:rPr>
        <w:t>year</w:t>
      </w:r>
      <w:proofErr w:type="gramEnd"/>
      <w:r w:rsidR="00B43058">
        <w:rPr>
          <w:rFonts w:ascii="Arial" w:hAnsi="Arial" w:cs="Arial"/>
          <w:b/>
          <w:bCs/>
          <w:color w:val="000000"/>
          <w:sz w:val="20"/>
          <w:szCs w:val="20"/>
          <w:vertAlign w:val="superscript"/>
        </w:rPr>
        <w:t>-1</w:t>
      </w:r>
      <w:r w:rsidR="00B43058">
        <w:rPr>
          <w:rFonts w:ascii="Arial" w:hAnsi="Arial" w:cs="Arial"/>
          <w:b/>
          <w:bCs/>
          <w:color w:val="000000"/>
          <w:sz w:val="20"/>
          <w:szCs w:val="20"/>
        </w:rPr>
        <w:t xml:space="preserve">) </w:t>
      </w:r>
      <w:r w:rsidR="00D80AB0">
        <w:rPr>
          <w:rFonts w:ascii="Arial" w:hAnsi="Arial" w:cs="Arial"/>
          <w:b/>
          <w:bCs/>
          <w:color w:val="000000"/>
          <w:sz w:val="20"/>
          <w:szCs w:val="20"/>
        </w:rPr>
        <w:t>derived</w:t>
      </w:r>
      <w:r w:rsidR="00B43058">
        <w:rPr>
          <w:rFonts w:ascii="Arial" w:hAnsi="Arial" w:cs="Arial"/>
          <w:b/>
          <w:bCs/>
          <w:color w:val="000000"/>
          <w:sz w:val="20"/>
          <w:szCs w:val="20"/>
        </w:rPr>
        <w:t xml:space="preserve"> from the RPL model for both ovine and bovine </w:t>
      </w:r>
      <w:r w:rsidR="00BD28A4">
        <w:rPr>
          <w:rFonts w:ascii="Arial" w:hAnsi="Arial" w:cs="Arial"/>
          <w:b/>
          <w:bCs/>
          <w:color w:val="000000"/>
          <w:sz w:val="20"/>
          <w:szCs w:val="20"/>
        </w:rPr>
        <w:t>farmers</w:t>
      </w:r>
      <w:r w:rsidR="00B43058">
        <w:rPr>
          <w:rFonts w:ascii="Arial" w:hAnsi="Arial" w:cs="Arial"/>
          <w:b/>
          <w:bCs/>
          <w:color w:val="000000"/>
          <w:sz w:val="20"/>
          <w:szCs w:val="20"/>
        </w:rPr>
        <w:t xml:space="preserve"> </w:t>
      </w:r>
    </w:p>
    <w:tbl>
      <w:tblPr>
        <w:tblW w:w="7614" w:type="dxa"/>
        <w:jc w:val="center"/>
        <w:tblLayout w:type="fixed"/>
        <w:tblLook w:val="04A0" w:firstRow="1" w:lastRow="0" w:firstColumn="1" w:lastColumn="0" w:noHBand="0" w:noVBand="1"/>
      </w:tblPr>
      <w:tblGrid>
        <w:gridCol w:w="2454"/>
        <w:gridCol w:w="1242"/>
        <w:gridCol w:w="1408"/>
        <w:gridCol w:w="1387"/>
        <w:gridCol w:w="1123"/>
      </w:tblGrid>
      <w:tr w:rsidR="00A93B76" w:rsidRPr="00500F2F" w14:paraId="272CC5F9" w14:textId="77777777" w:rsidTr="005A0F36">
        <w:trPr>
          <w:trHeight w:val="287"/>
          <w:jc w:val="center"/>
        </w:trPr>
        <w:tc>
          <w:tcPr>
            <w:tcW w:w="2454" w:type="dxa"/>
            <w:vMerge w:val="restart"/>
            <w:tcBorders>
              <w:top w:val="single" w:sz="4" w:space="0" w:color="auto"/>
              <w:left w:val="nil"/>
              <w:bottom w:val="single" w:sz="4" w:space="0" w:color="000000"/>
              <w:right w:val="single" w:sz="4" w:space="0" w:color="auto"/>
            </w:tcBorders>
            <w:noWrap/>
            <w:vAlign w:val="center"/>
            <w:hideMark/>
          </w:tcPr>
          <w:p w14:paraId="1854C3FA" w14:textId="77777777" w:rsidR="00A93B76" w:rsidRPr="00500F2F" w:rsidRDefault="00A93B76" w:rsidP="0090330E">
            <w:pPr>
              <w:spacing w:line="276" w:lineRule="auto"/>
              <w:ind w:firstLine="0"/>
              <w:jc w:val="center"/>
              <w:rPr>
                <w:b/>
                <w:bCs/>
                <w:color w:val="000000"/>
                <w:sz w:val="20"/>
                <w:szCs w:val="20"/>
              </w:rPr>
            </w:pPr>
            <w:r w:rsidRPr="00500F2F">
              <w:rPr>
                <w:b/>
                <w:bCs/>
                <w:color w:val="000000"/>
                <w:sz w:val="20"/>
                <w:szCs w:val="20"/>
              </w:rPr>
              <w:t>Attribute</w:t>
            </w:r>
          </w:p>
        </w:tc>
        <w:tc>
          <w:tcPr>
            <w:tcW w:w="2650" w:type="dxa"/>
            <w:gridSpan w:val="2"/>
            <w:tcBorders>
              <w:top w:val="single" w:sz="4" w:space="0" w:color="auto"/>
              <w:left w:val="nil"/>
              <w:bottom w:val="single" w:sz="4" w:space="0" w:color="auto"/>
              <w:right w:val="single" w:sz="4" w:space="0" w:color="000000"/>
            </w:tcBorders>
            <w:noWrap/>
            <w:vAlign w:val="center"/>
            <w:hideMark/>
          </w:tcPr>
          <w:p w14:paraId="06EF051F" w14:textId="77777777" w:rsidR="00A93B76" w:rsidRPr="00500F2F" w:rsidRDefault="00A93B76" w:rsidP="0090330E">
            <w:pPr>
              <w:spacing w:line="276" w:lineRule="auto"/>
              <w:ind w:firstLine="0"/>
              <w:jc w:val="center"/>
              <w:rPr>
                <w:b/>
                <w:bCs/>
                <w:color w:val="000000"/>
                <w:sz w:val="20"/>
                <w:szCs w:val="20"/>
              </w:rPr>
            </w:pPr>
            <w:r w:rsidRPr="00500F2F">
              <w:rPr>
                <w:b/>
                <w:bCs/>
                <w:color w:val="000000"/>
                <w:sz w:val="20"/>
                <w:szCs w:val="20"/>
              </w:rPr>
              <w:t>Bovines</w:t>
            </w:r>
          </w:p>
        </w:tc>
        <w:tc>
          <w:tcPr>
            <w:tcW w:w="2510" w:type="dxa"/>
            <w:gridSpan w:val="2"/>
            <w:tcBorders>
              <w:top w:val="single" w:sz="4" w:space="0" w:color="auto"/>
              <w:left w:val="nil"/>
              <w:bottom w:val="single" w:sz="4" w:space="0" w:color="auto"/>
              <w:right w:val="nil"/>
            </w:tcBorders>
            <w:noWrap/>
            <w:vAlign w:val="center"/>
            <w:hideMark/>
          </w:tcPr>
          <w:p w14:paraId="1AA42BB0" w14:textId="77777777" w:rsidR="00A93B76" w:rsidRPr="00500F2F" w:rsidRDefault="00A93B76" w:rsidP="0090330E">
            <w:pPr>
              <w:spacing w:line="276" w:lineRule="auto"/>
              <w:ind w:firstLine="0"/>
              <w:jc w:val="center"/>
              <w:rPr>
                <w:b/>
                <w:bCs/>
                <w:color w:val="000000"/>
                <w:sz w:val="20"/>
                <w:szCs w:val="20"/>
              </w:rPr>
            </w:pPr>
            <w:proofErr w:type="spellStart"/>
            <w:r w:rsidRPr="00500F2F">
              <w:rPr>
                <w:b/>
                <w:bCs/>
                <w:color w:val="000000"/>
                <w:sz w:val="20"/>
                <w:szCs w:val="20"/>
              </w:rPr>
              <w:t>Ovines</w:t>
            </w:r>
            <w:proofErr w:type="spellEnd"/>
          </w:p>
        </w:tc>
      </w:tr>
      <w:tr w:rsidR="00A93B76" w:rsidRPr="00500F2F" w14:paraId="7BF91D50" w14:textId="77777777" w:rsidTr="005A0F36">
        <w:trPr>
          <w:trHeight w:val="287"/>
          <w:jc w:val="center"/>
        </w:trPr>
        <w:tc>
          <w:tcPr>
            <w:tcW w:w="2454" w:type="dxa"/>
            <w:vMerge/>
            <w:tcBorders>
              <w:top w:val="single" w:sz="4" w:space="0" w:color="auto"/>
              <w:left w:val="nil"/>
              <w:bottom w:val="single" w:sz="4" w:space="0" w:color="000000"/>
              <w:right w:val="single" w:sz="4" w:space="0" w:color="auto"/>
            </w:tcBorders>
            <w:vAlign w:val="center"/>
            <w:hideMark/>
          </w:tcPr>
          <w:p w14:paraId="7BB39C6C" w14:textId="77777777" w:rsidR="00A93B76" w:rsidRPr="00500F2F" w:rsidRDefault="00A93B76" w:rsidP="0090330E">
            <w:pPr>
              <w:ind w:firstLine="0"/>
              <w:jc w:val="center"/>
              <w:rPr>
                <w:b/>
                <w:bCs/>
                <w:color w:val="000000"/>
                <w:sz w:val="20"/>
                <w:szCs w:val="20"/>
              </w:rPr>
            </w:pPr>
          </w:p>
        </w:tc>
        <w:tc>
          <w:tcPr>
            <w:tcW w:w="1242" w:type="dxa"/>
            <w:tcBorders>
              <w:top w:val="nil"/>
              <w:left w:val="nil"/>
              <w:bottom w:val="single" w:sz="4" w:space="0" w:color="auto"/>
              <w:right w:val="nil"/>
            </w:tcBorders>
            <w:noWrap/>
            <w:vAlign w:val="center"/>
            <w:hideMark/>
          </w:tcPr>
          <w:p w14:paraId="3484D991"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Coefficient</w:t>
            </w:r>
          </w:p>
        </w:tc>
        <w:tc>
          <w:tcPr>
            <w:tcW w:w="1408" w:type="dxa"/>
            <w:tcBorders>
              <w:top w:val="nil"/>
              <w:left w:val="nil"/>
              <w:bottom w:val="single" w:sz="4" w:space="0" w:color="auto"/>
              <w:right w:val="single" w:sz="4" w:space="0" w:color="auto"/>
            </w:tcBorders>
            <w:noWrap/>
            <w:vAlign w:val="center"/>
            <w:hideMark/>
          </w:tcPr>
          <w:p w14:paraId="679B4CBE"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95% confidence interval</w:t>
            </w:r>
          </w:p>
        </w:tc>
        <w:tc>
          <w:tcPr>
            <w:tcW w:w="1387" w:type="dxa"/>
            <w:tcBorders>
              <w:top w:val="nil"/>
              <w:left w:val="nil"/>
              <w:bottom w:val="single" w:sz="4" w:space="0" w:color="auto"/>
              <w:right w:val="nil"/>
            </w:tcBorders>
            <w:noWrap/>
            <w:vAlign w:val="center"/>
            <w:hideMark/>
          </w:tcPr>
          <w:p w14:paraId="4BDBF049"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Coefficient</w:t>
            </w:r>
          </w:p>
        </w:tc>
        <w:tc>
          <w:tcPr>
            <w:tcW w:w="1123" w:type="dxa"/>
            <w:tcBorders>
              <w:top w:val="nil"/>
              <w:left w:val="nil"/>
              <w:bottom w:val="single" w:sz="4" w:space="0" w:color="auto"/>
              <w:right w:val="nil"/>
            </w:tcBorders>
            <w:noWrap/>
            <w:vAlign w:val="center"/>
            <w:hideMark/>
          </w:tcPr>
          <w:p w14:paraId="4F9E0380"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95% confidence interval</w:t>
            </w:r>
          </w:p>
        </w:tc>
      </w:tr>
      <w:tr w:rsidR="00A93B76" w:rsidRPr="00500F2F" w14:paraId="3A4267F7" w14:textId="77777777" w:rsidTr="005A0F36">
        <w:trPr>
          <w:trHeight w:val="287"/>
          <w:jc w:val="center"/>
        </w:trPr>
        <w:tc>
          <w:tcPr>
            <w:tcW w:w="2454" w:type="dxa"/>
            <w:noWrap/>
            <w:vAlign w:val="center"/>
            <w:hideMark/>
          </w:tcPr>
          <w:p w14:paraId="4C91086A" w14:textId="77777777" w:rsidR="00A93B76" w:rsidRPr="00500F2F" w:rsidRDefault="00A93B76" w:rsidP="0090330E">
            <w:pPr>
              <w:spacing w:line="276" w:lineRule="auto"/>
              <w:ind w:firstLine="0"/>
              <w:rPr>
                <w:color w:val="000000"/>
                <w:sz w:val="20"/>
                <w:szCs w:val="20"/>
              </w:rPr>
            </w:pPr>
            <w:r w:rsidRPr="00500F2F">
              <w:rPr>
                <w:color w:val="000000"/>
                <w:sz w:val="20"/>
                <w:szCs w:val="20"/>
              </w:rPr>
              <w:t>[CL] Contract Length</w:t>
            </w:r>
          </w:p>
        </w:tc>
        <w:tc>
          <w:tcPr>
            <w:tcW w:w="1242" w:type="dxa"/>
            <w:noWrap/>
            <w:vAlign w:val="center"/>
            <w:hideMark/>
          </w:tcPr>
          <w:p w14:paraId="72FCB5F4" w14:textId="53158574"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72.8</w:t>
            </w:r>
            <w:r w:rsidRPr="00500F2F">
              <w:rPr>
                <w:color w:val="000000"/>
                <w:sz w:val="20"/>
                <w:szCs w:val="20"/>
              </w:rPr>
              <w:t>***</w:t>
            </w:r>
          </w:p>
        </w:tc>
        <w:tc>
          <w:tcPr>
            <w:tcW w:w="1408" w:type="dxa"/>
            <w:noWrap/>
            <w:vAlign w:val="center"/>
            <w:hideMark/>
          </w:tcPr>
          <w:p w14:paraId="63DD3D9C" w14:textId="2A597103"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--144.7 to -33.1</w:t>
            </w:r>
          </w:p>
        </w:tc>
        <w:tc>
          <w:tcPr>
            <w:tcW w:w="1387" w:type="dxa"/>
            <w:noWrap/>
            <w:vAlign w:val="center"/>
            <w:hideMark/>
          </w:tcPr>
          <w:p w14:paraId="39918022" w14:textId="44515BCD"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3.3</w:t>
            </w:r>
            <w:r w:rsidRPr="00500F2F">
              <w:rPr>
                <w:color w:val="000000"/>
                <w:sz w:val="20"/>
                <w:szCs w:val="20"/>
              </w:rPr>
              <w:t>***</w:t>
            </w:r>
          </w:p>
        </w:tc>
        <w:tc>
          <w:tcPr>
            <w:tcW w:w="1123" w:type="dxa"/>
            <w:noWrap/>
            <w:vAlign w:val="center"/>
            <w:hideMark/>
          </w:tcPr>
          <w:p w14:paraId="1DED78DD" w14:textId="0C8B3603"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1.4</w:t>
            </w:r>
            <w:r w:rsidRPr="00500F2F">
              <w:rPr>
                <w:color w:val="000000"/>
                <w:sz w:val="20"/>
                <w:szCs w:val="20"/>
              </w:rPr>
              <w:t xml:space="preserve"> to -</w:t>
            </w:r>
            <w:r w:rsidR="00C65AC7">
              <w:rPr>
                <w:color w:val="000000"/>
                <w:sz w:val="20"/>
                <w:szCs w:val="20"/>
              </w:rPr>
              <w:t>-7.3</w:t>
            </w:r>
          </w:p>
        </w:tc>
      </w:tr>
      <w:tr w:rsidR="00A93B76" w:rsidRPr="00500F2F" w14:paraId="1E9AC895" w14:textId="77777777" w:rsidTr="005A0F36">
        <w:trPr>
          <w:trHeight w:val="287"/>
          <w:jc w:val="center"/>
        </w:trPr>
        <w:tc>
          <w:tcPr>
            <w:tcW w:w="2454" w:type="dxa"/>
            <w:noWrap/>
            <w:vAlign w:val="center"/>
            <w:hideMark/>
          </w:tcPr>
          <w:p w14:paraId="209B329E" w14:textId="77777777" w:rsidR="00A93B76" w:rsidRPr="00500F2F" w:rsidRDefault="00A93B76" w:rsidP="0090330E">
            <w:pPr>
              <w:spacing w:line="276" w:lineRule="auto"/>
              <w:ind w:firstLine="0"/>
              <w:rPr>
                <w:color w:val="000000"/>
                <w:sz w:val="20"/>
                <w:szCs w:val="20"/>
              </w:rPr>
            </w:pPr>
            <w:r w:rsidRPr="00500F2F">
              <w:rPr>
                <w:color w:val="000000"/>
                <w:sz w:val="20"/>
                <w:szCs w:val="20"/>
              </w:rPr>
              <w:t>[SS] Scheme Support</w:t>
            </w:r>
          </w:p>
        </w:tc>
        <w:tc>
          <w:tcPr>
            <w:tcW w:w="1242" w:type="dxa"/>
            <w:noWrap/>
            <w:vAlign w:val="center"/>
            <w:hideMark/>
          </w:tcPr>
          <w:p w14:paraId="7CF1A09A" w14:textId="53A3C251" w:rsidR="00A93B76" w:rsidRPr="00500F2F" w:rsidRDefault="00C65AC7" w:rsidP="0090330E">
            <w:pPr>
              <w:spacing w:line="276" w:lineRule="auto"/>
              <w:ind w:firstLine="0"/>
              <w:jc w:val="center"/>
              <w:rPr>
                <w:color w:val="000000"/>
                <w:sz w:val="20"/>
                <w:szCs w:val="20"/>
              </w:rPr>
            </w:pPr>
            <w:r>
              <w:rPr>
                <w:color w:val="000000"/>
                <w:sz w:val="20"/>
                <w:szCs w:val="20"/>
              </w:rPr>
              <w:t>12.9</w:t>
            </w:r>
          </w:p>
        </w:tc>
        <w:tc>
          <w:tcPr>
            <w:tcW w:w="1408" w:type="dxa"/>
            <w:noWrap/>
            <w:vAlign w:val="center"/>
            <w:hideMark/>
          </w:tcPr>
          <w:p w14:paraId="5CAB1F8A" w14:textId="7C9F1228"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-37.6</w:t>
            </w:r>
            <w:r w:rsidRPr="00500F2F">
              <w:rPr>
                <w:color w:val="000000"/>
                <w:sz w:val="20"/>
                <w:szCs w:val="20"/>
              </w:rPr>
              <w:t xml:space="preserve"> to </w:t>
            </w:r>
            <w:r w:rsidR="00C65AC7">
              <w:rPr>
                <w:color w:val="000000"/>
                <w:sz w:val="20"/>
                <w:szCs w:val="20"/>
              </w:rPr>
              <w:t>40.7</w:t>
            </w:r>
          </w:p>
        </w:tc>
        <w:tc>
          <w:tcPr>
            <w:tcW w:w="1387" w:type="dxa"/>
            <w:noWrap/>
            <w:vAlign w:val="center"/>
            <w:hideMark/>
          </w:tcPr>
          <w:p w14:paraId="2BE5EB0B" w14:textId="785D1833"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0.2</w:t>
            </w:r>
          </w:p>
        </w:tc>
        <w:tc>
          <w:tcPr>
            <w:tcW w:w="1123" w:type="dxa"/>
            <w:noWrap/>
            <w:vAlign w:val="center"/>
            <w:hideMark/>
          </w:tcPr>
          <w:p w14:paraId="2E76CCC7" w14:textId="26997AA1" w:rsidR="00A93B76" w:rsidRPr="00500F2F" w:rsidRDefault="00A93B76" w:rsidP="00C65AC7">
            <w:pPr>
              <w:spacing w:line="276" w:lineRule="auto"/>
              <w:ind w:firstLine="0"/>
              <w:jc w:val="center"/>
              <w:rPr>
                <w:color w:val="000000"/>
                <w:sz w:val="20"/>
                <w:szCs w:val="20"/>
              </w:rPr>
            </w:pPr>
            <w:r w:rsidRPr="00500F2F">
              <w:rPr>
                <w:color w:val="000000"/>
                <w:sz w:val="20"/>
                <w:szCs w:val="20"/>
              </w:rPr>
              <w:t>-2.</w:t>
            </w:r>
            <w:r w:rsidR="00C65AC7">
              <w:rPr>
                <w:color w:val="000000"/>
                <w:sz w:val="20"/>
                <w:szCs w:val="20"/>
              </w:rPr>
              <w:t>3</w:t>
            </w:r>
            <w:r w:rsidR="00C65AC7" w:rsidRPr="00500F2F">
              <w:rPr>
                <w:color w:val="000000"/>
                <w:sz w:val="20"/>
                <w:szCs w:val="20"/>
              </w:rPr>
              <w:t xml:space="preserve"> </w:t>
            </w:r>
            <w:r w:rsidRPr="00500F2F">
              <w:rPr>
                <w:color w:val="000000"/>
                <w:sz w:val="20"/>
                <w:szCs w:val="20"/>
              </w:rPr>
              <w:t>to -</w:t>
            </w:r>
            <w:r w:rsidR="00C65AC7">
              <w:rPr>
                <w:color w:val="000000"/>
                <w:sz w:val="20"/>
                <w:szCs w:val="20"/>
              </w:rPr>
              <w:t>1.4</w:t>
            </w:r>
          </w:p>
        </w:tc>
      </w:tr>
      <w:tr w:rsidR="00A93B76" w:rsidRPr="00500F2F" w14:paraId="5FB5945D" w14:textId="77777777" w:rsidTr="005A0F36">
        <w:trPr>
          <w:trHeight w:val="287"/>
          <w:jc w:val="center"/>
        </w:trPr>
        <w:tc>
          <w:tcPr>
            <w:tcW w:w="2454" w:type="dxa"/>
            <w:noWrap/>
            <w:vAlign w:val="center"/>
            <w:hideMark/>
          </w:tcPr>
          <w:p w14:paraId="330DD140" w14:textId="77777777" w:rsidR="00A93B76" w:rsidRPr="00500F2F" w:rsidRDefault="00A93B76" w:rsidP="0090330E">
            <w:pPr>
              <w:spacing w:line="276" w:lineRule="auto"/>
              <w:ind w:firstLine="0"/>
              <w:rPr>
                <w:color w:val="000000"/>
                <w:sz w:val="20"/>
                <w:szCs w:val="20"/>
              </w:rPr>
            </w:pPr>
            <w:r w:rsidRPr="00500F2F">
              <w:rPr>
                <w:color w:val="000000"/>
                <w:sz w:val="20"/>
                <w:szCs w:val="20"/>
              </w:rPr>
              <w:t>[SOS] Structure of Scheme</w:t>
            </w:r>
          </w:p>
        </w:tc>
        <w:tc>
          <w:tcPr>
            <w:tcW w:w="1242" w:type="dxa"/>
            <w:noWrap/>
            <w:vAlign w:val="center"/>
            <w:hideMark/>
          </w:tcPr>
          <w:p w14:paraId="342144EA" w14:textId="16347B57"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48.6</w:t>
            </w:r>
            <w:r w:rsidRPr="00500F2F">
              <w:rPr>
                <w:color w:val="000000"/>
                <w:sz w:val="20"/>
                <w:szCs w:val="20"/>
              </w:rPr>
              <w:t>**</w:t>
            </w:r>
          </w:p>
        </w:tc>
        <w:tc>
          <w:tcPr>
            <w:tcW w:w="1408" w:type="dxa"/>
            <w:noWrap/>
            <w:vAlign w:val="center"/>
            <w:hideMark/>
          </w:tcPr>
          <w:p w14:paraId="7B5D957A" w14:textId="39BA44F2"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8.3</w:t>
            </w:r>
            <w:r w:rsidRPr="00500F2F">
              <w:rPr>
                <w:color w:val="000000"/>
                <w:sz w:val="20"/>
                <w:szCs w:val="20"/>
              </w:rPr>
              <w:t xml:space="preserve"> to -</w:t>
            </w:r>
            <w:r w:rsidR="00C65AC7">
              <w:rPr>
                <w:color w:val="000000"/>
                <w:sz w:val="20"/>
                <w:szCs w:val="20"/>
              </w:rPr>
              <w:t>121.8</w:t>
            </w:r>
          </w:p>
        </w:tc>
        <w:tc>
          <w:tcPr>
            <w:tcW w:w="1387" w:type="dxa"/>
            <w:noWrap/>
            <w:vAlign w:val="center"/>
            <w:hideMark/>
          </w:tcPr>
          <w:p w14:paraId="503C6CAB" w14:textId="39F3D44D" w:rsidR="00A93B76" w:rsidRPr="00500F2F" w:rsidRDefault="00C65AC7" w:rsidP="0090330E">
            <w:pPr>
              <w:spacing w:line="276" w:lineRule="auto"/>
              <w:ind w:firstLine="0"/>
              <w:jc w:val="center"/>
              <w:rPr>
                <w:color w:val="000000"/>
                <w:sz w:val="20"/>
                <w:szCs w:val="20"/>
              </w:rPr>
            </w:pPr>
            <w:r>
              <w:rPr>
                <w:color w:val="000000"/>
                <w:sz w:val="20"/>
                <w:szCs w:val="20"/>
              </w:rPr>
              <w:t>5.0</w:t>
            </w:r>
            <w:r w:rsidR="00A93B76" w:rsidRPr="00500F2F">
              <w:rPr>
                <w:color w:val="000000"/>
                <w:sz w:val="20"/>
                <w:szCs w:val="20"/>
              </w:rPr>
              <w:t>*</w:t>
            </w:r>
            <w:r>
              <w:rPr>
                <w:color w:val="000000"/>
                <w:sz w:val="20"/>
                <w:szCs w:val="20"/>
              </w:rPr>
              <w:t>**</w:t>
            </w:r>
          </w:p>
        </w:tc>
        <w:tc>
          <w:tcPr>
            <w:tcW w:w="1123" w:type="dxa"/>
            <w:noWrap/>
            <w:vAlign w:val="center"/>
            <w:hideMark/>
          </w:tcPr>
          <w:p w14:paraId="3921C5FF" w14:textId="4178CAB1" w:rsidR="00A93B76" w:rsidRPr="00500F2F" w:rsidRDefault="00C65AC7" w:rsidP="00C65AC7">
            <w:pPr>
              <w:spacing w:line="276" w:lineRule="auto"/>
              <w:ind w:firstLine="0"/>
              <w:jc w:val="center"/>
              <w:rPr>
                <w:color w:val="000000"/>
                <w:sz w:val="20"/>
                <w:szCs w:val="20"/>
              </w:rPr>
            </w:pPr>
            <w:r>
              <w:rPr>
                <w:color w:val="000000"/>
                <w:sz w:val="20"/>
                <w:szCs w:val="20"/>
              </w:rPr>
              <w:t>3.1</w:t>
            </w:r>
            <w:r w:rsidR="00A93B76" w:rsidRPr="00500F2F">
              <w:rPr>
                <w:color w:val="000000"/>
                <w:sz w:val="20"/>
                <w:szCs w:val="20"/>
              </w:rPr>
              <w:t xml:space="preserve"> to </w:t>
            </w:r>
            <w:r>
              <w:rPr>
                <w:color w:val="000000"/>
                <w:sz w:val="20"/>
                <w:szCs w:val="20"/>
              </w:rPr>
              <w:t>6.0</w:t>
            </w:r>
          </w:p>
        </w:tc>
      </w:tr>
      <w:tr w:rsidR="000D11A5" w:rsidRPr="00500F2F" w14:paraId="10F59222" w14:textId="57EB4949" w:rsidTr="00B47350">
        <w:trPr>
          <w:trHeight w:val="287"/>
          <w:jc w:val="center"/>
        </w:trPr>
        <w:tc>
          <w:tcPr>
            <w:tcW w:w="2454" w:type="dxa"/>
            <w:noWrap/>
            <w:vAlign w:val="center"/>
          </w:tcPr>
          <w:p w14:paraId="54098DA0" w14:textId="5204C343" w:rsidR="000D11A5" w:rsidRPr="00500F2F" w:rsidRDefault="00B43058" w:rsidP="0090330E">
            <w:pPr>
              <w:spacing w:line="276" w:lineRule="auto"/>
              <w:ind w:firstLine="0"/>
              <w:rPr>
                <w:color w:val="000000"/>
                <w:sz w:val="20"/>
                <w:szCs w:val="20"/>
              </w:rPr>
            </w:pPr>
            <w:r w:rsidRPr="00327145">
              <w:rPr>
                <w:color w:val="000000"/>
                <w:sz w:val="20"/>
                <w:szCs w:val="20"/>
              </w:rPr>
              <w:t>[COS] Subsidy</w:t>
            </w:r>
          </w:p>
        </w:tc>
        <w:tc>
          <w:tcPr>
            <w:tcW w:w="1242" w:type="dxa"/>
            <w:noWrap/>
            <w:vAlign w:val="center"/>
          </w:tcPr>
          <w:p w14:paraId="0D8B04CD" w14:textId="2569D35F" w:rsidR="000D11A5" w:rsidRPr="00500F2F" w:rsidRDefault="00B43058" w:rsidP="0090330E">
            <w:pPr>
              <w:spacing w:line="276" w:lineRule="auto"/>
              <w:ind w:firstLine="0"/>
              <w:jc w:val="center"/>
              <w:rPr>
                <w:color w:val="000000"/>
                <w:sz w:val="20"/>
                <w:szCs w:val="20"/>
              </w:rPr>
            </w:pPr>
            <w:r>
              <w:rPr>
                <w:color w:val="000000"/>
                <w:sz w:val="20"/>
                <w:szCs w:val="20"/>
              </w:rPr>
              <w:t>-</w:t>
            </w:r>
          </w:p>
        </w:tc>
        <w:tc>
          <w:tcPr>
            <w:tcW w:w="1408" w:type="dxa"/>
            <w:noWrap/>
            <w:vAlign w:val="center"/>
          </w:tcPr>
          <w:p w14:paraId="2943DF80" w14:textId="618F96DD" w:rsidR="000D11A5" w:rsidRPr="00500F2F" w:rsidRDefault="00B43058" w:rsidP="0090330E">
            <w:pPr>
              <w:spacing w:line="276" w:lineRule="auto"/>
              <w:ind w:firstLine="0"/>
              <w:jc w:val="center"/>
              <w:rPr>
                <w:color w:val="000000"/>
                <w:sz w:val="20"/>
                <w:szCs w:val="20"/>
              </w:rPr>
            </w:pPr>
            <w:r>
              <w:rPr>
                <w:color w:val="000000"/>
                <w:sz w:val="20"/>
                <w:szCs w:val="20"/>
              </w:rPr>
              <w:t>-</w:t>
            </w:r>
          </w:p>
        </w:tc>
        <w:tc>
          <w:tcPr>
            <w:tcW w:w="1387" w:type="dxa"/>
            <w:noWrap/>
            <w:vAlign w:val="center"/>
          </w:tcPr>
          <w:p w14:paraId="2BE1FFBA" w14:textId="57456ACC" w:rsidR="000D11A5" w:rsidRPr="00500F2F" w:rsidRDefault="00B43058" w:rsidP="0090330E">
            <w:pPr>
              <w:spacing w:line="276" w:lineRule="auto"/>
              <w:ind w:firstLine="0"/>
              <w:jc w:val="center"/>
              <w:rPr>
                <w:color w:val="000000"/>
                <w:sz w:val="20"/>
                <w:szCs w:val="20"/>
              </w:rPr>
            </w:pPr>
            <w:r>
              <w:rPr>
                <w:color w:val="000000"/>
                <w:sz w:val="20"/>
                <w:szCs w:val="20"/>
              </w:rPr>
              <w:t>-</w:t>
            </w:r>
          </w:p>
        </w:tc>
        <w:tc>
          <w:tcPr>
            <w:tcW w:w="1123" w:type="dxa"/>
            <w:noWrap/>
            <w:vAlign w:val="center"/>
          </w:tcPr>
          <w:p w14:paraId="181C4E53" w14:textId="1FED596E" w:rsidR="000D11A5" w:rsidRPr="00500F2F" w:rsidRDefault="00B43058" w:rsidP="0090330E">
            <w:pPr>
              <w:spacing w:line="276" w:lineRule="auto"/>
              <w:ind w:firstLine="0"/>
              <w:jc w:val="center"/>
              <w:rPr>
                <w:color w:val="000000"/>
                <w:sz w:val="20"/>
                <w:szCs w:val="20"/>
              </w:rPr>
            </w:pPr>
            <w:r>
              <w:rPr>
                <w:color w:val="000000"/>
                <w:sz w:val="20"/>
                <w:szCs w:val="20"/>
              </w:rPr>
              <w:t>-</w:t>
            </w:r>
          </w:p>
        </w:tc>
      </w:tr>
      <w:tr w:rsidR="00A93B76" w:rsidRPr="00500F2F" w14:paraId="7ACAEB37" w14:textId="77777777" w:rsidTr="00B47350">
        <w:trPr>
          <w:trHeight w:val="287"/>
          <w:jc w:val="center"/>
        </w:trPr>
        <w:tc>
          <w:tcPr>
            <w:tcW w:w="2454" w:type="dxa"/>
            <w:tcBorders>
              <w:bottom w:val="single" w:sz="4" w:space="0" w:color="auto"/>
            </w:tcBorders>
            <w:noWrap/>
            <w:vAlign w:val="center"/>
            <w:hideMark/>
          </w:tcPr>
          <w:p w14:paraId="37F3DCDF" w14:textId="77777777" w:rsidR="00A93B76" w:rsidRPr="00500F2F" w:rsidRDefault="00A93B76" w:rsidP="0090330E">
            <w:pPr>
              <w:spacing w:line="276" w:lineRule="auto"/>
              <w:ind w:firstLine="0"/>
              <w:rPr>
                <w:color w:val="000000"/>
                <w:sz w:val="20"/>
                <w:szCs w:val="20"/>
              </w:rPr>
            </w:pPr>
            <w:r w:rsidRPr="00500F2F">
              <w:rPr>
                <w:color w:val="000000"/>
                <w:sz w:val="20"/>
                <w:szCs w:val="20"/>
              </w:rPr>
              <w:t>[N0] Nothing option</w:t>
            </w:r>
          </w:p>
        </w:tc>
        <w:tc>
          <w:tcPr>
            <w:tcW w:w="1242" w:type="dxa"/>
            <w:tcBorders>
              <w:bottom w:val="single" w:sz="4" w:space="0" w:color="auto"/>
            </w:tcBorders>
            <w:noWrap/>
            <w:vAlign w:val="center"/>
            <w:hideMark/>
          </w:tcPr>
          <w:p w14:paraId="216D2B88" w14:textId="1BC3CED0" w:rsidR="00A93B76" w:rsidRPr="00500F2F" w:rsidRDefault="00C65AC7" w:rsidP="0090330E">
            <w:pPr>
              <w:spacing w:line="276" w:lineRule="auto"/>
              <w:ind w:firstLine="0"/>
              <w:jc w:val="center"/>
              <w:rPr>
                <w:color w:val="000000"/>
                <w:sz w:val="20"/>
                <w:szCs w:val="20"/>
              </w:rPr>
            </w:pPr>
            <w:r>
              <w:rPr>
                <w:color w:val="000000"/>
                <w:sz w:val="20"/>
                <w:szCs w:val="20"/>
              </w:rPr>
              <w:t>166.9</w:t>
            </w:r>
            <w:r w:rsidR="00A93B76" w:rsidRPr="00500F2F">
              <w:rPr>
                <w:color w:val="000000"/>
                <w:sz w:val="20"/>
                <w:szCs w:val="20"/>
              </w:rPr>
              <w:t>***</w:t>
            </w:r>
          </w:p>
        </w:tc>
        <w:tc>
          <w:tcPr>
            <w:tcW w:w="1408" w:type="dxa"/>
            <w:tcBorders>
              <w:bottom w:val="single" w:sz="4" w:space="0" w:color="auto"/>
            </w:tcBorders>
            <w:noWrap/>
            <w:vAlign w:val="center"/>
            <w:hideMark/>
          </w:tcPr>
          <w:p w14:paraId="742BD60C" w14:textId="0D15D959" w:rsidR="00A93B76" w:rsidRPr="00500F2F" w:rsidRDefault="00C65AC7" w:rsidP="00C65AC7">
            <w:pPr>
              <w:spacing w:line="276" w:lineRule="auto"/>
              <w:ind w:firstLine="0"/>
              <w:jc w:val="center"/>
              <w:rPr>
                <w:color w:val="000000"/>
                <w:sz w:val="20"/>
                <w:szCs w:val="20"/>
              </w:rPr>
            </w:pPr>
            <w:r>
              <w:rPr>
                <w:color w:val="000000"/>
                <w:sz w:val="20"/>
                <w:szCs w:val="20"/>
              </w:rPr>
              <w:t>109.8</w:t>
            </w:r>
            <w:r w:rsidR="00A93B76" w:rsidRPr="00500F2F">
              <w:rPr>
                <w:color w:val="000000"/>
                <w:sz w:val="20"/>
                <w:szCs w:val="20"/>
              </w:rPr>
              <w:t xml:space="preserve"> to </w:t>
            </w:r>
            <w:r>
              <w:rPr>
                <w:color w:val="000000"/>
                <w:sz w:val="20"/>
                <w:szCs w:val="20"/>
              </w:rPr>
              <w:t>198.3</w:t>
            </w:r>
          </w:p>
        </w:tc>
        <w:tc>
          <w:tcPr>
            <w:tcW w:w="1387" w:type="dxa"/>
            <w:tcBorders>
              <w:bottom w:val="single" w:sz="4" w:space="0" w:color="auto"/>
            </w:tcBorders>
            <w:noWrap/>
            <w:vAlign w:val="center"/>
            <w:hideMark/>
          </w:tcPr>
          <w:p w14:paraId="50BF7BCD" w14:textId="1A3FE8A0" w:rsidR="00A93B76" w:rsidRPr="00500F2F" w:rsidRDefault="00C65AC7" w:rsidP="0090330E">
            <w:pPr>
              <w:spacing w:line="276" w:lineRule="auto"/>
              <w:ind w:firstLine="0"/>
              <w:jc w:val="center"/>
              <w:rPr>
                <w:color w:val="000000"/>
                <w:sz w:val="20"/>
                <w:szCs w:val="20"/>
              </w:rPr>
            </w:pPr>
            <w:r>
              <w:rPr>
                <w:color w:val="000000"/>
                <w:sz w:val="20"/>
                <w:szCs w:val="20"/>
              </w:rPr>
              <w:t>7.0</w:t>
            </w:r>
            <w:r w:rsidR="00A93B76" w:rsidRPr="00500F2F">
              <w:rPr>
                <w:color w:val="000000"/>
                <w:sz w:val="20"/>
                <w:szCs w:val="20"/>
              </w:rPr>
              <w:t>***</w:t>
            </w:r>
          </w:p>
        </w:tc>
        <w:tc>
          <w:tcPr>
            <w:tcW w:w="1123" w:type="dxa"/>
            <w:tcBorders>
              <w:bottom w:val="single" w:sz="4" w:space="0" w:color="auto"/>
            </w:tcBorders>
            <w:noWrap/>
            <w:vAlign w:val="bottom"/>
            <w:hideMark/>
          </w:tcPr>
          <w:p w14:paraId="5CFD419C" w14:textId="4EF28014" w:rsidR="00A93B76" w:rsidRPr="00500F2F" w:rsidRDefault="00C65AC7" w:rsidP="00C65AC7">
            <w:pPr>
              <w:spacing w:line="276" w:lineRule="auto"/>
              <w:ind w:firstLine="0"/>
              <w:jc w:val="center"/>
              <w:rPr>
                <w:color w:val="000000"/>
                <w:sz w:val="20"/>
                <w:szCs w:val="20"/>
              </w:rPr>
            </w:pPr>
            <w:r>
              <w:rPr>
                <w:color w:val="000000"/>
                <w:sz w:val="20"/>
                <w:szCs w:val="20"/>
              </w:rPr>
              <w:t>5.9</w:t>
            </w:r>
            <w:r w:rsidR="00A93B76" w:rsidRPr="00500F2F">
              <w:rPr>
                <w:color w:val="000000"/>
                <w:sz w:val="20"/>
                <w:szCs w:val="20"/>
              </w:rPr>
              <w:t xml:space="preserve"> to 6</w:t>
            </w:r>
            <w:r>
              <w:rPr>
                <w:color w:val="000000"/>
                <w:sz w:val="20"/>
                <w:szCs w:val="20"/>
              </w:rPr>
              <w:t>7.6</w:t>
            </w:r>
          </w:p>
        </w:tc>
      </w:tr>
    </w:tbl>
    <w:p w14:paraId="2311A963" w14:textId="77777777" w:rsidR="005A0F36" w:rsidRPr="005A0F36" w:rsidRDefault="005A0F36" w:rsidP="005A0F36">
      <w:pPr>
        <w:jc w:val="left"/>
      </w:pPr>
      <w:r>
        <w:rPr>
          <w:sz w:val="20"/>
          <w:szCs w:val="20"/>
        </w:rPr>
        <w:t xml:space="preserve">Note, </w:t>
      </w:r>
      <w:r w:rsidRPr="00500F2F">
        <w:rPr>
          <w:color w:val="000000"/>
          <w:sz w:val="20"/>
          <w:szCs w:val="20"/>
        </w:rPr>
        <w:t>***; ** indicates significance at 1% and 5% respectively</w:t>
      </w:r>
    </w:p>
    <w:p w14:paraId="779C1267" w14:textId="4ECCB408" w:rsidR="00825106" w:rsidRDefault="006A253A" w:rsidP="00825106">
      <w:pPr>
        <w:pStyle w:val="Heading2"/>
      </w:pPr>
      <w:r>
        <w:t>Estimating c</w:t>
      </w:r>
      <w:r w:rsidR="00871E71">
        <w:t>ontract participation</w:t>
      </w:r>
    </w:p>
    <w:p w14:paraId="397AF8A6" w14:textId="77777777" w:rsidR="00D6005E" w:rsidRPr="00D6005E" w:rsidRDefault="00D6005E" w:rsidP="00D6005E">
      <w:pPr>
        <w:pStyle w:val="Firstparagraph"/>
      </w:pPr>
    </w:p>
    <w:p w14:paraId="3DA1BC44" w14:textId="0E633BB7" w:rsidR="00921E35" w:rsidRDefault="00825106" w:rsidP="006A0EB7">
      <w:r w:rsidRPr="00070992">
        <w:tab/>
      </w:r>
      <w:r w:rsidR="00451BE7">
        <w:t>Contract participation was</w:t>
      </w:r>
      <w:r w:rsidRPr="00070992">
        <w:t xml:space="preserve"> </w:t>
      </w:r>
      <w:r w:rsidR="00451BE7">
        <w:t>estimated</w:t>
      </w:r>
      <w:r w:rsidR="00451BE7" w:rsidRPr="00070992">
        <w:t xml:space="preserve"> </w:t>
      </w:r>
      <w:r w:rsidR="00E70D18">
        <w:t>according to different</w:t>
      </w:r>
      <w:r w:rsidRPr="00070992">
        <w:t xml:space="preserve"> </w:t>
      </w:r>
      <w:r w:rsidR="00E70D18">
        <w:t xml:space="preserve">payment and attribute </w:t>
      </w:r>
      <w:r w:rsidRPr="00070992">
        <w:t xml:space="preserve">scenarios to determine how </w:t>
      </w:r>
      <w:r w:rsidR="00195A00">
        <w:t>projected</w:t>
      </w:r>
      <w:r w:rsidR="007B26B2">
        <w:t xml:space="preserve"> </w:t>
      </w:r>
      <w:r w:rsidRPr="00070992">
        <w:t xml:space="preserve">uptake </w:t>
      </w:r>
      <w:r w:rsidR="007B26B2">
        <w:t xml:space="preserve">by farmers </w:t>
      </w:r>
      <w:r w:rsidRPr="00070992">
        <w:t>varied according to contract terms</w:t>
      </w:r>
      <w:r w:rsidR="00195A00">
        <w:t xml:space="preserve">. </w:t>
      </w:r>
      <w:del w:id="845" w:author="MORAN Dominic" w:date="2018-07-14T19:05:00Z">
        <w:r w:rsidR="00112B99" w:rsidDel="00A96B9C">
          <w:delText>Mean parameter</w:delText>
        </w:r>
      </w:del>
      <w:r w:rsidR="00112B99">
        <w:t xml:space="preserve"> </w:t>
      </w:r>
      <w:ins w:id="846" w:author="MORAN Dominic" w:date="2018-07-14T19:05:00Z">
        <w:r w:rsidR="00A96B9C">
          <w:t>C</w:t>
        </w:r>
      </w:ins>
      <w:del w:id="847" w:author="MORAN Dominic" w:date="2018-07-14T19:05:00Z">
        <w:r w:rsidR="00112B99" w:rsidDel="00A96B9C">
          <w:delText>c</w:delText>
        </w:r>
      </w:del>
      <w:r w:rsidR="00112B99">
        <w:t>oefficient</w:t>
      </w:r>
      <w:ins w:id="848" w:author="MORAN Dominic" w:date="2018-07-14T19:05:00Z">
        <w:r w:rsidR="00A96B9C">
          <w:t xml:space="preserve"> means</w:t>
        </w:r>
      </w:ins>
      <w:del w:id="849" w:author="MORAN Dominic" w:date="2018-07-14T19:05:00Z">
        <w:r w:rsidR="00112B99" w:rsidDel="00A96B9C">
          <w:delText>s</w:delText>
        </w:r>
      </w:del>
      <w:r w:rsidR="00112B99">
        <w:t xml:space="preserve"> from the RPL model were used for calculating probabilities under </w:t>
      </w:r>
      <w:r w:rsidR="00921E35">
        <w:t>two alternative scenarios; opti</w:t>
      </w:r>
      <w:r w:rsidR="00245854">
        <w:t>mal and non-optimal contracts</w:t>
      </w:r>
      <w:ins w:id="850" w:author="MORAN Dominic" w:date="2018-07-14T19:06:00Z">
        <w:r w:rsidR="00A96B9C">
          <w:t>, where</w:t>
        </w:r>
      </w:ins>
      <w:del w:id="851" w:author="MORAN Dominic" w:date="2018-07-14T19:06:00Z">
        <w:r w:rsidR="00245854" w:rsidDel="00A96B9C">
          <w:delText xml:space="preserve">. </w:delText>
        </w:r>
        <w:r w:rsidR="00921E35" w:rsidDel="00A96B9C">
          <w:delText>‘</w:delText>
        </w:r>
        <w:commentRangeStart w:id="852"/>
        <w:r w:rsidR="00921E35" w:rsidDel="00A96B9C">
          <w:delText>Optimal’</w:delText>
        </w:r>
      </w:del>
      <w:r w:rsidR="00921E35">
        <w:t xml:space="preserve"> </w:t>
      </w:r>
      <w:ins w:id="853" w:author="MORAN Dominic" w:date="2018-07-14T19:06:00Z">
        <w:r w:rsidR="00A96B9C">
          <w:t xml:space="preserve">optimal </w:t>
        </w:r>
      </w:ins>
      <w:r w:rsidR="00921E35">
        <w:t>refers to contract attributes that meet the preferences of agents while ‘non-optimal’</w:t>
      </w:r>
      <w:commentRangeEnd w:id="852"/>
      <w:r w:rsidR="00A96B9C">
        <w:rPr>
          <w:rStyle w:val="CommentReference"/>
        </w:rPr>
        <w:commentReference w:id="852"/>
      </w:r>
      <w:r w:rsidR="00921E35">
        <w:t xml:space="preserve"> contracts do not. </w:t>
      </w:r>
      <w:r w:rsidR="00451BE7">
        <w:t>T</w:t>
      </w:r>
      <w:r w:rsidR="00921E35">
        <w:t xml:space="preserve">he subsidy </w:t>
      </w:r>
      <w:r w:rsidR="00451BE7">
        <w:t>was</w:t>
      </w:r>
      <w:r w:rsidR="00921E35">
        <w:t xml:space="preserve"> fixed across both alternatives at different rates</w:t>
      </w:r>
      <w:r w:rsidR="00451BE7">
        <w:t xml:space="preserve"> to explore</w:t>
      </w:r>
      <w:r w:rsidR="00921E35">
        <w:t xml:space="preserve"> </w:t>
      </w:r>
      <w:r w:rsidR="00451BE7">
        <w:t>the</w:t>
      </w:r>
      <w:r w:rsidR="00921E35">
        <w:t xml:space="preserve"> trade-off between preference satisfaction and incentive reward. </w:t>
      </w:r>
    </w:p>
    <w:p w14:paraId="00C04CE1" w14:textId="77777777" w:rsidR="005A0F36" w:rsidRDefault="005A0F36" w:rsidP="00666D35">
      <w:pPr>
        <w:rPr>
          <w:color w:val="000000"/>
          <w:sz w:val="20"/>
          <w:szCs w:val="20"/>
        </w:rPr>
      </w:pPr>
    </w:p>
    <w:p w14:paraId="4A442F12" w14:textId="77777777" w:rsidR="00245854" w:rsidRDefault="00E12324" w:rsidP="0001614F">
      <w:commentRangeStart w:id="854"/>
      <w:r>
        <w:t>As expected, n</w:t>
      </w:r>
      <w:r w:rsidR="00825106" w:rsidRPr="00070992">
        <w:t xml:space="preserve">on-optimal contracts </w:t>
      </w:r>
      <w:r w:rsidR="00921E35">
        <w:t>required</w:t>
      </w:r>
      <w:r w:rsidR="00825106" w:rsidRPr="00070992">
        <w:t xml:space="preserve"> greater </w:t>
      </w:r>
      <w:r w:rsidR="008A15E2">
        <w:t xml:space="preserve">remuneration to counter </w:t>
      </w:r>
      <w:r w:rsidR="00825106" w:rsidRPr="00070992">
        <w:t>higher levels of non-enrolment</w:t>
      </w:r>
      <w:r w:rsidR="00112B99">
        <w:t xml:space="preserve"> (Figure </w:t>
      </w:r>
      <w:r w:rsidR="003D5235">
        <w:t>5</w:t>
      </w:r>
      <w:r w:rsidR="007B26B2">
        <w:t>)</w:t>
      </w:r>
      <w:r w:rsidR="00245854">
        <w:t xml:space="preserve">. </w:t>
      </w:r>
      <w:r w:rsidR="00C54C6C">
        <w:t>Participation estimates for the scheme ranged from 3</w:t>
      </w:r>
      <w:r w:rsidR="003D5235">
        <w:t>8</w:t>
      </w:r>
      <w:r w:rsidR="00C54C6C">
        <w:t>% (</w:t>
      </w:r>
      <w:r w:rsidR="00C54C6C" w:rsidRPr="00070992">
        <w:t>€20</w:t>
      </w:r>
      <w:r w:rsidR="00C54C6C">
        <w:t xml:space="preserve"> </w:t>
      </w:r>
      <w:r w:rsidR="00C54C6C" w:rsidRPr="00070992">
        <w:rPr>
          <w:vertAlign w:val="superscript"/>
        </w:rPr>
        <w:t>year-1</w:t>
      </w:r>
      <w:r w:rsidR="00C54C6C">
        <w:t>) to 97% (</w:t>
      </w:r>
      <w:r w:rsidR="00C54C6C" w:rsidRPr="00070992">
        <w:t>€200</w:t>
      </w:r>
      <w:r w:rsidR="00C54C6C" w:rsidRPr="00DC3485">
        <w:rPr>
          <w:vertAlign w:val="superscript"/>
        </w:rPr>
        <w:t xml:space="preserve"> </w:t>
      </w:r>
      <w:r w:rsidR="00C54C6C" w:rsidRPr="00070992">
        <w:rPr>
          <w:vertAlign w:val="superscript"/>
        </w:rPr>
        <w:t>year-1</w:t>
      </w:r>
      <w:r w:rsidR="00C54C6C">
        <w:t xml:space="preserve">) for bovines and </w:t>
      </w:r>
      <w:r w:rsidR="003D5235">
        <w:t>71</w:t>
      </w:r>
      <w:r w:rsidR="00C54C6C">
        <w:t>% (</w:t>
      </w:r>
      <w:r w:rsidR="00C54C6C" w:rsidRPr="00070992">
        <w:t>€</w:t>
      </w:r>
      <w:r w:rsidR="00C54C6C">
        <w:t xml:space="preserve">1 </w:t>
      </w:r>
      <w:r w:rsidR="00C54C6C" w:rsidRPr="00070992">
        <w:rPr>
          <w:vertAlign w:val="superscript"/>
        </w:rPr>
        <w:t>year-1</w:t>
      </w:r>
      <w:r w:rsidR="00C54C6C">
        <w:t>) to 9</w:t>
      </w:r>
      <w:r w:rsidR="003D5235">
        <w:t>9</w:t>
      </w:r>
      <w:r w:rsidR="00C54C6C">
        <w:t>% (</w:t>
      </w:r>
      <w:r w:rsidR="00C54C6C" w:rsidRPr="00070992">
        <w:t>€</w:t>
      </w:r>
      <w:r w:rsidR="00C54C6C">
        <w:t xml:space="preserve">10 </w:t>
      </w:r>
      <w:r w:rsidR="00C54C6C" w:rsidRPr="00070992">
        <w:rPr>
          <w:vertAlign w:val="superscript"/>
        </w:rPr>
        <w:t>year-1</w:t>
      </w:r>
      <w:r w:rsidR="00896E6F">
        <w:t>) for ovine farmers</w:t>
      </w:r>
      <w:r w:rsidR="00C54C6C">
        <w:t xml:space="preserve"> in optimal contract scenarios. </w:t>
      </w:r>
      <w:proofErr w:type="gramStart"/>
      <w:r w:rsidR="003D5235">
        <w:t>In the non-optimal contract scenario participation ranged from 4% (</w:t>
      </w:r>
      <w:r w:rsidR="003D5235" w:rsidRPr="00070992">
        <w:t>€20</w:t>
      </w:r>
      <w:r w:rsidR="003D5235">
        <w:t xml:space="preserve"> </w:t>
      </w:r>
      <w:r w:rsidR="003D5235" w:rsidRPr="00070992">
        <w:rPr>
          <w:vertAlign w:val="superscript"/>
        </w:rPr>
        <w:t>year-1</w:t>
      </w:r>
      <w:r w:rsidR="003D5235">
        <w:t>) to 70% (</w:t>
      </w:r>
      <w:r w:rsidR="003D5235" w:rsidRPr="00070992">
        <w:t>€200</w:t>
      </w:r>
      <w:r w:rsidR="003D5235" w:rsidRPr="00DC3485">
        <w:rPr>
          <w:vertAlign w:val="superscript"/>
        </w:rPr>
        <w:t xml:space="preserve"> </w:t>
      </w:r>
      <w:r w:rsidR="003D5235" w:rsidRPr="00070992">
        <w:rPr>
          <w:vertAlign w:val="superscript"/>
        </w:rPr>
        <w:t>year-1</w:t>
      </w:r>
      <w:r w:rsidR="003D5235">
        <w:t>) for bovines and 2% (</w:t>
      </w:r>
      <w:r w:rsidR="003D5235" w:rsidRPr="00070992">
        <w:t>€</w:t>
      </w:r>
      <w:r w:rsidR="003D5235">
        <w:t xml:space="preserve">1 </w:t>
      </w:r>
      <w:r w:rsidR="003D5235" w:rsidRPr="00070992">
        <w:rPr>
          <w:vertAlign w:val="superscript"/>
        </w:rPr>
        <w:t>year-1</w:t>
      </w:r>
      <w:r w:rsidR="003D5235">
        <w:t>) to 78% (</w:t>
      </w:r>
      <w:r w:rsidR="003D5235" w:rsidRPr="00070992">
        <w:t>€</w:t>
      </w:r>
      <w:r w:rsidR="003D5235">
        <w:t xml:space="preserve">10 </w:t>
      </w:r>
      <w:r w:rsidR="003D5235" w:rsidRPr="00070992">
        <w:rPr>
          <w:vertAlign w:val="superscript"/>
        </w:rPr>
        <w:t>year-1</w:t>
      </w:r>
      <w:r w:rsidR="003D5235">
        <w:t>) for ovine farmers.</w:t>
      </w:r>
      <w:proofErr w:type="gramEnd"/>
      <w:r w:rsidR="003D5235">
        <w:t xml:space="preserve"> </w:t>
      </w:r>
      <w:proofErr w:type="gramStart"/>
      <w:r w:rsidR="00921E35">
        <w:t xml:space="preserve">Holding subsidy premiums </w:t>
      </w:r>
      <w:r w:rsidR="00825106" w:rsidRPr="00070992">
        <w:t xml:space="preserve">constant, the participation difference between </w:t>
      </w:r>
      <w:r w:rsidR="00245854">
        <w:t>the contract scenarios</w:t>
      </w:r>
      <w:r w:rsidR="00A26B16">
        <w:t xml:space="preserve"> ranges from 27% to 5</w:t>
      </w:r>
      <w:r w:rsidR="003D5235">
        <w:t>8</w:t>
      </w:r>
      <w:r w:rsidR="00825106" w:rsidRPr="00070992">
        <w:t>%</w:t>
      </w:r>
      <w:r w:rsidR="003D5235">
        <w:t xml:space="preserve"> for bovine farmers and 22% to 84</w:t>
      </w:r>
      <w:r w:rsidR="003D5235" w:rsidRPr="00070992">
        <w:t>%</w:t>
      </w:r>
      <w:r w:rsidR="003D5235">
        <w:t xml:space="preserve"> for ovine farmers</w:t>
      </w:r>
      <w:r w:rsidR="00825106" w:rsidRPr="00070992">
        <w:t>.</w:t>
      </w:r>
      <w:proofErr w:type="gramEnd"/>
      <w:r w:rsidR="00C54C6C">
        <w:t xml:space="preserve"> </w:t>
      </w:r>
      <w:commentRangeEnd w:id="854"/>
      <w:r w:rsidR="00D03B11">
        <w:rPr>
          <w:rStyle w:val="CommentReference"/>
        </w:rPr>
        <w:commentReference w:id="854"/>
      </w:r>
    </w:p>
    <w:p w14:paraId="04CCCF19" w14:textId="77777777" w:rsidR="00245854" w:rsidRDefault="00245854" w:rsidP="0001614F"/>
    <w:p w14:paraId="23F6C31E" w14:textId="34CE950B" w:rsidR="004E4A8C" w:rsidRDefault="00580300" w:rsidP="0001614F">
      <w:commentRangeStart w:id="855"/>
      <w:r>
        <w:t>We find a non-linear relationship between p</w:t>
      </w:r>
      <w:r w:rsidR="00C54C6C">
        <w:t xml:space="preserve">articipation </w:t>
      </w:r>
      <w:r>
        <w:t xml:space="preserve">and financial reward, </w:t>
      </w:r>
      <w:r w:rsidR="00C54C6C">
        <w:t>suggesting a one unit change in subsidy does not necessarily equate to a mi</w:t>
      </w:r>
      <w:r w:rsidR="00896E6F">
        <w:t>rrored change in participation</w:t>
      </w:r>
      <w:commentRangeEnd w:id="855"/>
      <w:r w:rsidR="00DB513E">
        <w:rPr>
          <w:rStyle w:val="CommentReference"/>
        </w:rPr>
        <w:commentReference w:id="855"/>
      </w:r>
      <w:r w:rsidR="00896E6F">
        <w:t xml:space="preserve">. </w:t>
      </w:r>
      <w:r w:rsidR="008A15E2">
        <w:t>Respondents</w:t>
      </w:r>
      <w:r w:rsidR="00825106" w:rsidRPr="00070992">
        <w:t xml:space="preserve"> presented with optimal contract designs </w:t>
      </w:r>
      <w:r w:rsidR="00C54C6C">
        <w:t>were</w:t>
      </w:r>
      <w:r w:rsidR="00C54C6C" w:rsidRPr="00070992">
        <w:t xml:space="preserve"> </w:t>
      </w:r>
      <w:r w:rsidR="00825106" w:rsidRPr="00070992">
        <w:t xml:space="preserve">much more likely to enrol </w:t>
      </w:r>
      <w:r w:rsidR="00195A00">
        <w:t xml:space="preserve">in a conservation programme </w:t>
      </w:r>
      <w:r w:rsidR="00825106" w:rsidRPr="00070992">
        <w:t xml:space="preserve">even at lower premiums. </w:t>
      </w:r>
      <w:r w:rsidR="00896E6F">
        <w:t>Ovine farmers were less likely to enrol in a contract that did not match their preferences for non-monetary attributes</w:t>
      </w:r>
      <w:r w:rsidR="006A253A">
        <w:t xml:space="preserve"> at lower subsidy premiums (though this was not the case with higher premiums)</w:t>
      </w:r>
      <w:r w:rsidR="00896E6F">
        <w:t>.</w:t>
      </w:r>
      <w:r w:rsidR="00B476E2">
        <w:t xml:space="preserve"> For both farmers groups (non-optimal contracts) there appears to be a tipping point, before which contract enrolment is relatively static.   </w:t>
      </w:r>
      <w:r w:rsidR="005A0F36">
        <w:t xml:space="preserve"> </w:t>
      </w:r>
    </w:p>
    <w:p w14:paraId="24CB6D1D" w14:textId="49400510" w:rsidR="006D5F47" w:rsidRDefault="001258DC" w:rsidP="006D5F47">
      <w:pPr>
        <w:ind w:firstLine="0"/>
        <w:rPr>
          <w:b/>
        </w:rPr>
      </w:pPr>
      <w:r>
        <w:rPr>
          <w:noProof/>
          <w:lang w:eastAsia="en-GB"/>
        </w:rPr>
        <w:drawing>
          <wp:inline distT="0" distB="0" distL="0" distR="0" wp14:anchorId="00D924DC" wp14:editId="31E51B06">
            <wp:extent cx="5731510" cy="2995669"/>
            <wp:effectExtent l="0" t="0" r="2540" b="0"/>
            <wp:docPr id="18" name="Picture 18" descr="C:\Users\wwainwright\AppData\Local\Microsoft\Windows\Temporary Internet Files\Content.Word\ContractParticipation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wainwright\AppData\Local\Microsoft\Windows\Temporary Internet Files\Content.Word\ContractParticipation2.tiff"/>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995669"/>
                    </a:xfrm>
                    <a:prstGeom prst="rect">
                      <a:avLst/>
                    </a:prstGeom>
                    <a:noFill/>
                    <a:ln>
                      <a:noFill/>
                    </a:ln>
                  </pic:spPr>
                </pic:pic>
              </a:graphicData>
            </a:graphic>
          </wp:inline>
        </w:drawing>
      </w:r>
    </w:p>
    <w:p w14:paraId="4CA825B2" w14:textId="7C1ACC34" w:rsidR="00E12324" w:rsidRDefault="00E12324" w:rsidP="00E12324">
      <w:pPr>
        <w:rPr>
          <w:b/>
        </w:rPr>
      </w:pPr>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231D29">
        <w:rPr>
          <w:b/>
          <w:noProof/>
        </w:rPr>
        <w:t>5</w:t>
      </w:r>
      <w:r w:rsidRPr="005878F4">
        <w:rPr>
          <w:b/>
        </w:rPr>
        <w:fldChar w:fldCharType="end"/>
      </w:r>
      <w:r>
        <w:t>:</w:t>
      </w:r>
      <w:r w:rsidRPr="00E12324">
        <w:t xml:space="preserve"> </w:t>
      </w:r>
      <w:del w:id="856" w:author="MORAN Dominic" w:date="2018-07-15T14:28:00Z">
        <w:r w:rsidRPr="00825106" w:rsidDel="00AA6C54">
          <w:delText>Contract</w:delText>
        </w:r>
      </w:del>
      <w:r w:rsidRPr="00825106">
        <w:t xml:space="preserve"> </w:t>
      </w:r>
      <w:ins w:id="857" w:author="MORAN Dominic" w:date="2018-07-15T14:28:00Z">
        <w:r w:rsidR="00AA6C54">
          <w:t>P</w:t>
        </w:r>
      </w:ins>
      <w:del w:id="858" w:author="MORAN Dominic" w:date="2018-07-15T14:28:00Z">
        <w:r w:rsidRPr="00825106" w:rsidDel="00AA6C54">
          <w:delText>p</w:delText>
        </w:r>
      </w:del>
      <w:r w:rsidRPr="00825106">
        <w:t xml:space="preserve">robability of </w:t>
      </w:r>
      <w:ins w:id="859" w:author="MORAN Dominic" w:date="2018-07-15T14:28:00Z">
        <w:r w:rsidR="00AA6C54">
          <w:t xml:space="preserve">contract </w:t>
        </w:r>
      </w:ins>
      <w:r w:rsidRPr="00825106">
        <w:t xml:space="preserve">participation according to ‘non-optimal’ and ‘optimal ‘contract scenarios </w:t>
      </w:r>
      <w:r w:rsidR="00B476E2">
        <w:t>for</w:t>
      </w:r>
      <w:r w:rsidRPr="00825106">
        <w:t xml:space="preserve"> different subsidy premiums</w:t>
      </w:r>
      <w:r w:rsidR="008D6DCC">
        <w:t xml:space="preserve"> </w:t>
      </w:r>
      <w:r w:rsidR="00B476E2">
        <w:t>(</w:t>
      </w:r>
      <w:r w:rsidRPr="00825106">
        <w:t xml:space="preserve">bovine </w:t>
      </w:r>
      <w:r w:rsidR="00666D35">
        <w:t xml:space="preserve">and ovine </w:t>
      </w:r>
      <w:r w:rsidRPr="00825106">
        <w:t>farmers</w:t>
      </w:r>
      <w:r w:rsidR="00B476E2">
        <w:t>)</w:t>
      </w:r>
      <w:r>
        <w:t>. ‘Optimal’ refers to contract attributes that meet the preferences of agents</w:t>
      </w:r>
      <w:ins w:id="860" w:author="MORAN Dominic" w:date="2018-07-15T14:29:00Z">
        <w:r w:rsidR="00AA6C54">
          <w:t>.</w:t>
        </w:r>
      </w:ins>
      <w:del w:id="861" w:author="MORAN Dominic" w:date="2018-07-15T14:29:00Z">
        <w:r w:rsidDel="00AA6C54">
          <w:delText xml:space="preserve"> while ‘non-optimal’ contracts do not</w:delText>
        </w:r>
      </w:del>
      <w:r>
        <w:t xml:space="preserve">.  </w:t>
      </w:r>
    </w:p>
    <w:p w14:paraId="69BB08A9" w14:textId="77777777" w:rsidR="002B53F2" w:rsidRDefault="002B53F2" w:rsidP="00675A92">
      <w:pPr>
        <w:rPr>
          <w:bCs/>
        </w:rPr>
      </w:pPr>
    </w:p>
    <w:p w14:paraId="474823EB" w14:textId="77777777" w:rsidR="00344886" w:rsidRDefault="00344886" w:rsidP="00344886">
      <w:pPr>
        <w:pStyle w:val="Heading1"/>
      </w:pPr>
      <w:r>
        <w:t xml:space="preserve">Discussion </w:t>
      </w:r>
    </w:p>
    <w:p w14:paraId="3596D71F" w14:textId="77777777" w:rsidR="004E318F" w:rsidRDefault="004E318F" w:rsidP="00E55FAB">
      <w:pPr>
        <w:pStyle w:val="Heading2"/>
      </w:pPr>
      <w:r w:rsidRPr="00EE4972">
        <w:t xml:space="preserve">Contract preferences </w:t>
      </w:r>
    </w:p>
    <w:p w14:paraId="76C7978D" w14:textId="6AA83DC9" w:rsidR="00280B46" w:rsidRPr="00D474A9" w:rsidRDefault="00DB513E" w:rsidP="00A80102">
      <w:pPr>
        <w:rPr>
          <w:szCs w:val="22"/>
        </w:rPr>
      </w:pPr>
      <w:ins w:id="862" w:author="MORAN Dominic" w:date="2018-07-15T14:31:00Z">
        <w:r>
          <w:t>R</w:t>
        </w:r>
      </w:ins>
      <w:del w:id="863" w:author="MORAN Dominic" w:date="2018-07-15T14:31:00Z">
        <w:r w:rsidR="00E55FAB" w:rsidRPr="00E55FAB" w:rsidDel="00DB513E">
          <w:delText>O</w:delText>
        </w:r>
      </w:del>
      <w:del w:id="864" w:author="MORAN Dominic" w:date="2018-07-15T14:30:00Z">
        <w:r w:rsidR="00E55FAB" w:rsidRPr="00E55FAB" w:rsidDel="00DB513E">
          <w:delText>ur r</w:delText>
        </w:r>
      </w:del>
      <w:r w:rsidR="00E55FAB" w:rsidRPr="00E55FAB">
        <w:t xml:space="preserve">esults suggest farmers </w:t>
      </w:r>
      <w:commentRangeStart w:id="865"/>
      <w:del w:id="866" w:author="MORAN Dominic" w:date="2018-07-14T19:07:00Z">
        <w:r w:rsidR="00E55FAB" w:rsidRPr="00E55FAB" w:rsidDel="00D03B11">
          <w:delText>in</w:delText>
        </w:r>
      </w:del>
      <w:commentRangeEnd w:id="865"/>
      <w:r w:rsidR="00D03B11">
        <w:rPr>
          <w:rStyle w:val="CommentReference"/>
        </w:rPr>
        <w:commentReference w:id="865"/>
      </w:r>
      <w:del w:id="867" w:author="MORAN Dominic" w:date="2018-07-14T19:07:00Z">
        <w:r w:rsidR="00E55FAB" w:rsidRPr="00E55FAB" w:rsidDel="00D03B11">
          <w:delText xml:space="preserve"> Transylvania</w:delText>
        </w:r>
      </w:del>
      <w:r w:rsidR="00E55FAB" w:rsidRPr="00E55FAB">
        <w:t xml:space="preserve"> demonstrate a clear willingness to participate in conservation programmes for rare breeds</w:t>
      </w:r>
      <w:r w:rsidR="001D281B">
        <w:t>.</w:t>
      </w:r>
      <w:r w:rsidR="002F594F">
        <w:t xml:space="preserve"> </w:t>
      </w:r>
      <w:ins w:id="868" w:author="MORAN Dominic" w:date="2018-07-15T14:31:00Z">
        <w:r>
          <w:t>P</w:t>
        </w:r>
      </w:ins>
      <w:del w:id="869" w:author="MORAN Dominic" w:date="2018-07-15T14:31:00Z">
        <w:r w:rsidR="004A418E" w:rsidDel="00DB513E">
          <w:delText>Importantly, p</w:delText>
        </w:r>
      </w:del>
      <w:r w:rsidR="004A418E">
        <w:t xml:space="preserve">articipation may be reduced by up to </w:t>
      </w:r>
      <w:r w:rsidR="006A253A">
        <w:t>84</w:t>
      </w:r>
      <w:r w:rsidR="004A418E">
        <w:t>% if farmer preferences for non-financial attributes a</w:t>
      </w:r>
      <w:r w:rsidR="005C6E91">
        <w:t xml:space="preserve">re not taken into consideration </w:t>
      </w:r>
      <w:del w:id="870" w:author="MORAN Dominic" w:date="2018-07-15T14:31:00Z">
        <w:r w:rsidR="005C6E91" w:rsidDel="00DB513E">
          <w:delText>and o</w:delText>
        </w:r>
        <w:r w:rsidR="002F21D0" w:rsidDel="00DB513E">
          <w:delText xml:space="preserve">ther studies </w:delText>
        </w:r>
        <w:r w:rsidR="002F21D0" w:rsidDel="00DB513E">
          <w:fldChar w:fldCharType="begin" w:fldLock="1"/>
        </w:r>
        <w:r w:rsidR="00327145" w:rsidDel="00DB513E">
          <w:delInstrText>ADDIN CSL_CITATION { "citationItems" : [ { "id" : "ITEM-1", "itemData" : { "ISSN" : "0964-4016", "author" : [ { "dropping-particle" : "", "family" : "Beckmann", "given" : "Andreas", "non-dropping-particle" : "", "parse-names" : false, "suffix" : "" }, { "dropping-particle" : "", "family" : "Dissing", "given" : "Henrik", "non-dropping-particle" : "", "parse-names" : false, "suffix" : "" } ], "container-title" : "Environmental Politics", "id" : "ITEM-1", "issue" : "1", "issued" : { "date-parts" : [ [ "2004" ] ] }, "page" : "135-152", "publisher" : "Taylor &amp; Francis", "title" : "EU enlargement and sustainable rural development in Central and Eastern Europe", "type" : "article-journal", "volume" : "13" }, "uris" : [ "http://www.mendeley.com/documents/?uuid=a2127643-d1bf-416c-85b2-1f6217326ef0" ] }, { "id" : "ITEM-2", "itemData" : { "ISSN" : "1755-263X", "author" : [ { "dropping-particle" : "", "family" : "Fischer", "given" : "Joern", "non-dropping-particle" : "", "parse-names" : false, "suffix" : "" }, { "dropping-particle" : "", "family" : "Hartel", "given" : "Tibor", "non-dropping-particle" : "", "parse-names" : false, "suffix" : "" }, { "dropping-particle" : "", "family" : "Kuemmerle", "given" : "Tobias", "non-dropping-particle" : "", "parse-names" : false, "suffix" : "" } ], "container-title" : "Conservation Letters", "id" : "ITEM-2", "issue" : "3", "issued" : { "date-parts" : [ [ "2012" ] ] }, "page" : "167-175", "publisher" : "Wiley Online Library", "title" : "Conservation policy in traditional farming landscapes", "type" : "article-journal", "volume" : "5" }, "uris" : [ "http://www.mendeley.com/documents/?uuid=a6548206-8003-4b17-bc7d-70aa1ff752ab" ] }, { "id" : "ITEM-3", "itemData" : { "ISSN" : "0264-8377", "author" : [ { "dropping-particle" : "", "family" : "Milcu", "given" : "Andra Ioana", "non-dropping-particle" : "", "parse-names" : false, "suffix" : "" }, { "dropping-particle" : "", "family" : "Sherren", "given" : "Kate", "non-dropping-particle" : "", "parse-names" : false, "suffix" : "" }, { "dropping-particle" : "", "family" : "Hanspach", "given" : "Jan", "non-dropping-particle" : "", "parse-names" : false, "suffix" : "" }, { "dropping-particle" : "", "family" : "Abson", "given" : "David", "non-dropping-particle" : "", "parse-names" : false, "suffix" : "" }, { "dropping-particle" : "", "family" : "Fischer", "given" : "Joern", "non-dropping-particle" : "", "parse-names" : false, "suffix" : "" } ], "container-title" : "Land Use Policy", "id" : "ITEM-3", "issued" : { "date-parts" : [ [ "2014" ] ] }, "page" : "408-422", "publisher" : "Elsevier", "title" : "Navigating conflicting landscape aspirations: Application of a photo-based Q-method in Transylvania (Central Romania)", "type" : "article-journal", "volume" : "41" }, "uris" : [ "http://www.mendeley.com/documents/?uuid=d759102b-9c51-478a-8e64-fcb0da0b2cc0" ] }, { "id" : "ITEM-4", "itemData" : { "ISSN" : "0743-0167", "author" : [ { "dropping-particle" : "", "family" : "Shortall", "given" : "Sally", "non-dropping-particle" : "", "parse-names" : false, "suffix" : "" } ], "container-title" : "Journal of Rural Studies", "id" : "ITEM-4", "issue" : "4", "issued" : { "date-parts" : [ [ "2008" ] ] }, "page" : "450-457", "publisher" : "Elsevier", "title" : "Are rural development programmes socially inclusive? Social inclusion, civic engagement, participation, and social capital: Exploring the differences", "type" : "article-journal", "volume" : "24" }, "uris" : [ "http://www.mendeley.com/documents/?uuid=94c61769-4737-4ccb-85d0-60710b0d9b8a" ] } ], "mendeley" : { "formattedCitation" : "[29,47\u201349]", "manualFormatting" : "[e.g. 36,60\u201362]", "plainTextFormattedCitation" : "[29,47\u201349]", "previouslyFormattedCitation" : "[29,47\u201349]" }, "properties" : { "noteIndex" : 0 }, "schema" : "https://github.com/citation-style-language/schema/raw/master/csl-citation.json" }</w:delInstrText>
        </w:r>
        <w:r w:rsidR="002F21D0" w:rsidDel="00DB513E">
          <w:fldChar w:fldCharType="separate"/>
        </w:r>
        <w:r w:rsidR="002F21D0" w:rsidRPr="009D7BE6" w:rsidDel="00DB513E">
          <w:rPr>
            <w:noProof/>
          </w:rPr>
          <w:delText>[</w:delText>
        </w:r>
        <w:r w:rsidR="002F21D0" w:rsidDel="00DB513E">
          <w:rPr>
            <w:noProof/>
          </w:rPr>
          <w:delText xml:space="preserve">e.g. </w:delText>
        </w:r>
        <w:r w:rsidR="002F21D0" w:rsidRPr="009D7BE6" w:rsidDel="00DB513E">
          <w:rPr>
            <w:noProof/>
          </w:rPr>
          <w:delText>36,60–62]</w:delText>
        </w:r>
        <w:r w:rsidR="002F21D0" w:rsidDel="00DB513E">
          <w:fldChar w:fldCharType="end"/>
        </w:r>
        <w:r w:rsidR="002F21D0" w:rsidRPr="00E55FAB" w:rsidDel="00DB513E">
          <w:delText xml:space="preserve"> </w:delText>
        </w:r>
        <w:r w:rsidR="005C6E91" w:rsidDel="00DB513E">
          <w:delText>confirm</w:delText>
        </w:r>
        <w:r w:rsidR="002F21D0" w:rsidRPr="00E55FAB" w:rsidDel="00DB513E">
          <w:delText xml:space="preserve"> farmer participation in contracts does not</w:delText>
        </w:r>
        <w:r w:rsidR="002F21D0" w:rsidDel="00DB513E">
          <w:delText xml:space="preserve"> </w:delText>
        </w:r>
        <w:r w:rsidR="004A418E" w:rsidDel="00DB513E">
          <w:delText>merely</w:delText>
        </w:r>
        <w:r w:rsidR="002F21D0" w:rsidRPr="00E55FAB" w:rsidDel="00DB513E">
          <w:delText xml:space="preserve"> depend on monetary factors.</w:delText>
        </w:r>
        <w:r w:rsidR="002F21D0" w:rsidDel="00DB513E">
          <w:delText xml:space="preserve"> </w:delText>
        </w:r>
      </w:del>
      <w:r w:rsidR="00E55FAB" w:rsidRPr="00E6646E">
        <w:rPr>
          <w:szCs w:val="22"/>
        </w:rPr>
        <w:t xml:space="preserve">Within </w:t>
      </w:r>
      <w:ins w:id="871" w:author="MORAN Dominic" w:date="2018-07-15T14:31:00Z">
        <w:r>
          <w:rPr>
            <w:szCs w:val="22"/>
          </w:rPr>
          <w:t>the</w:t>
        </w:r>
      </w:ins>
      <w:del w:id="872" w:author="MORAN Dominic" w:date="2018-07-15T14:31:00Z">
        <w:r w:rsidR="00E55FAB" w:rsidRPr="00E6646E" w:rsidDel="00DB513E">
          <w:rPr>
            <w:szCs w:val="22"/>
          </w:rPr>
          <w:delText>our</w:delText>
        </w:r>
      </w:del>
      <w:r w:rsidR="00E55FAB" w:rsidRPr="00E6646E">
        <w:rPr>
          <w:szCs w:val="22"/>
        </w:rPr>
        <w:t xml:space="preserve"> model</w:t>
      </w:r>
      <w:r w:rsidR="004906F0">
        <w:rPr>
          <w:szCs w:val="22"/>
        </w:rPr>
        <w:t>,</w:t>
      </w:r>
      <w:r w:rsidR="00E55FAB" w:rsidRPr="00E6646E">
        <w:rPr>
          <w:szCs w:val="22"/>
        </w:rPr>
        <w:t xml:space="preserve"> the N0 may capture the dis-utility of enrolling in a voluntary subsidy scheme that is not linked to contract attributes</w:t>
      </w:r>
      <w:ins w:id="873" w:author="MORAN Dominic" w:date="2018-07-14T19:10:00Z">
        <w:r w:rsidR="00D03B11">
          <w:rPr>
            <w:szCs w:val="22"/>
          </w:rPr>
          <w:t>,</w:t>
        </w:r>
      </w:ins>
      <w:r w:rsidR="00E55FAB" w:rsidRPr="00E6646E">
        <w:rPr>
          <w:szCs w:val="22"/>
        </w:rPr>
        <w:t xml:space="preserve"> but potentially other factors not included in o</w:t>
      </w:r>
      <w:r w:rsidR="00E55FAB">
        <w:rPr>
          <w:szCs w:val="22"/>
        </w:rPr>
        <w:t>ur model (e.g. family tradition or mistrust in authorities</w:t>
      </w:r>
      <w:r w:rsidR="00E55FAB" w:rsidRPr="00E6646E">
        <w:rPr>
          <w:szCs w:val="22"/>
        </w:rPr>
        <w:t xml:space="preserve">). </w:t>
      </w:r>
      <w:commentRangeStart w:id="874"/>
      <w:r w:rsidR="00D474A9">
        <w:rPr>
          <w:szCs w:val="22"/>
        </w:rPr>
        <w:t xml:space="preserve">Thus, </w:t>
      </w:r>
      <w:r w:rsidR="00E55FAB" w:rsidRPr="00E6646E">
        <w:rPr>
          <w:szCs w:val="22"/>
        </w:rPr>
        <w:t xml:space="preserve">the N0 </w:t>
      </w:r>
      <w:r w:rsidR="00D474A9">
        <w:rPr>
          <w:szCs w:val="22"/>
        </w:rPr>
        <w:t>may represent</w:t>
      </w:r>
      <w:r w:rsidR="00E55FAB" w:rsidRPr="00E6646E">
        <w:rPr>
          <w:szCs w:val="22"/>
        </w:rPr>
        <w:t xml:space="preserve"> the entrance value </w:t>
      </w:r>
      <w:r w:rsidR="00D474A9">
        <w:rPr>
          <w:szCs w:val="22"/>
        </w:rPr>
        <w:t>needed</w:t>
      </w:r>
      <w:r w:rsidR="00E55FAB" w:rsidRPr="00E6646E">
        <w:rPr>
          <w:szCs w:val="22"/>
        </w:rPr>
        <w:t xml:space="preserve"> to meet farmer expectations for entering into agreements</w:t>
      </w:r>
      <w:r w:rsidR="000C37CA">
        <w:rPr>
          <w:szCs w:val="22"/>
        </w:rPr>
        <w:t xml:space="preserve"> </w:t>
      </w:r>
      <w:r w:rsidR="000C37CA">
        <w:rPr>
          <w:szCs w:val="22"/>
        </w:rPr>
        <w:fldChar w:fldCharType="begin" w:fldLock="1"/>
      </w:r>
      <w:r w:rsidR="003E6BFB">
        <w:rPr>
          <w:szCs w:val="22"/>
        </w:rP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rsidR="000C37CA">
        <w:rPr>
          <w:szCs w:val="22"/>
        </w:rPr>
        <w:fldChar w:fldCharType="separate"/>
      </w:r>
      <w:r w:rsidR="008B0780" w:rsidRPr="008B0780">
        <w:rPr>
          <w:noProof/>
          <w:szCs w:val="22"/>
        </w:rPr>
        <w:t>[33]</w:t>
      </w:r>
      <w:r w:rsidR="000C37CA">
        <w:rPr>
          <w:szCs w:val="22"/>
        </w:rPr>
        <w:fldChar w:fldCharType="end"/>
      </w:r>
      <w:commentRangeEnd w:id="874"/>
      <w:r>
        <w:rPr>
          <w:rStyle w:val="CommentReference"/>
        </w:rPr>
        <w:commentReference w:id="874"/>
      </w:r>
      <w:r w:rsidR="00E55FAB" w:rsidRPr="00E6646E">
        <w:rPr>
          <w:szCs w:val="22"/>
        </w:rPr>
        <w:t>.</w:t>
      </w:r>
      <w:r w:rsidR="00280B46">
        <w:rPr>
          <w:szCs w:val="22"/>
        </w:rPr>
        <w:t xml:space="preserve"> </w:t>
      </w:r>
      <w:r w:rsidR="00D474A9">
        <w:rPr>
          <w:szCs w:val="22"/>
        </w:rPr>
        <w:t>However,</w:t>
      </w:r>
      <w:r w:rsidR="00280B46">
        <w:rPr>
          <w:szCs w:val="22"/>
        </w:rPr>
        <w:t xml:space="preserve"> </w:t>
      </w:r>
      <w:del w:id="875" w:author="MORAN Dominic" w:date="2018-07-15T14:32:00Z">
        <w:r w:rsidR="00280B46" w:rsidDel="00DB513E">
          <w:rPr>
            <w:szCs w:val="22"/>
          </w:rPr>
          <w:delText>the large</w:delText>
        </w:r>
      </w:del>
      <w:r w:rsidR="00280B46">
        <w:rPr>
          <w:szCs w:val="22"/>
        </w:rPr>
        <w:t xml:space="preserve"> heterogeneity across farmers in our sample </w:t>
      </w:r>
      <w:r w:rsidR="00D474A9">
        <w:rPr>
          <w:szCs w:val="22"/>
        </w:rPr>
        <w:t xml:space="preserve">(as shown by significant standard deviation of non-random parameters) </w:t>
      </w:r>
      <w:r w:rsidR="00280B46">
        <w:rPr>
          <w:szCs w:val="22"/>
        </w:rPr>
        <w:t xml:space="preserve">complicates interpretation of the N0.   </w:t>
      </w:r>
      <w:r w:rsidR="00E55FAB" w:rsidRPr="00E6646E">
        <w:rPr>
          <w:szCs w:val="22"/>
        </w:rPr>
        <w:t xml:space="preserve">     </w:t>
      </w:r>
    </w:p>
    <w:p w14:paraId="620DED83" w14:textId="77777777" w:rsidR="00A80102" w:rsidRPr="00E55FAB" w:rsidRDefault="00A80102" w:rsidP="00A80102">
      <w:r w:rsidRPr="00E6646E">
        <w:rPr>
          <w:bCs/>
          <w:szCs w:val="22"/>
        </w:rPr>
        <w:t xml:space="preserve">  </w:t>
      </w:r>
    </w:p>
    <w:p w14:paraId="4B5DAD01" w14:textId="4A3B7C61" w:rsidR="00A44F19" w:rsidRDefault="00A80102" w:rsidP="00A80102">
      <w:r w:rsidRPr="00A80102">
        <w:rPr>
          <w:bCs/>
        </w:rPr>
        <w:tab/>
      </w:r>
      <w:r w:rsidR="005C6E91">
        <w:rPr>
          <w:bCs/>
        </w:rPr>
        <w:t>F</w:t>
      </w:r>
      <w:r w:rsidRPr="00A80102">
        <w:rPr>
          <w:bCs/>
        </w:rPr>
        <w:t>armers revealed a tendency to value flexibility in contracts</w:t>
      </w:r>
      <w:r w:rsidR="005C4916">
        <w:rPr>
          <w:bCs/>
        </w:rPr>
        <w:t xml:space="preserve"> as</w:t>
      </w:r>
      <w:r w:rsidRPr="00A80102">
        <w:rPr>
          <w:bCs/>
        </w:rPr>
        <w:t xml:space="preserve"> demonstrated through a preference for shorter contract durations</w:t>
      </w:r>
      <w:r w:rsidR="0090749B">
        <w:rPr>
          <w:bCs/>
        </w:rPr>
        <w:t>,</w:t>
      </w:r>
      <w:r w:rsidRPr="00A80102">
        <w:rPr>
          <w:bCs/>
        </w:rPr>
        <w:t xml:space="preserve"> a common finding in similar studies</w:t>
      </w:r>
      <w:r w:rsidR="00412818">
        <w:rPr>
          <w:bCs/>
        </w:rPr>
        <w:t xml:space="preserve"> </w:t>
      </w:r>
      <w:r w:rsidR="00412818">
        <w:rPr>
          <w:bCs/>
        </w:rPr>
        <w:fldChar w:fldCharType="begin" w:fldLock="1"/>
      </w:r>
      <w:r w:rsidR="001B1F38">
        <w:rPr>
          <w:bCs/>
        </w:rPr>
        <w:instrText>ADDIN CSL_CITATION { "citationItems" : [ { "id" : "ITEM-1", "itemData" : { "ISSN" : "0921-8009", "author" : [ { "dropping-particle" : "", "family" : "Tesfaye", "given" : "Abonesh", "non-dropping-particle" : "", "parse-names" : false, "suffix" : "" }, { "dropping-particle" : "", "family" : "Brouwer", "given" : "Roy", "non-dropping-particle" : "", "parse-names" : false, "suffix" : "" } ], "container-title" : "Ecological Economics", "id" : "ITEM-1", "issued" : { "date-parts" : [ [ "2012" ] ] }, "page" : "168-178", "publisher" : "Elsevier", "title" : "Testing participation constraints in contract design for sustainable soil conservation in Ethiopia", "type" : "article-journal", "volume" : "73" }, "uris" : [ "http://www.mendeley.com/documents/?uuid=f0e877e9-e355-4c09-826a-ee5d70c5f813" ] }, { "id" : "ITEM-2", "itemData" : { "ISSN" : "0921-8009", "author" : [ { "dropping-particle" : "", "family" : "Santos", "given" : "Rui", "non-dropping-particle" : "", "parse-names" : false, "suffix" : "" }, { "dropping-particle" : "", "family" : "Clemente", "given" : "Pedro", "non-dropping-particle" : "", "parse-names" : false, "suffix" : "" }, { "dropping-particle" : "", "family" : "Brouwer", "given" : "Roy", "non-dropping-particle" : "", "parse-names" : false, "suffix" : "" }, { "dropping-particle" : "", "family" : "Antunes", "given" : "Paula", "non-dropping-particle" : "", "parse-names" : false, "suffix" : "" }, { "dropping-particle" : "", "family" : "Pinto", "given" : "Rute", "non-dropping-particle" : "", "parse-names" : false, "suffix" : "" } ], "container-title" : "Ecological Economics", "id" : "ITEM-2", "issued" : { "date-parts" : [ [ "2015" ] ] }, "page" : "159-167", "publisher" : "Elsevier", "title" : "Landowner preferences for agri-environmental agreements to conserve the montado ecosystem in Portugal", "type" : "article-journal", "volume" : "118" }, "uris" : [ "http://www.mendeley.com/documents/?uuid=c0361404-d6d9-40f0-81df-1cacd49131ec" ] }, { "id" : "ITEM-3",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"ITEM-3",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"[33,46,47]", "plainTextFormattedCitation" : "[33,46,47]", "previouslyFormattedCitation" : "[33,45,46]" }, "properties" : { "noteIndex" : 0 }, "schema" : "https://github.com/citation-style-language/schema/raw/master/csl-citation.json" }</w:instrText>
      </w:r>
      <w:r w:rsidR="00412818">
        <w:rPr>
          <w:bCs/>
        </w:rPr>
        <w:fldChar w:fldCharType="separate"/>
      </w:r>
      <w:r w:rsidR="001B1F38" w:rsidRPr="001B1F38">
        <w:rPr>
          <w:bCs/>
          <w:noProof/>
        </w:rPr>
        <w:t>[33,46,47]</w:t>
      </w:r>
      <w:r w:rsidR="00412818">
        <w:rPr>
          <w:bCs/>
        </w:rPr>
        <w:fldChar w:fldCharType="end"/>
      </w:r>
      <w:r w:rsidR="005C4916">
        <w:rPr>
          <w:bCs/>
        </w:rPr>
        <w:t>.</w:t>
      </w:r>
      <w:r w:rsidR="00412818">
        <w:rPr>
          <w:bCs/>
        </w:rPr>
        <w:t xml:space="preserve"> </w:t>
      </w:r>
      <w:r w:rsidR="006A253A">
        <w:rPr>
          <w:bCs/>
        </w:rPr>
        <w:t xml:space="preserve">While bovine </w:t>
      </w:r>
      <w:proofErr w:type="gramStart"/>
      <w:r w:rsidR="006A253A">
        <w:rPr>
          <w:bCs/>
        </w:rPr>
        <w:t>farmers</w:t>
      </w:r>
      <w:proofErr w:type="gramEnd"/>
      <w:r w:rsidRPr="00A80102">
        <w:rPr>
          <w:bCs/>
        </w:rPr>
        <w:t xml:space="preserve"> </w:t>
      </w:r>
      <w:r w:rsidR="0008591D">
        <w:rPr>
          <w:bCs/>
        </w:rPr>
        <w:t xml:space="preserve">preferred individually managed </w:t>
      </w:r>
      <w:r w:rsidR="00D902AC">
        <w:rPr>
          <w:bCs/>
        </w:rPr>
        <w:t xml:space="preserve">conservation </w:t>
      </w:r>
      <w:r w:rsidR="0008591D">
        <w:rPr>
          <w:bCs/>
        </w:rPr>
        <w:t>programmes</w:t>
      </w:r>
      <w:r w:rsidR="006A253A">
        <w:rPr>
          <w:bCs/>
        </w:rPr>
        <w:t xml:space="preserve"> ovine farmers preferred community managed schemes</w:t>
      </w:r>
      <w:r w:rsidR="00245854">
        <w:rPr>
          <w:bCs/>
        </w:rPr>
        <w:t>. This seems</w:t>
      </w:r>
      <w:r w:rsidR="005C6E91">
        <w:rPr>
          <w:bCs/>
        </w:rPr>
        <w:t xml:space="preserve"> logical </w:t>
      </w:r>
      <w:ins w:id="876" w:author="MORAN Dominic" w:date="2018-07-15T14:33:00Z">
        <w:r w:rsidR="00DB513E">
          <w:rPr>
            <w:bCs/>
          </w:rPr>
          <w:t>in post-communist</w:t>
        </w:r>
      </w:ins>
      <w:del w:id="877" w:author="MORAN Dominic" w:date="2018-07-15T14:33:00Z">
        <w:r w:rsidR="005C6E91" w:rsidDel="00DB513E">
          <w:rPr>
            <w:bCs/>
          </w:rPr>
          <w:delText xml:space="preserve">given </w:delText>
        </w:r>
        <w:r w:rsidR="006A253A" w:rsidDel="00DB513E">
          <w:rPr>
            <w:bCs/>
          </w:rPr>
          <w:delText>post-</w:delText>
        </w:r>
        <w:r w:rsidR="005C6E91" w:rsidDel="00DB513E">
          <w:rPr>
            <w:bCs/>
          </w:rPr>
          <w:delText>communism in</w:delText>
        </w:r>
      </w:del>
      <w:r w:rsidR="005C6E91">
        <w:rPr>
          <w:bCs/>
        </w:rPr>
        <w:t xml:space="preserve"> Romania </w:t>
      </w:r>
      <w:ins w:id="878" w:author="MORAN Dominic" w:date="2018-07-15T14:33:00Z">
        <w:r w:rsidR="00DB513E">
          <w:rPr>
            <w:bCs/>
          </w:rPr>
          <w:t xml:space="preserve">, which has seen </w:t>
        </w:r>
      </w:ins>
      <w:del w:id="879" w:author="MORAN Dominic" w:date="2018-07-15T14:33:00Z">
        <w:r w:rsidR="005C6E91" w:rsidDel="00DB513E">
          <w:rPr>
            <w:bCs/>
          </w:rPr>
          <w:delText>resulted in</w:delText>
        </w:r>
      </w:del>
      <w:r w:rsidR="005C6E91">
        <w:rPr>
          <w:bCs/>
        </w:rPr>
        <w:t xml:space="preserve"> a shift from collective to individual ownership rights</w:t>
      </w:r>
      <w:r w:rsidR="006A253A">
        <w:rPr>
          <w:bCs/>
        </w:rPr>
        <w:t xml:space="preserve"> across agriculture</w:t>
      </w:r>
      <w:r w:rsidR="006C050A">
        <w:rPr>
          <w:bCs/>
        </w:rPr>
        <w:t xml:space="preserve"> </w:t>
      </w:r>
      <w:r w:rsidR="006C050A">
        <w:rPr>
          <w:bCs/>
        </w:rPr>
        <w:fldChar w:fldCharType="begin" w:fldLock="1"/>
      </w:r>
      <w:r w:rsidR="001B1F38">
        <w:rPr>
          <w:bCs/>
        </w:rPr>
        <w:instrText>ADDIN CSL_CITATION { "citationItems" : [ { "id" : "ITEM-1", "itemData" : { "ISSN" : "2212-5671", "author" : [ { "dropping-particle" : "", "family" : "Tudor", "given" : "Monica Mihaela", "non-dropping-particle" : "", "parse-names" : false, "suffix" : "" }, { "dropping-particle" : "", "family" : "Alexandri", "given" : "Cecilia", "non-dropping-particle" : "", "parse-names" : false, "suffix" : "" } ], "container-title" : "Procedia Economics and Finance", "id" : "ITEM-1", "issued" : { "date-parts" : [ [ "2015" ] ] }, "page" : "747-754", "publisher" : "Elsevier", "title" : "Structural Changes in Romanian Farm Management and their Impact on Economic Performances", "type" : "article-journal", "volume" : "22" }, "uris" : [ "http://www.mendeley.com/documents/?uuid=298440c7-7175-47e0-a77c-36eb02401772" ] } ], "mendeley" : { "formattedCitation" : "[48]", "plainTextFormattedCitation" : "[48]", "previouslyFormattedCitation" : "[47]" }, "properties" : { "noteIndex" : 0 }, "schema" : "https://github.com/citation-style-language/schema/raw/master/csl-citation.json" }</w:instrText>
      </w:r>
      <w:r w:rsidR="006C050A">
        <w:rPr>
          <w:bCs/>
        </w:rPr>
        <w:fldChar w:fldCharType="separate"/>
      </w:r>
      <w:r w:rsidR="001B1F38" w:rsidRPr="001B1F38">
        <w:rPr>
          <w:bCs/>
          <w:noProof/>
        </w:rPr>
        <w:t>[48]</w:t>
      </w:r>
      <w:r w:rsidR="006C050A">
        <w:rPr>
          <w:bCs/>
        </w:rPr>
        <w:fldChar w:fldCharType="end"/>
      </w:r>
      <w:ins w:id="880" w:author="MORAN Dominic" w:date="2018-07-15T14:34:00Z">
        <w:r w:rsidR="00DB513E">
          <w:rPr>
            <w:bCs/>
          </w:rPr>
          <w:t xml:space="preserve">.  On the other </w:t>
        </w:r>
        <w:proofErr w:type="spellStart"/>
        <w:r w:rsidR="00DB513E">
          <w:rPr>
            <w:bCs/>
          </w:rPr>
          <w:t>hand</w:t>
        </w:r>
      </w:ins>
      <w:del w:id="881" w:author="MORAN Dominic" w:date="2018-07-15T14:35:00Z">
        <w:r w:rsidR="006A253A" w:rsidDel="00DB513E">
          <w:rPr>
            <w:bCs/>
          </w:rPr>
          <w:delText xml:space="preserve"> but </w:delText>
        </w:r>
      </w:del>
      <w:ins w:id="882" w:author="MORAN Dominic" w:date="2018-07-15T14:35:00Z">
        <w:r w:rsidR="00DB513E">
          <w:rPr>
            <w:bCs/>
          </w:rPr>
          <w:t>an</w:t>
        </w:r>
        <w:proofErr w:type="spellEnd"/>
        <w:r w:rsidR="00DB513E">
          <w:rPr>
            <w:bCs/>
          </w:rPr>
          <w:t xml:space="preserve"> </w:t>
        </w:r>
      </w:ins>
      <w:del w:id="883" w:author="MORAN Dominic" w:date="2018-07-15T14:35:00Z">
        <w:r w:rsidR="006A253A" w:rsidDel="00DB513E">
          <w:rPr>
            <w:bCs/>
          </w:rPr>
          <w:delText>the</w:delText>
        </w:r>
      </w:del>
      <w:r w:rsidR="006A253A">
        <w:rPr>
          <w:bCs/>
        </w:rPr>
        <w:t xml:space="preserve"> </w:t>
      </w:r>
      <w:ins w:id="884" w:author="MORAN Dominic" w:date="2018-07-15T14:35:00Z">
        <w:r w:rsidR="00DB513E">
          <w:rPr>
            <w:bCs/>
          </w:rPr>
          <w:t xml:space="preserve">enduring </w:t>
        </w:r>
      </w:ins>
      <w:del w:id="885" w:author="MORAN Dominic" w:date="2018-07-15T14:35:00Z">
        <w:r w:rsidR="006A253A" w:rsidDel="00DB513E">
          <w:rPr>
            <w:bCs/>
          </w:rPr>
          <w:delText xml:space="preserve">communal nature of sheep farming (e.g. </w:delText>
        </w:r>
      </w:del>
      <w:r w:rsidR="006A253A">
        <w:rPr>
          <w:bCs/>
        </w:rPr>
        <w:t xml:space="preserve">communal </w:t>
      </w:r>
      <w:ins w:id="886" w:author="MORAN Dominic" w:date="2018-07-15T14:35:00Z">
        <w:r w:rsidR="00DB513E">
          <w:rPr>
            <w:bCs/>
          </w:rPr>
          <w:t xml:space="preserve">herd </w:t>
        </w:r>
      </w:ins>
      <w:r w:rsidR="006A253A">
        <w:rPr>
          <w:bCs/>
        </w:rPr>
        <w:t xml:space="preserve">grazing </w:t>
      </w:r>
      <w:ins w:id="887" w:author="MORAN Dominic" w:date="2018-07-15T14:35:00Z">
        <w:r w:rsidR="00DB513E">
          <w:rPr>
            <w:bCs/>
          </w:rPr>
          <w:t>among sheep farmers may explain</w:t>
        </w:r>
      </w:ins>
      <w:del w:id="888" w:author="MORAN Dominic" w:date="2018-07-15T14:35:00Z">
        <w:r w:rsidR="006A253A" w:rsidDel="00DB513E">
          <w:rPr>
            <w:bCs/>
          </w:rPr>
          <w:delText>herds) is perhaps driving this</w:delText>
        </w:r>
      </w:del>
      <w:r w:rsidR="006A253A">
        <w:rPr>
          <w:bCs/>
        </w:rPr>
        <w:t xml:space="preserve"> </w:t>
      </w:r>
      <w:ins w:id="889" w:author="MORAN Dominic" w:date="2018-07-15T14:36:00Z">
        <w:r w:rsidR="00DB513E">
          <w:rPr>
            <w:bCs/>
          </w:rPr>
          <w:t xml:space="preserve">the </w:t>
        </w:r>
      </w:ins>
      <w:r w:rsidR="006A253A">
        <w:rPr>
          <w:bCs/>
        </w:rPr>
        <w:t xml:space="preserve">alternative preference. </w:t>
      </w:r>
      <w:r w:rsidR="00D902AC">
        <w:rPr>
          <w:bCs/>
        </w:rPr>
        <w:t>T</w:t>
      </w:r>
      <w:r w:rsidR="006A253A">
        <w:rPr>
          <w:bCs/>
        </w:rPr>
        <w:t xml:space="preserve">he significance of the standard deviation for this attribute </w:t>
      </w:r>
      <w:r w:rsidR="00D902AC">
        <w:rPr>
          <w:bCs/>
        </w:rPr>
        <w:t xml:space="preserve">further </w:t>
      </w:r>
      <w:r w:rsidR="006A253A">
        <w:rPr>
          <w:bCs/>
        </w:rPr>
        <w:t>complicates interpretation</w:t>
      </w:r>
      <w:r w:rsidR="00245854">
        <w:rPr>
          <w:bCs/>
        </w:rPr>
        <w:t>.</w:t>
      </w:r>
      <w:r w:rsidR="00D902AC">
        <w:rPr>
          <w:bCs/>
        </w:rPr>
        <w:t xml:space="preserve"> </w:t>
      </w:r>
      <w:r w:rsidR="005C4916">
        <w:rPr>
          <w:bCs/>
        </w:rPr>
        <w:t xml:space="preserve">Although </w:t>
      </w:r>
      <w:r w:rsidR="005C4916">
        <w:t>s</w:t>
      </w:r>
      <w:r w:rsidRPr="00A80102">
        <w:t xml:space="preserve">cheme support for a conservation programme was not considered important by </w:t>
      </w:r>
      <w:r w:rsidR="00A95AA1">
        <w:t xml:space="preserve">both </w:t>
      </w:r>
      <w:r w:rsidRPr="00A80102">
        <w:t>farmer</w:t>
      </w:r>
      <w:r w:rsidR="00A95AA1">
        <w:t xml:space="preserve"> groups</w:t>
      </w:r>
      <w:r w:rsidRPr="00A80102">
        <w:t xml:space="preserve"> </w:t>
      </w:r>
      <w:r w:rsidR="005C4916">
        <w:t>s</w:t>
      </w:r>
      <w:r w:rsidRPr="00A80102">
        <w:t xml:space="preserve">imilar attributes were significant in other </w:t>
      </w:r>
      <w:r w:rsidR="00245854">
        <w:t>studies</w:t>
      </w:r>
      <w:r w:rsidR="00135590">
        <w:t xml:space="preserve"> </w:t>
      </w:r>
      <w:r w:rsidR="00135590">
        <w:fldChar w:fldCharType="begin" w:fldLock="1"/>
      </w:r>
      <w:r w:rsidR="008B0780">
        <w:instrText>ADDIN CSL_CITATION { "citationItems" : [ { "id" : "ITEM-1",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"ITEM-1",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"mendeley" : { "formattedCitation" : "[22]", "plainTextFormattedCitation" : "[22]", "previouslyFormattedCitation" : "[22]" }, "properties" : { "noteIndex" : 0 }, "schema" : "https://github.com/citation-style-language/schema/raw/master/csl-citation.json" }</w:instrText>
      </w:r>
      <w:r w:rsidR="00135590">
        <w:fldChar w:fldCharType="separate"/>
      </w:r>
      <w:r w:rsidR="008B0780" w:rsidRPr="008B0780">
        <w:rPr>
          <w:noProof/>
        </w:rPr>
        <w:t>[22]</w:t>
      </w:r>
      <w:r w:rsidR="00135590">
        <w:fldChar w:fldCharType="end"/>
      </w:r>
      <w:r w:rsidRPr="00A80102">
        <w:t>.</w:t>
      </w:r>
      <w:r w:rsidR="008814D5">
        <w:t xml:space="preserve"> For instance, work by </w:t>
      </w:r>
      <w:r w:rsidR="008814D5">
        <w:fldChar w:fldCharType="begin" w:fldLock="1"/>
      </w:r>
      <w:r w:rsidR="003E6BFB">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rsidR="008814D5">
        <w:fldChar w:fldCharType="separate"/>
      </w:r>
      <w:r w:rsidR="008B0780" w:rsidRPr="008B0780">
        <w:rPr>
          <w:noProof/>
        </w:rPr>
        <w:t>[33]</w:t>
      </w:r>
      <w:r w:rsidR="008814D5">
        <w:fldChar w:fldCharType="end"/>
      </w:r>
      <w:r w:rsidR="008814D5">
        <w:t xml:space="preserve"> has shown farmers are able to place a monetary value on being released from certain administrative burdens and that </w:t>
      </w:r>
      <w:r w:rsidR="008814D5" w:rsidRPr="00274310">
        <w:t>free-of-charge assistance might make farmers willing to accept a lower payment for enrolling in a scheme.</w:t>
      </w:r>
      <w:r w:rsidR="008814D5">
        <w:t xml:space="preserve"> In developing countries, where </w:t>
      </w:r>
      <w:r w:rsidR="005C4916">
        <w:t>extensive</w:t>
      </w:r>
      <w:r w:rsidR="008814D5">
        <w:t xml:space="preserve"> and small-scale </w:t>
      </w:r>
      <w:r w:rsidR="00245854">
        <w:t xml:space="preserve">farm </w:t>
      </w:r>
      <w:r w:rsidR="008814D5">
        <w:t>systems are more prevalent, such support may in-fact be vital to securing farmer participation</w:t>
      </w:r>
      <w:r w:rsidR="00D776AB">
        <w:t xml:space="preserve"> </w:t>
      </w:r>
      <w:r w:rsidR="00D776AB">
        <w:fldChar w:fldCharType="begin" w:fldLock="1"/>
      </w:r>
      <w:r w:rsidR="001B1F38">
        <w:instrText>ADDIN CSL_CITATION { "citationItems" : [ { "id" : "ITEM-1", "itemData" : { "ISSN" : "0016-7185", "author" : [ { "dropping-particle" : "", "family" : "Kosoy", "given" : "Nicolas", "non-dropping-particle" : "", "parse-names" : false, "suffix" : "" }, { "dropping-particle" : "", "family" : "Corbera", "given" : "Esteve", "non-dropping-particle" : "", "parse-names" : false, "suffix" : "" }, { "dropping-particle" : "", "family" : "Brown", "given" : "Kate", "non-dropping-particle" : "", "parse-names" : false, "suffix" : "" } ], "container-title" : "Geoforum", "id" : "ITEM-1", "issue" : "6", "issued" : { "date-parts" : [ [ "2008" ] ] }, "page" : "2073-2083", "publisher" : "Elsevier", "title" : "Participation in payments for ecosystem services: case studies from the Lacandon rainforest, Mexico", "type" : "article-journal", "volume" : "39" }, "uris" : [ "http://www.mendeley.com/documents/?uuid=e24304fc-efb5-4fcb-b18d-7ae3a89692be" ] } ], "mendeley" : { "formattedCitation" : "[49]", "plainTextFormattedCitation" : "[49]", "previouslyFormattedCitation" : "[48]" }, "properties" : { "noteIndex" : 0 }, "schema" : "https://github.com/citation-style-language/schema/raw/master/csl-citation.json" }</w:instrText>
      </w:r>
      <w:r w:rsidR="00D776AB">
        <w:fldChar w:fldCharType="separate"/>
      </w:r>
      <w:r w:rsidR="001B1F38" w:rsidRPr="001B1F38">
        <w:rPr>
          <w:noProof/>
        </w:rPr>
        <w:t>[49]</w:t>
      </w:r>
      <w:r w:rsidR="00D776AB">
        <w:fldChar w:fldCharType="end"/>
      </w:r>
      <w:r w:rsidR="008814D5">
        <w:t>.</w:t>
      </w:r>
      <w:r w:rsidR="003F28D8">
        <w:t xml:space="preserve"> </w:t>
      </w:r>
    </w:p>
    <w:p w14:paraId="63C2E736" w14:textId="77777777" w:rsidR="005C4916" w:rsidRDefault="005C4916" w:rsidP="00A80102"/>
    <w:p w14:paraId="472CF961" w14:textId="4224B991" w:rsidR="00B0169F" w:rsidRDefault="0090749B" w:rsidP="0090749B">
      <w:r w:rsidRPr="0090749B">
        <w:t xml:space="preserve">A number of covariates </w:t>
      </w:r>
      <w:r w:rsidR="008B4177">
        <w:t>help</w:t>
      </w:r>
      <w:r w:rsidR="008B4177" w:rsidRPr="0090749B">
        <w:t xml:space="preserve"> </w:t>
      </w:r>
      <w:r w:rsidRPr="0090749B">
        <w:t>expla</w:t>
      </w:r>
      <w:r w:rsidR="00AB2D48">
        <w:t>in heterogeneity i</w:t>
      </w:r>
      <w:r w:rsidR="000B41D2">
        <w:t xml:space="preserve">n both models. </w:t>
      </w:r>
      <w:r w:rsidR="00B60D84">
        <w:t xml:space="preserve">Surprisingly, we did not find that farmers keeping rare breeds were WTA less for supplying conservation services, perhaps suggesting other non-monetary motives were driving their </w:t>
      </w:r>
      <w:r w:rsidR="00D039CD">
        <w:t>decisions</w:t>
      </w:r>
      <w:r w:rsidR="00B60D84">
        <w:t xml:space="preserve"> </w:t>
      </w:r>
      <w:r w:rsidR="00D039CD">
        <w:t>regarding</w:t>
      </w:r>
      <w:r w:rsidR="00B60D84">
        <w:t xml:space="preserve"> the contract options. </w:t>
      </w:r>
      <w:r w:rsidRPr="0090749B">
        <w:t xml:space="preserve">Both farmer groups enrolled in AES schemes </w:t>
      </w:r>
      <w:r w:rsidR="00EB1237">
        <w:t>were</w:t>
      </w:r>
      <w:r w:rsidR="00EB1237" w:rsidRPr="0090749B">
        <w:t xml:space="preserve"> </w:t>
      </w:r>
      <w:r w:rsidRPr="0090749B">
        <w:t>WTA less compensation for supplying conservation services</w:t>
      </w:r>
      <w:r w:rsidR="00EB1237">
        <w:t xml:space="preserve">, </w:t>
      </w:r>
      <w:r w:rsidRPr="0090749B">
        <w:t>thus providing a means</w:t>
      </w:r>
      <w:r w:rsidR="008B4177">
        <w:t xml:space="preserve"> for </w:t>
      </w:r>
      <w:r w:rsidR="00EB1237">
        <w:t>conservation agencies</w:t>
      </w:r>
      <w:r w:rsidRPr="0090749B">
        <w:t xml:space="preserve"> to target least cost</w:t>
      </w:r>
      <w:r w:rsidR="00EB1237">
        <w:t xml:space="preserve"> service</w:t>
      </w:r>
      <w:r w:rsidRPr="0090749B">
        <w:t xml:space="preserve"> providers.</w:t>
      </w:r>
      <w:r w:rsidR="000D5790">
        <w:t xml:space="preserve"> </w:t>
      </w:r>
      <w:r w:rsidR="008B4177">
        <w:t xml:space="preserve">In addition, farmers already enrolled on AES programmes </w:t>
      </w:r>
      <w:r w:rsidR="00B0169F">
        <w:t>are more likely to</w:t>
      </w:r>
      <w:r w:rsidR="008B4177">
        <w:t xml:space="preserve"> harbour pro-environmental attitudes</w:t>
      </w:r>
      <w:r w:rsidR="00494E15">
        <w:t xml:space="preserve"> </w:t>
      </w:r>
      <w:r w:rsidR="00494E15">
        <w:fldChar w:fldCharType="begin" w:fldLock="1"/>
      </w:r>
      <w:r w:rsidR="001B1F38">
        <w:instrText>ADDIN CSL_CITATION { "citationItems" : [ { "id" : "ITEM-1", "itemData" : { "ISSN" : "0956-7976", "author" : [ { "dropping-particle" : "", "family" : "Heyman", "given" : "James", "non-dropping-particle" : "", "parse-names" : false, "suffix" : "" }, { "dropping-particle" : "", "family" : "Ariely", "given" : "Dan", "non-dropping-particle" : "", "parse-names" : false, "suffix" : "" } ], "container-title" : "Psychological science", "id" : "ITEM-1", "issue" : "11", "issued" : { "date-parts" : [ [ "2004" ] ] }, "page" : "787-793", "publisher" : "SAGE Publications Sage CA: Los Angeles, CA", "title" : "Effort for payment: A tale of two markets", "type" : "article-journal", "volume" : "15" }, "uris" : [ "http://www.mendeley.com/documents/?uuid=bb9eb06a-6d5d-4768-9d9d-449c1871f1c8" ] } ], "mendeley" : { "formattedCitation" : "[50]", "plainTextFormattedCitation" : "[50]", "previouslyFormattedCitation" : "[49]" }, "properties" : { "noteIndex" : 0 }, "schema" : "https://github.com/citation-style-language/schema/raw/master/csl-citation.json" }</w:instrText>
      </w:r>
      <w:r w:rsidR="00494E15">
        <w:fldChar w:fldCharType="separate"/>
      </w:r>
      <w:r w:rsidR="001B1F38" w:rsidRPr="001B1F38">
        <w:rPr>
          <w:noProof/>
        </w:rPr>
        <w:t>[50]</w:t>
      </w:r>
      <w:r w:rsidR="00494E15">
        <w:fldChar w:fldCharType="end"/>
      </w:r>
      <w:r w:rsidR="00494E15">
        <w:t xml:space="preserve"> that </w:t>
      </w:r>
      <w:r w:rsidR="00B0169F">
        <w:t>may include</w:t>
      </w:r>
      <w:r w:rsidR="00D9040D">
        <w:t xml:space="preserve"> appreciation for rare breeds. Including such farmers in new contractual schemes may therefore</w:t>
      </w:r>
      <w:r w:rsidR="00494E15">
        <w:t xml:space="preserve"> improve scheme effectiveness</w:t>
      </w:r>
      <w:r w:rsidR="00223027">
        <w:t xml:space="preserve"> through greater “buy-in” on the part of the farmer </w:t>
      </w:r>
      <w:r w:rsidR="00223027">
        <w:fldChar w:fldCharType="begin" w:fldLock="1"/>
      </w:r>
      <w:r w:rsidR="001B1F38">
        <w:instrText>ADDIN CSL_CITATION { "citationItems" : [ { "id" : "ITEM-1", "itemData" : { "ISSN" : "1755-263X", "author" : [ { "dropping-particle" : "", "family" : "Snoo", "given" : "Geert R", "non-dropping-particle" : "De", "parse-names" : false, "suffix" : "" }, { "dropping-particle" : "", "family" : "Herzon", "given" : "Irina", "non-dropping-particle" : "", "parse-names" : false, "suffix" : "" }, { "dropping-particle" : "", "family" : "Staats", "given" : "Henk", "non-dropping-particle" : "", "parse-names" : false, "suffix" : "" }, { "dropping-particle" : "", "family" : "Burton", "given" : "Rob J F", "non-dropping-particle" : "", "parse-names" : false, "suffix" : "" }, { "dropping-particle" : "", "family" : "Schindler", "given" : "Stefan", "non-dropping-particle" : "", "parse-names" : false, "suffix" : "" }, { "dropping-particle" : "", "family" : "Dijk", "given" : "Jerry", "non-dropping-particle" : "van", "parse-names" : false, "suffix" : "" }, { "dropping-particle" : "", "family" : "Lokhorst", "given" : "Anne Marike", "non-dropping-particle" : "", "parse-names" : false, "suffix" : "" }, { "dropping-particle" : "", "family" : "Bullock", "given" : "James M", "non-dropping-particle" : "", "parse-names" : false, "suffix" : "" }, { "dropping-particle" : "", "family" : "Lobley", "given" : "Matt", "non-dropping-particle" : "", "parse-names" : false, "suffix" : "" }, { "dropping-particle" : "", "family" : "Wrbka", "given" : "Thomas", "non-dropping-particle" : "", "parse-names" : false, "suffix" : "" } ], "container-title" : "Conservation Letters", "id" : "ITEM-1", "issue" : "1", "issued" : { "date-parts" : [ [ "2013" ] ] }, "page" : "66-72", "publisher" : "Wiley Online Library", "title" : "Toward effective nature conservation on farmland: making farmers matter", "type" : "article-journal", "volume" : "6" }, "uris" : [ "http://www.mendeley.com/documents/?uuid=f4632f0b-0755-4df8-8459-f26e6437d242" ] } ], "mendeley" : { "formattedCitation" : "[51]", "plainTextFormattedCitation" : "[51]", "previouslyFormattedCitation" : "[50]" }, "properties" : { "noteIndex" : 0 }, "schema" : "https://github.com/citation-style-language/schema/raw/master/csl-citation.json" }</w:instrText>
      </w:r>
      <w:r w:rsidR="00223027">
        <w:fldChar w:fldCharType="separate"/>
      </w:r>
      <w:r w:rsidR="001B1F38" w:rsidRPr="001B1F38">
        <w:rPr>
          <w:noProof/>
        </w:rPr>
        <w:t>[51]</w:t>
      </w:r>
      <w:r w:rsidR="00223027">
        <w:fldChar w:fldCharType="end"/>
      </w:r>
      <w:r w:rsidR="000B41D2">
        <w:t>.</w:t>
      </w:r>
      <w:r w:rsidR="00D9040D">
        <w:t xml:space="preserve"> </w:t>
      </w:r>
    </w:p>
    <w:p w14:paraId="2367D442" w14:textId="77777777" w:rsidR="00B0169F" w:rsidRDefault="00B0169F" w:rsidP="0090749B"/>
    <w:p w14:paraId="6146AF88" w14:textId="6C056C17" w:rsidR="0090749B" w:rsidRDefault="0090749B" w:rsidP="0090749B">
      <w:r w:rsidRPr="0090749B">
        <w:t xml:space="preserve">In both models community (in-kind) based support is associated with higher </w:t>
      </w:r>
      <w:r w:rsidR="00AB2D48">
        <w:t>cost</w:t>
      </w:r>
      <w:r w:rsidRPr="0090749B">
        <w:t xml:space="preserve"> than those preferring cash based </w:t>
      </w:r>
      <w:r w:rsidR="00737871" w:rsidRPr="0090749B">
        <w:t>payments</w:t>
      </w:r>
      <w:r w:rsidR="00737871">
        <w:t>;</w:t>
      </w:r>
      <w:r w:rsidR="007D3CA5">
        <w:t xml:space="preserve"> implying </w:t>
      </w:r>
      <w:r w:rsidRPr="0090749B">
        <w:t>the use of in-k</w:t>
      </w:r>
      <w:r w:rsidR="00AB2D48">
        <w:t xml:space="preserve">ind rewards </w:t>
      </w:r>
      <w:r w:rsidR="0095689D">
        <w:t>will increase overall scheme</w:t>
      </w:r>
      <w:r w:rsidRPr="0090749B">
        <w:t xml:space="preserve"> </w:t>
      </w:r>
      <w:r w:rsidR="00AB2D48">
        <w:t>cost.</w:t>
      </w:r>
      <w:r w:rsidR="007E7064">
        <w:t xml:space="preserve"> </w:t>
      </w:r>
      <w:r w:rsidR="0095689D">
        <w:t>However,</w:t>
      </w:r>
      <w:r w:rsidR="0095689D" w:rsidRPr="007E7064">
        <w:t xml:space="preserve"> </w:t>
      </w:r>
      <w:r w:rsidR="007E7064" w:rsidRPr="007E7064">
        <w:t xml:space="preserve">in-kind payments </w:t>
      </w:r>
      <w:r w:rsidR="007E7064">
        <w:t xml:space="preserve">have been shown to be more effective than cash payments in stimulating </w:t>
      </w:r>
      <w:r w:rsidR="0095689D">
        <w:t xml:space="preserve">conservation </w:t>
      </w:r>
      <w:r w:rsidR="007E7064">
        <w:t xml:space="preserve">effort </w:t>
      </w:r>
      <w:r w:rsidR="007E7064">
        <w:fldChar w:fldCharType="begin" w:fldLock="1"/>
      </w:r>
      <w:r w:rsidR="001B1F38">
        <w:instrText>ADDIN CSL_CITATION { "citationItems" : [ { "id" : "ITEM-1", "itemData" : { "ISSN" : "0034-3404", "author" : [ { "dropping-particle" : "", "family" : "Gorton", "given" : "Matthew", "non-dropping-particle" : "", "parse-names" : false, "suffix" : "" }, { "dropping-particle" : "", "family" : "Hubbard", "given" : "Carmen", "non-dropping-particle" : "", "parse-names" : false, "suffix" : "" }, { "dropping-particle" : "", "family" : "Hubbard", "given" : "Lionel", "non-dropping-particle" : "", "parse-names" : false, "suffix" : "" } ], "container-title" : "Regional Studies", "id" : "ITEM-1", "issue" : "10", "issued" : { "date-parts" : [ [ "2009" ] ] }, "page" : "1305-1317", "publisher" : "Taylor &amp; Francis", "title" : "The folly of European Union policy transfer: why the Common Agricultural Policy (CAP) does not fit Central and Eastern Europe", "type" : "article-journal", "volume" : "43" }, "uris" : [ "http://www.mendeley.com/documents/?uuid=2684dffa-3f40-4643-82eb-ba1b01cb3861" ] } ], "mendeley" : { "formattedCitation" : "[52]", "plainTextFormattedCitation" : "[52]", "previouslyFormattedCitation" : "[51]" }, "properties" : { "noteIndex" : 0 }, "schema" : "https://github.com/citation-style-language/schema/raw/master/csl-citation.json" }</w:instrText>
      </w:r>
      <w:r w:rsidR="007E7064">
        <w:fldChar w:fldCharType="separate"/>
      </w:r>
      <w:r w:rsidR="001B1F38" w:rsidRPr="001B1F38">
        <w:rPr>
          <w:noProof/>
        </w:rPr>
        <w:t>[52]</w:t>
      </w:r>
      <w:r w:rsidR="007E7064">
        <w:fldChar w:fldCharType="end"/>
      </w:r>
      <w:r w:rsidR="00CA0D51">
        <w:t xml:space="preserve"> and </w:t>
      </w:r>
      <w:r w:rsidR="00881F8B">
        <w:t xml:space="preserve">may </w:t>
      </w:r>
      <w:r w:rsidR="00CA0D51">
        <w:t>provide</w:t>
      </w:r>
      <w:r w:rsidR="00881F8B">
        <w:t xml:space="preserve"> longer term </w:t>
      </w:r>
      <w:r w:rsidR="0095689D">
        <w:t xml:space="preserve">infrastructure </w:t>
      </w:r>
      <w:r w:rsidR="00881F8B">
        <w:t>benefit</w:t>
      </w:r>
      <w:r w:rsidR="00CA0D51">
        <w:t>s</w:t>
      </w:r>
      <w:r w:rsidR="00881F8B">
        <w:t xml:space="preserve"> </w:t>
      </w:r>
      <w:r w:rsidR="00CA0D51">
        <w:t>to communities</w:t>
      </w:r>
      <w:r w:rsidR="00881F8B">
        <w:t xml:space="preserve"> supplying public goods.</w:t>
      </w:r>
      <w:r w:rsidR="007003B1">
        <w:t xml:space="preserve"> In addition, </w:t>
      </w:r>
      <w:r w:rsidR="007003B1">
        <w:fldChar w:fldCharType="begin" w:fldLock="1"/>
      </w:r>
      <w:r w:rsidR="001B1F38">
        <w:instrText>ADDIN CSL_CITATION { "citationItems" : [ { "id" : "ITEM-1", "itemData" : { "ISSN" : "0264-8377",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"Land Use Policy", "id" : "ITEM-1", "issued" : { "date-parts" : [ [ "2017" ] ] }, "page" : "659-671", "publisher" : "Elsevier", "title" : "What role for cooperation in conservation tenders? Paying farmer groups in the High Andes", "type" : "article-journal", "volume" : "63" }, "uris" : [ "http://www.mendeley.com/documents/?uuid=65a30e2c-625d-4223-b2b6-4272ebdcf82b" ] } ], "mendeley" : { "formattedCitation" : "[53]", "plainTextFormattedCitation" : "[53]", "previouslyFormattedCitation" : "[52]" }, "properties" : { "noteIndex" : 0 }, "schema" : "https://github.com/citation-style-language/schema/raw/master/csl-citation.json" }</w:instrText>
      </w:r>
      <w:r w:rsidR="007003B1">
        <w:fldChar w:fldCharType="separate"/>
      </w:r>
      <w:r w:rsidR="001B1F38" w:rsidRPr="001B1F38">
        <w:rPr>
          <w:noProof/>
        </w:rPr>
        <w:t>[53]</w:t>
      </w:r>
      <w:r w:rsidR="007003B1">
        <w:fldChar w:fldCharType="end"/>
      </w:r>
      <w:r w:rsidR="007003B1">
        <w:t xml:space="preserve"> argues </w:t>
      </w:r>
      <w:r w:rsidR="007003B1" w:rsidRPr="001658EA">
        <w:t xml:space="preserve">collective payments to community groups may effectively ‘crowd-in’ compliance, </w:t>
      </w:r>
      <w:r w:rsidR="007003B1">
        <w:t xml:space="preserve">thus </w:t>
      </w:r>
      <w:r w:rsidR="007003B1" w:rsidRPr="001658EA">
        <w:t>reducing monitoring costs and improving conservation outcomes.</w:t>
      </w:r>
      <w:r w:rsidR="007003B1">
        <w:t xml:space="preserve"> </w:t>
      </w:r>
      <w:r w:rsidR="000B41D2">
        <w:t xml:space="preserve">The additional costs of </w:t>
      </w:r>
      <w:r w:rsidR="006F4E76">
        <w:t xml:space="preserve">collective action </w:t>
      </w:r>
      <w:r w:rsidR="000B41D2">
        <w:t>must therefore be weighed against</w:t>
      </w:r>
      <w:r w:rsidR="006F4E76">
        <w:t xml:space="preserve"> (potentially)</w:t>
      </w:r>
      <w:r w:rsidR="000B41D2">
        <w:t xml:space="preserve"> </w:t>
      </w:r>
      <w:r w:rsidR="006F4E76">
        <w:t>improved social and diversity outcomes</w:t>
      </w:r>
      <w:r w:rsidR="000B41D2">
        <w:t>.</w:t>
      </w:r>
    </w:p>
    <w:p w14:paraId="6FC8E027" w14:textId="77777777" w:rsidR="009D7BE6" w:rsidRDefault="009D7BE6" w:rsidP="0090749B"/>
    <w:p w14:paraId="084C19A7" w14:textId="77777777" w:rsidR="00236D91" w:rsidRPr="00236D91" w:rsidRDefault="004C7A33" w:rsidP="004C7A33">
      <w:pPr>
        <w:pStyle w:val="Heading2"/>
      </w:pPr>
      <w:r>
        <w:t>Contract participation</w:t>
      </w:r>
    </w:p>
    <w:p w14:paraId="6A80DB48" w14:textId="77777777" w:rsidR="00616002" w:rsidRDefault="00616002" w:rsidP="00A834E8">
      <w:pPr>
        <w:rPr>
          <w:bCs/>
        </w:rPr>
      </w:pPr>
    </w:p>
    <w:p w14:paraId="6C693B29" w14:textId="7E5E7CCA" w:rsidR="00351461" w:rsidRDefault="000743CE" w:rsidP="00A834E8">
      <w:pPr>
        <w:rPr>
          <w:bCs/>
        </w:rPr>
      </w:pPr>
      <w:r w:rsidRPr="0090749B">
        <w:rPr>
          <w:bCs/>
        </w:rPr>
        <w:t xml:space="preserve">Contract participation </w:t>
      </w:r>
      <w:r w:rsidR="00245854">
        <w:rPr>
          <w:bCs/>
        </w:rPr>
        <w:t xml:space="preserve">estimates </w:t>
      </w:r>
      <w:r w:rsidRPr="0090749B">
        <w:rPr>
          <w:bCs/>
        </w:rPr>
        <w:t xml:space="preserve">reveal </w:t>
      </w:r>
      <w:r w:rsidR="00060D44">
        <w:rPr>
          <w:bCs/>
        </w:rPr>
        <w:t>a</w:t>
      </w:r>
      <w:r>
        <w:rPr>
          <w:bCs/>
        </w:rPr>
        <w:t xml:space="preserve"> trade-off between non-monetary attributes </w:t>
      </w:r>
      <w:r w:rsidRPr="0090749B">
        <w:rPr>
          <w:bCs/>
        </w:rPr>
        <w:t xml:space="preserve">and </w:t>
      </w:r>
      <w:r>
        <w:rPr>
          <w:bCs/>
        </w:rPr>
        <w:t>financial incentives</w:t>
      </w:r>
      <w:r w:rsidRPr="0090749B">
        <w:rPr>
          <w:bCs/>
        </w:rPr>
        <w:t>.</w:t>
      </w:r>
      <w:r>
        <w:rPr>
          <w:bCs/>
        </w:rPr>
        <w:t xml:space="preserve"> For instance, i</w:t>
      </w:r>
      <w:r w:rsidR="0090749B" w:rsidRPr="0090749B">
        <w:rPr>
          <w:bCs/>
        </w:rPr>
        <w:t xml:space="preserve">f </w:t>
      </w:r>
      <w:r>
        <w:rPr>
          <w:bCs/>
        </w:rPr>
        <w:t xml:space="preserve">RDP </w:t>
      </w:r>
      <w:r w:rsidR="0090749B" w:rsidRPr="0090749B">
        <w:rPr>
          <w:bCs/>
        </w:rPr>
        <w:t xml:space="preserve">subsidies </w:t>
      </w:r>
      <w:r w:rsidR="004F3945">
        <w:rPr>
          <w:bCs/>
        </w:rPr>
        <w:t>paid</w:t>
      </w:r>
      <w:r w:rsidR="006175FC">
        <w:rPr>
          <w:bCs/>
        </w:rPr>
        <w:t xml:space="preserve"> </w:t>
      </w:r>
      <w:r w:rsidR="0090749B" w:rsidRPr="0090749B">
        <w:t xml:space="preserve">€ </w:t>
      </w:r>
      <w:r w:rsidR="0090749B" w:rsidRPr="0090749B">
        <w:rPr>
          <w:bCs/>
        </w:rPr>
        <w:t xml:space="preserve">120/ animal </w:t>
      </w:r>
      <w:r w:rsidR="0090749B" w:rsidRPr="0090749B">
        <w:rPr>
          <w:bCs/>
          <w:vertAlign w:val="superscript"/>
        </w:rPr>
        <w:t>year-</w:t>
      </w:r>
      <w:r w:rsidR="006175FC" w:rsidRPr="0090749B">
        <w:rPr>
          <w:bCs/>
          <w:vertAlign w:val="superscript"/>
        </w:rPr>
        <w:t xml:space="preserve">1 </w:t>
      </w:r>
      <w:r w:rsidR="006175FC" w:rsidRPr="0090749B">
        <w:rPr>
          <w:bCs/>
        </w:rPr>
        <w:t>and</w:t>
      </w:r>
      <w:r w:rsidR="0090749B" w:rsidRPr="0090749B">
        <w:rPr>
          <w:bCs/>
        </w:rPr>
        <w:t xml:space="preserve"> </w:t>
      </w:r>
      <w:r w:rsidR="0090749B" w:rsidRPr="0090749B">
        <w:t xml:space="preserve">€ </w:t>
      </w:r>
      <w:r w:rsidR="0090749B" w:rsidRPr="0090749B">
        <w:rPr>
          <w:bCs/>
        </w:rPr>
        <w:t xml:space="preserve">6/ animal </w:t>
      </w:r>
      <w:r w:rsidR="0090749B" w:rsidRPr="0090749B">
        <w:rPr>
          <w:bCs/>
          <w:vertAlign w:val="superscript"/>
        </w:rPr>
        <w:t xml:space="preserve">year-1 </w:t>
      </w:r>
      <w:r w:rsidR="0090749B" w:rsidRPr="0090749B">
        <w:rPr>
          <w:bCs/>
        </w:rPr>
        <w:t>for bovine and ovine farmers in</w:t>
      </w:r>
      <w:r w:rsidR="00344886">
        <w:rPr>
          <w:bCs/>
        </w:rPr>
        <w:t xml:space="preserve"> an ‘optimal’ contract scenario</w:t>
      </w:r>
      <w:r w:rsidR="0090749B" w:rsidRPr="0090749B">
        <w:rPr>
          <w:bCs/>
        </w:rPr>
        <w:t xml:space="preserve"> then upt</w:t>
      </w:r>
      <w:r w:rsidR="00ED7435">
        <w:rPr>
          <w:bCs/>
        </w:rPr>
        <w:t xml:space="preserve">ake rates could be as high as </w:t>
      </w:r>
      <w:r w:rsidR="008C0D71">
        <w:rPr>
          <w:bCs/>
        </w:rPr>
        <w:t>86</w:t>
      </w:r>
      <w:r w:rsidR="00ED7435">
        <w:rPr>
          <w:bCs/>
        </w:rPr>
        <w:t>% and 9</w:t>
      </w:r>
      <w:r w:rsidR="008C0D71">
        <w:rPr>
          <w:bCs/>
        </w:rPr>
        <w:t>8</w:t>
      </w:r>
      <w:r w:rsidR="0090749B" w:rsidRPr="0090749B">
        <w:rPr>
          <w:bCs/>
        </w:rPr>
        <w:t>%</w:t>
      </w:r>
      <w:r w:rsidR="004F3945">
        <w:rPr>
          <w:bCs/>
        </w:rPr>
        <w:t>, respectively</w:t>
      </w:r>
      <w:r w:rsidR="0090749B" w:rsidRPr="0090749B">
        <w:rPr>
          <w:bCs/>
        </w:rPr>
        <w:t xml:space="preserve">.  This contrasts with </w:t>
      </w:r>
      <w:r w:rsidR="006175FC">
        <w:rPr>
          <w:bCs/>
        </w:rPr>
        <w:t xml:space="preserve">enrolment of </w:t>
      </w:r>
      <w:r w:rsidR="00AE413D">
        <w:rPr>
          <w:bCs/>
        </w:rPr>
        <w:t xml:space="preserve">just </w:t>
      </w:r>
      <w:r w:rsidR="0090749B" w:rsidRPr="0090749B">
        <w:rPr>
          <w:bCs/>
        </w:rPr>
        <w:t xml:space="preserve">28% and </w:t>
      </w:r>
      <w:r w:rsidR="008C0D71">
        <w:rPr>
          <w:bCs/>
        </w:rPr>
        <w:t>25</w:t>
      </w:r>
      <w:r w:rsidR="0090749B" w:rsidRPr="0090749B">
        <w:rPr>
          <w:bCs/>
        </w:rPr>
        <w:t xml:space="preserve">% for identical price premiums but with </w:t>
      </w:r>
      <w:r w:rsidR="00B0169F">
        <w:rPr>
          <w:bCs/>
        </w:rPr>
        <w:t>‘</w:t>
      </w:r>
      <w:r w:rsidR="0090749B" w:rsidRPr="0090749B">
        <w:rPr>
          <w:bCs/>
        </w:rPr>
        <w:t>non-optimal</w:t>
      </w:r>
      <w:r w:rsidR="00B0169F">
        <w:rPr>
          <w:bCs/>
        </w:rPr>
        <w:t>’</w:t>
      </w:r>
      <w:r w:rsidR="0090749B" w:rsidRPr="0090749B">
        <w:rPr>
          <w:bCs/>
        </w:rPr>
        <w:t xml:space="preserve"> contracts</w:t>
      </w:r>
      <w:r w:rsidR="00B0169F">
        <w:rPr>
          <w:bCs/>
        </w:rPr>
        <w:t xml:space="preserve"> for bovine and ovine farmers. </w:t>
      </w:r>
      <w:r w:rsidR="005C3DDB">
        <w:rPr>
          <w:bCs/>
        </w:rPr>
        <w:t xml:space="preserve">The higher uptake rates associated with ovine farmers </w:t>
      </w:r>
      <w:r w:rsidR="008C0D71">
        <w:rPr>
          <w:bCs/>
        </w:rPr>
        <w:t xml:space="preserve">in optimal contracts </w:t>
      </w:r>
      <w:r w:rsidR="005C3DDB">
        <w:rPr>
          <w:bCs/>
        </w:rPr>
        <w:t xml:space="preserve">may reflect that performance differences between rare and commercial breeds are larger for bovines than </w:t>
      </w:r>
      <w:proofErr w:type="spellStart"/>
      <w:r w:rsidR="005C3DDB">
        <w:rPr>
          <w:bCs/>
        </w:rPr>
        <w:t>ovines</w:t>
      </w:r>
      <w:proofErr w:type="spellEnd"/>
      <w:r w:rsidR="0095689D">
        <w:rPr>
          <w:bCs/>
        </w:rPr>
        <w:t xml:space="preserve">, though this </w:t>
      </w:r>
      <w:r w:rsidR="008C0D71">
        <w:rPr>
          <w:bCs/>
        </w:rPr>
        <w:t>supposition</w:t>
      </w:r>
      <w:r w:rsidR="0095689D">
        <w:rPr>
          <w:bCs/>
        </w:rPr>
        <w:t xml:space="preserve"> </w:t>
      </w:r>
      <w:r w:rsidR="00060D44">
        <w:rPr>
          <w:bCs/>
        </w:rPr>
        <w:t>requires</w:t>
      </w:r>
      <w:r w:rsidR="0095689D">
        <w:rPr>
          <w:bCs/>
        </w:rPr>
        <w:t xml:space="preserve"> further </w:t>
      </w:r>
      <w:r w:rsidR="00CF5D23">
        <w:rPr>
          <w:bCs/>
        </w:rPr>
        <w:t xml:space="preserve">evidence. </w:t>
      </w:r>
    </w:p>
    <w:p w14:paraId="1C0F8437" w14:textId="77777777" w:rsidR="00351461" w:rsidRDefault="00351461" w:rsidP="00A834E8">
      <w:pPr>
        <w:rPr>
          <w:bCs/>
        </w:rPr>
      </w:pPr>
    </w:p>
    <w:p w14:paraId="1A4FF040" w14:textId="52E3F929" w:rsidR="005C3DDB" w:rsidRDefault="00757EE7" w:rsidP="00A834E8">
      <w:r>
        <w:rPr>
          <w:bCs/>
        </w:rPr>
        <w:t xml:space="preserve">These </w:t>
      </w:r>
      <w:r w:rsidR="00351461">
        <w:rPr>
          <w:bCs/>
        </w:rPr>
        <w:t>participation estimates</w:t>
      </w:r>
      <w:r>
        <w:rPr>
          <w:bCs/>
        </w:rPr>
        <w:t xml:space="preserve"> are still well above </w:t>
      </w:r>
      <w:r w:rsidR="00351461">
        <w:rPr>
          <w:bCs/>
        </w:rPr>
        <w:t>actual participation</w:t>
      </w:r>
      <w:r>
        <w:rPr>
          <w:bCs/>
        </w:rPr>
        <w:t xml:space="preserve"> rates of 15% of UAA in Northern Italy </w:t>
      </w:r>
      <w:r>
        <w:rPr>
          <w:bCs/>
        </w:rPr>
        <w:fldChar w:fldCharType="begin" w:fldLock="1"/>
      </w:r>
      <w:r w:rsidR="001B1F38">
        <w:rPr>
          <w:bCs/>
        </w:rPr>
        <w:instrText>ADDIN CSL_CITATION { "citationItems" : [ { "id" : "ITEM-1",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"ITEM-1",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"mendeley" : { "formattedCitation" : "[54]", "plainTextFormattedCitation" : "[54]", "previouslyFormattedCitation" : "[53]" }, "properties" : { "noteIndex" : 0 }, "schema" : "https://github.com/citation-style-language/schema/raw/master/csl-citation.json" }</w:instrText>
      </w:r>
      <w:r>
        <w:rPr>
          <w:bCs/>
        </w:rPr>
        <w:fldChar w:fldCharType="separate"/>
      </w:r>
      <w:r w:rsidR="001B1F38" w:rsidRPr="001B1F38">
        <w:rPr>
          <w:bCs/>
          <w:noProof/>
        </w:rPr>
        <w:t>[54]</w:t>
      </w:r>
      <w:r>
        <w:rPr>
          <w:bCs/>
        </w:rPr>
        <w:fldChar w:fldCharType="end"/>
      </w:r>
      <w:r w:rsidR="00B0169F">
        <w:rPr>
          <w:bCs/>
        </w:rPr>
        <w:t xml:space="preserve"> and 20% for a conservation programme in the Netherlands </w:t>
      </w:r>
      <w:r w:rsidR="00B0169F">
        <w:rPr>
          <w:bCs/>
        </w:rPr>
        <w:fldChar w:fldCharType="begin" w:fldLock="1"/>
      </w:r>
      <w:r w:rsidR="001B1F38">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"[55]", "plainTextFormattedCitation" : "[55]", "previouslyFormattedCitation" : "[54]" }, "properties" : { "noteIndex" : 0 }, "schema" : "https://github.com/citation-style-language/schema/raw/master/csl-citation.json" }</w:instrText>
      </w:r>
      <w:r w:rsidR="00B0169F">
        <w:rPr>
          <w:bCs/>
        </w:rPr>
        <w:fldChar w:fldCharType="separate"/>
      </w:r>
      <w:r w:rsidR="001B1F38" w:rsidRPr="001B1F38">
        <w:rPr>
          <w:bCs/>
          <w:noProof/>
        </w:rPr>
        <w:t>[55]</w:t>
      </w:r>
      <w:r w:rsidR="00B0169F">
        <w:rPr>
          <w:bCs/>
        </w:rPr>
        <w:fldChar w:fldCharType="end"/>
      </w:r>
      <w:r w:rsidR="004C7A33">
        <w:rPr>
          <w:bCs/>
        </w:rPr>
        <w:t xml:space="preserve">. </w:t>
      </w:r>
      <w:r w:rsidR="00B0169F">
        <w:rPr>
          <w:bCs/>
        </w:rPr>
        <w:t>Empirical</w:t>
      </w:r>
      <w:r w:rsidR="004C7A33">
        <w:rPr>
          <w:bCs/>
        </w:rPr>
        <w:t xml:space="preserve"> work by </w:t>
      </w:r>
      <w:r w:rsidR="004C7A33">
        <w:rPr>
          <w:bCs/>
        </w:rPr>
        <w:fldChar w:fldCharType="begin" w:fldLock="1"/>
      </w:r>
      <w:r w:rsidR="001B1F38">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"[55]", "plainTextFormattedCitation" : "[55]", "previouslyFormattedCitation" : "[54]" }, "properties" : { "noteIndex" : 0 }, "schema" : "https://github.com/citation-style-language/schema/raw/master/csl-citation.json" }</w:instrText>
      </w:r>
      <w:r w:rsidR="004C7A33">
        <w:rPr>
          <w:bCs/>
        </w:rPr>
        <w:fldChar w:fldCharType="separate"/>
      </w:r>
      <w:r w:rsidR="001B1F38" w:rsidRPr="001B1F38">
        <w:rPr>
          <w:bCs/>
          <w:noProof/>
        </w:rPr>
        <w:t>[55]</w:t>
      </w:r>
      <w:r w:rsidR="004C7A33">
        <w:rPr>
          <w:bCs/>
        </w:rPr>
        <w:fldChar w:fldCharType="end"/>
      </w:r>
      <w:r w:rsidR="007735AB">
        <w:rPr>
          <w:bCs/>
        </w:rPr>
        <w:t xml:space="preserve"> sugges</w:t>
      </w:r>
      <w:r w:rsidR="004C7A33">
        <w:rPr>
          <w:bCs/>
        </w:rPr>
        <w:t xml:space="preserve">ts </w:t>
      </w:r>
      <w:r w:rsidR="00B0169F">
        <w:rPr>
          <w:bCs/>
        </w:rPr>
        <w:t xml:space="preserve">participation of </w:t>
      </w:r>
      <w:r w:rsidR="007735AB">
        <w:rPr>
          <w:bCs/>
        </w:rPr>
        <w:t xml:space="preserve">up to 60% might be achieved </w:t>
      </w:r>
      <w:r w:rsidR="004C7A33">
        <w:rPr>
          <w:bCs/>
        </w:rPr>
        <w:t>in a hypothetical Dutch</w:t>
      </w:r>
      <w:r w:rsidR="005A0F36">
        <w:rPr>
          <w:bCs/>
        </w:rPr>
        <w:t xml:space="preserve"> field margin programme, suggesting </w:t>
      </w:r>
      <w:r w:rsidR="00B0169F">
        <w:rPr>
          <w:bCs/>
        </w:rPr>
        <w:t>the scheme</w:t>
      </w:r>
      <w:r>
        <w:rPr>
          <w:bCs/>
        </w:rPr>
        <w:t xml:space="preserve"> </w:t>
      </w:r>
      <w:r w:rsidR="00B0169F">
        <w:rPr>
          <w:bCs/>
        </w:rPr>
        <w:t xml:space="preserve">proposed here </w:t>
      </w:r>
      <w:r>
        <w:rPr>
          <w:bCs/>
        </w:rPr>
        <w:t xml:space="preserve">is indeed considered attractive by farmers. </w:t>
      </w:r>
      <w:r w:rsidR="00BA4FE5">
        <w:rPr>
          <w:bCs/>
        </w:rPr>
        <w:t>However</w:t>
      </w:r>
      <w:r w:rsidR="00351461">
        <w:rPr>
          <w:bCs/>
        </w:rPr>
        <w:t xml:space="preserve">, </w:t>
      </w:r>
      <w:r w:rsidR="00BA4FE5">
        <w:t xml:space="preserve">while strategies were </w:t>
      </w:r>
      <w:r w:rsidR="008C0D71">
        <w:t xml:space="preserve">employed </w:t>
      </w:r>
      <w:r w:rsidR="00BA4FE5">
        <w:t>to prevent hypothetical bias (e.g. cheap talk statement) it nonetheless must be considered that</w:t>
      </w:r>
      <w:r w:rsidR="00BA4FE5">
        <w:rPr>
          <w:bCs/>
        </w:rPr>
        <w:t xml:space="preserve"> </w:t>
      </w:r>
      <w:r w:rsidR="00351461">
        <w:rPr>
          <w:bCs/>
        </w:rPr>
        <w:t xml:space="preserve">the high participation rates found in our work may </w:t>
      </w:r>
      <w:r w:rsidR="00EA4527">
        <w:rPr>
          <w:bCs/>
        </w:rPr>
        <w:t>be exaggerated</w:t>
      </w:r>
      <w:r w:rsidR="00351461">
        <w:rPr>
          <w:bCs/>
        </w:rPr>
        <w:t xml:space="preserve"> </w:t>
      </w:r>
      <w:r w:rsidR="00EA4527">
        <w:rPr>
          <w:bCs/>
        </w:rPr>
        <w:t xml:space="preserve">by </w:t>
      </w:r>
      <w:r w:rsidR="00BA4FE5">
        <w:rPr>
          <w:bCs/>
        </w:rPr>
        <w:t>such</w:t>
      </w:r>
      <w:r w:rsidR="00351461">
        <w:rPr>
          <w:bCs/>
        </w:rPr>
        <w:t xml:space="preserve"> bias (i.e.</w:t>
      </w:r>
      <w:r w:rsidR="00351461" w:rsidRPr="00351461">
        <w:t xml:space="preserve"> </w:t>
      </w:r>
      <w:r w:rsidR="00351461" w:rsidRPr="00B1117A">
        <w:t xml:space="preserve">the hypothetical nature of a </w:t>
      </w:r>
      <w:r w:rsidR="00351461">
        <w:t>CE</w:t>
      </w:r>
      <w:r w:rsidR="00351461" w:rsidRPr="00B1117A">
        <w:t xml:space="preserve"> may induce respondents to overstate their </w:t>
      </w:r>
      <w:r w:rsidR="00351461">
        <w:t xml:space="preserve">desire to enrol in a contract option). </w:t>
      </w:r>
      <w:r w:rsidR="00747FF5">
        <w:t>That said, farmers in our sample were generally poorer than the national average which may be a</w:t>
      </w:r>
      <w:r w:rsidR="00060D44">
        <w:t>n underlying</w:t>
      </w:r>
      <w:r w:rsidR="00747FF5">
        <w:t xml:space="preserve"> factor driving </w:t>
      </w:r>
      <w:r w:rsidR="002737AA">
        <w:t xml:space="preserve">an increased desire to participate. </w:t>
      </w:r>
      <w:r w:rsidR="00747FF5">
        <w:t xml:space="preserve"> </w:t>
      </w:r>
    </w:p>
    <w:p w14:paraId="07C0788E" w14:textId="77777777" w:rsidR="00FC3398" w:rsidRDefault="00FC3398" w:rsidP="00A834E8"/>
    <w:p w14:paraId="7DDDA6FD" w14:textId="2260953C" w:rsidR="007735AB" w:rsidRDefault="00FC3398" w:rsidP="00203E71">
      <w:pPr>
        <w:rPr>
          <w:bCs/>
        </w:rPr>
      </w:pPr>
      <w:r>
        <w:rPr>
          <w:bCs/>
        </w:rPr>
        <w:t>Contrary to expectations, farm size</w:t>
      </w:r>
      <w:r w:rsidR="008C0D71">
        <w:rPr>
          <w:bCs/>
        </w:rPr>
        <w:t>, education level</w:t>
      </w:r>
      <w:r>
        <w:rPr>
          <w:bCs/>
        </w:rPr>
        <w:t xml:space="preserve"> and age did not have a significant effect on participation. These findings</w:t>
      </w:r>
      <w:r w:rsidR="00F353D6">
        <w:rPr>
          <w:bCs/>
        </w:rPr>
        <w:t xml:space="preserve"> confirm</w:t>
      </w:r>
      <w:r w:rsidR="002F6B63">
        <w:rPr>
          <w:bCs/>
        </w:rPr>
        <w:t xml:space="preserve"> </w:t>
      </w:r>
      <w:r w:rsidR="00F353D6">
        <w:rPr>
          <w:bCs/>
        </w:rPr>
        <w:t xml:space="preserve">conflicting results found in the literature concerning the influence of education </w:t>
      </w:r>
      <w:r w:rsidR="00F353D6">
        <w:rPr>
          <w:bCs/>
        </w:rPr>
        <w:fldChar w:fldCharType="begin" w:fldLock="1"/>
      </w:r>
      <w:r w:rsidR="001B1F38">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"id" : "ITEM-2",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"ITEM-2",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"id" : "ITEM-3", "itemData" : { "author" : [ { "dropping-particle" : "", "family" : "Dupraz", "given" : "Pierre", "non-dropping-particle" : "", "parse-names" : false, "suffix" : "" }, { "dropping-particle" : "", "family" : "Vanslembrouck", "given" : "Isabel", "non-dropping-particle" : "", "parse-names" : false, "suffix" : "" }, { "dropping-particle" : "", "family" : "Bonnieux", "given" : "Fran\u00e7ois", "non-dropping-particle" : "", "parse-names" : false, "suffix" : "" }, { "dropping-particle" : "", "family" : "Huylenbroeck", "given" : "Guido", "non-dropping-particle" : "Van", "parse-names" : false, "suffix" : "" } ], "container-title" : "Zaragoza (Spain)", "id" : "ITEM-3", "issued" : { "date-parts" : [ [ "2002" ] ] }, "page" : "31", "title" : "Farmers' participation in European agri-environmental policies", "type" : "article-journal", "volume" : "28" }, "uris" : [ "http://www.mendeley.com/documents/?uuid=3a51fad2-6be1-4eec-b490-45a4e965cc76" ] } ], "mendeley" : { "formattedCitation" : "[21,54,56]", "plainTextFormattedCitation" : "[21,54,56]", "previouslyFormattedCitation" : "[21,53,55]" }, "properties" : { "noteIndex" : 0 }, "schema" : "https://github.com/citation-style-language/schema/raw/master/csl-citation.json" }</w:instrText>
      </w:r>
      <w:r w:rsidR="00F353D6">
        <w:rPr>
          <w:bCs/>
        </w:rPr>
        <w:fldChar w:fldCharType="separate"/>
      </w:r>
      <w:r w:rsidR="001B1F38" w:rsidRPr="001B1F38">
        <w:rPr>
          <w:bCs/>
          <w:noProof/>
        </w:rPr>
        <w:t>[21,54,56]</w:t>
      </w:r>
      <w:r w:rsidR="00F353D6">
        <w:rPr>
          <w:bCs/>
        </w:rPr>
        <w:fldChar w:fldCharType="end"/>
      </w:r>
      <w:r w:rsidR="002F6B63">
        <w:rPr>
          <w:bCs/>
        </w:rPr>
        <w:t xml:space="preserve">, </w:t>
      </w:r>
      <w:r>
        <w:rPr>
          <w:bCs/>
        </w:rPr>
        <w:t>age</w:t>
      </w:r>
      <w:r w:rsidR="002F6B63">
        <w:rPr>
          <w:bCs/>
        </w:rPr>
        <w:t xml:space="preserve"> </w:t>
      </w:r>
      <w:r w:rsidR="002F6B63">
        <w:rPr>
          <w:bCs/>
        </w:rPr>
        <w:fldChar w:fldCharType="begin" w:fldLock="1"/>
      </w:r>
      <w:r w:rsidR="001B1F38">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"[55]", "plainTextFormattedCitation" : "[55]", "previouslyFormattedCitation" : "[54]" }, "properties" : { "noteIndex" : 0 }, "schema" : "https://github.com/citation-style-language/schema/raw/master/csl-citation.json" }</w:instrText>
      </w:r>
      <w:r w:rsidR="002F6B63">
        <w:rPr>
          <w:bCs/>
        </w:rPr>
        <w:fldChar w:fldCharType="separate"/>
      </w:r>
      <w:r w:rsidR="001B1F38" w:rsidRPr="001B1F38">
        <w:rPr>
          <w:bCs/>
          <w:noProof/>
        </w:rPr>
        <w:t>[55]</w:t>
      </w:r>
      <w:r w:rsidR="002F6B63">
        <w:rPr>
          <w:bCs/>
        </w:rPr>
        <w:fldChar w:fldCharType="end"/>
      </w:r>
      <w:r w:rsidR="002F6B63">
        <w:rPr>
          <w:bCs/>
        </w:rPr>
        <w:t xml:space="preserve"> and farm size </w:t>
      </w:r>
      <w:r w:rsidR="002F6B63">
        <w:rPr>
          <w:bCs/>
        </w:rPr>
        <w:fldChar w:fldCharType="begin" w:fldLock="1"/>
      </w:r>
      <w:r w:rsidR="001B1F38">
        <w:rPr>
          <w:bCs/>
        </w:rP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"id" : "ITEM-2", "itemData" : { "ISSN" : "1932-6203", "author" : [ { "dropping-particle" : "", "family" : "Adams", "given" : "Vanessa M", "non-dropping-particle" : "", "parse-names" : false, "suffix" : "" }, { "dropping-particle" : "", "family" : "Pressey", "given" : "Robert L", "non-dropping-particle" : "", "parse-names" : false, "suffix" : "" }, { "dropping-particle" : "", "family" : "Stoeckl", "given" : "Natalie", "non-dropping-particle" : "", "parse-names" : false, "suffix" : "" } ], "container-title" : "PloS one", "id" : "ITEM-2", "issue" : "6", "issued" : { "date-parts" : [ [ "2014" ] ] }, "page" : "e97941", "publisher" : "Public Library of Science", "title" : "Estimating landholders\u2019 probability of participating in a stewardship program, and the implications for spatial conservation priorities", "type" : "article-journal", "volume" : "9" }, "uris" : [ "http://www.mendeley.com/documents/?uuid=f5b82757-7cfd-4cbb-9082-63f160484b57" ] } ], "mendeley" : { "formattedCitation" : "[33,57]", "plainTextFormattedCitation" : "[33,57]", "previouslyFormattedCitation" : "[33,56]" }, "properties" : { "noteIndex" : 0 }, "schema" : "https://github.com/citation-style-language/schema/raw/master/csl-citation.json" }</w:instrText>
      </w:r>
      <w:r w:rsidR="002F6B63">
        <w:rPr>
          <w:bCs/>
        </w:rPr>
        <w:fldChar w:fldCharType="separate"/>
      </w:r>
      <w:r w:rsidR="001B1F38" w:rsidRPr="001B1F38">
        <w:rPr>
          <w:bCs/>
          <w:noProof/>
        </w:rPr>
        <w:t>[33,57]</w:t>
      </w:r>
      <w:r w:rsidR="002F6B63">
        <w:rPr>
          <w:bCs/>
        </w:rPr>
        <w:fldChar w:fldCharType="end"/>
      </w:r>
      <w:r>
        <w:rPr>
          <w:bCs/>
        </w:rPr>
        <w:t xml:space="preserve"> on participation in </w:t>
      </w:r>
      <w:r w:rsidR="003B1F1C">
        <w:rPr>
          <w:bCs/>
        </w:rPr>
        <w:t xml:space="preserve">contractual </w:t>
      </w:r>
      <w:r>
        <w:rPr>
          <w:bCs/>
        </w:rPr>
        <w:t xml:space="preserve">conservation schemes. The hypothesis that farmers keeping rare breeds would be more likely to participate in a conservation scheme was not supported. This may be because a high number of farmers were keen to participate in the scheme, irrespective of whether they were currently farming with a rare breed.  Although few studies have directly assessed farmer willingness to participate in rare breed conservation programmes, work by </w:t>
      </w:r>
      <w:r>
        <w:rPr>
          <w:bCs/>
        </w:rPr>
        <w:fldChar w:fldCharType="begin" w:fldLock="1"/>
      </w:r>
      <w:r w:rsidR="001B1F38">
        <w:rPr>
          <w:bCs/>
        </w:rPr>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"[58]", "plainTextFormattedCitation" : "[58]", "previouslyFormattedCitation" : "[57]" }, "properties" : { "noteIndex" : 0 }, "schema" : "https://github.com/citation-style-language/schema/raw/master/csl-citation.json" }</w:instrText>
      </w:r>
      <w:r>
        <w:rPr>
          <w:bCs/>
        </w:rPr>
        <w:fldChar w:fldCharType="separate"/>
      </w:r>
      <w:r w:rsidR="001B1F38" w:rsidRPr="001B1F38">
        <w:rPr>
          <w:bCs/>
          <w:noProof/>
        </w:rPr>
        <w:t>[58]</w:t>
      </w:r>
      <w:r>
        <w:rPr>
          <w:bCs/>
        </w:rPr>
        <w:fldChar w:fldCharType="end"/>
      </w:r>
      <w:r>
        <w:rPr>
          <w:bCs/>
        </w:rPr>
        <w:t xml:space="preserve"> suggests that farmers keeping rare breed pigs in Mexico </w:t>
      </w:r>
      <w:r w:rsidR="00060D44">
        <w:rPr>
          <w:bCs/>
        </w:rPr>
        <w:t>were</w:t>
      </w:r>
      <w:r>
        <w:rPr>
          <w:bCs/>
        </w:rPr>
        <w:t xml:space="preserve"> willing to participate in a conservation programme even without financial incentives. </w:t>
      </w:r>
    </w:p>
    <w:p w14:paraId="3B5C3C16" w14:textId="77777777" w:rsidR="00344886" w:rsidRPr="00DE2731" w:rsidRDefault="00344886" w:rsidP="00344886">
      <w:pPr>
        <w:pStyle w:val="Heading2"/>
      </w:pPr>
      <w:r w:rsidRPr="00DE2731">
        <w:t>Barriers to uptake</w:t>
      </w:r>
    </w:p>
    <w:p w14:paraId="5C79DB5A" w14:textId="77777777" w:rsidR="00B60D84" w:rsidRDefault="00B60D84" w:rsidP="00E1675D"/>
    <w:p w14:paraId="49E0F0D9" w14:textId="560A9B4C" w:rsidR="002B31F1" w:rsidRDefault="00CA3214" w:rsidP="00E1675D">
      <w:r>
        <w:t>Some</w:t>
      </w:r>
      <w:r w:rsidRPr="00344886">
        <w:t xml:space="preserve"> </w:t>
      </w:r>
      <w:r w:rsidR="00344886" w:rsidRPr="00344886">
        <w:t>have been critical of RDP approaches to rural policy</w:t>
      </w:r>
      <w:r>
        <w:t xml:space="preserve"> </w:t>
      </w:r>
      <w:r>
        <w:fldChar w:fldCharType="begin" w:fldLock="1"/>
      </w:r>
      <w:r w:rsidR="001B1F38">
        <w:instrText>ADDIN CSL_CITATION { "citationItems" : [ { "id" : "ITEM-1", "itemData" : { "ISSN" : "0743-0167", "author" : [ { "dropping-particle" : "", "family" : "Shortall", "given" : "Sally", "non-dropping-particle" : "", "parse-names" : false, "suffix" : "" } ], "container-title" : "Journal of Rural Studies", "id" : "ITEM-1", "issue" : "4", "issued" : { "date-parts" : [ [ "2008" ] ] }, "page" : "450-457", "publisher" : "Elsevier", "title" : "Are rural development programmes socially inclusive? Social inclusion, civic engagement, participation, and social capital: Exploring the differences", "type" : "article-journal", "volume" : "24" }, "uris" : [ "http://www.mendeley.com/documents/?uuid=94c61769-4737-4ccb-85d0-60710b0d9b8a" ] }, { "id" : "ITEM-2", "itemData" : { "ISSN" : "0264-8377", "author" : [ { "dropping-particle" : "", "family" : "Milcu", "given" : "Andra Ioana", "non-dropping-particle" : "", "parse-names" : false, "suffix" : "" }, { "dropping-particle" : "", "family" : "Sherren", "given" : "Kate", "non-dropping-particle" : "", "parse-names" : false, "suffix" : "" }, { "dropping-particle" : "", "family" : "Hanspach", "given" : "Jan", "non-dropping-particle" : "", "parse-names" : false, "suffix" : "" }, { "dropping-particle" : "", "family" : "Abson", "given" : "David", "non-dropping-particle" : "", "parse-names" : false, "suffix" : "" }, { "dropping-particle" : "", "family" : "Fischer", "given" : "Joern", "non-dropping-particle" : "", "parse-names" : false, "suffix" : "" } ], "container-title" : "Land Use Policy", "id" : "ITEM-2", "issued" : { "date-parts" : [ [ "2014" ] ] }, "page" : "408-422", "publisher" : "Elsevier", "title" : "Navigating conflicting landscape aspirations: Application of a photo-based Q-method in Transylvania (Central Romania)", "type" : "article-journal", "volume" : "41" }, "uris" : [ "http://www.mendeley.com/documents/?uuid=d759102b-9c51-478a-8e64-fcb0da0b2cc0" ] } ], "mendeley" : { "formattedCitation" : "[59,60]", "plainTextFormattedCitation" : "[59,60]", "previouslyFormattedCitation" : "[58,59]" }, "properties" : { "noteIndex" : 0 }, "schema" : "https://github.com/citation-style-language/schema/raw/master/csl-citation.json" }</w:instrText>
      </w:r>
      <w:r>
        <w:fldChar w:fldCharType="separate"/>
      </w:r>
      <w:r w:rsidR="001B1F38" w:rsidRPr="001B1F38">
        <w:rPr>
          <w:noProof/>
        </w:rPr>
        <w:t>[59,60]</w:t>
      </w:r>
      <w:r>
        <w:fldChar w:fldCharType="end"/>
      </w:r>
      <w:r w:rsidR="003B1F1C">
        <w:t xml:space="preserve">. </w:t>
      </w:r>
      <w:r w:rsidR="001B47FB">
        <w:t xml:space="preserve">This study </w:t>
      </w:r>
      <w:r w:rsidR="00344886" w:rsidRPr="00344886">
        <w:t xml:space="preserve"> suggests a disconnect between broad based policy goals and grass-roots level implementation of the RDP</w:t>
      </w:r>
      <w:r w:rsidR="001B47FB">
        <w:t xml:space="preserve">, </w:t>
      </w:r>
      <w:r w:rsidR="00344886" w:rsidRPr="00344886">
        <w:t xml:space="preserve">which is </w:t>
      </w:r>
      <w:r w:rsidR="007003B1">
        <w:t>clear in cases</w:t>
      </w:r>
      <w:r w:rsidR="004F2984">
        <w:t xml:space="preserve"> where small-</w:t>
      </w:r>
      <w:r w:rsidR="00344886" w:rsidRPr="00344886">
        <w:t xml:space="preserve">holders are illegible to apply for incentive based funds targeting biodiversity improvements and socioeconomic development </w:t>
      </w:r>
      <w:r w:rsidR="00C66910">
        <w:fldChar w:fldCharType="begin" w:fldLock="1"/>
      </w:r>
      <w:r w:rsidR="001B1F38">
        <w:instrText>ADDIN CSL_CITATION { "citationItems" : [ { "id" : "ITEM-1", "itemData" : { "ISSN" : "0168-1699", "author" : [ { "dropping-particle" : "", "family" : "Bhatia", "given" : "Avnish K", "non-dropping-particle" : "", "parse-names" : false, "suffix" : "" }, { "dropping-particle" : "", "family" : "Jain", "given" : "Anand", "non-dropping-particle" : "", "parse-names" : false, "suffix" : "" }, { "dropping-particle" : "", "family" : "Sadana", "given" : "D K", "non-dropping-particle" : "", "parse-names" : false, "suffix" : "" }, { "dropping-particle" : "", "family" : "Gokhale", "given" : "S B", "non-dropping-particle" : "", "parse-names" : false, "suffix" : "" }, { "dropping-particle" : "", "family" : "Bhagat", "given" : "R L", "non-dropping-particle" : "", "parse-names" : false, "suffix" : "" } ], "container-title" : "Computers and electronics in agriculture", "id" : "ITEM-1", "issue" : "1", "issued" : { "date-parts" : [ [ "2010" ] ] }, "page" : "37-43", "publisher" : "Elsevier", "title" : "Phenotypic identification of farm animal genetic resources using computer learning with scoring function", "type" : "article-journal", "volume" : "73" }, "uris" : [ "http://www.mendeley.com/documents/?uuid=4be6bb48-7d0e-466b-ba68-da9d53ec6f3c" ] } ], "mendeley" : { "formattedCitation" : "[61]", "plainTextFormattedCitation" : "[61]", "previouslyFormattedCitation" : "[60]" }, "properties" : { "noteIndex" : 0 }, "schema" : "https://github.com/citation-style-language/schema/raw/master/csl-citation.json" }</w:instrText>
      </w:r>
      <w:r w:rsidR="00C66910">
        <w:fldChar w:fldCharType="separate"/>
      </w:r>
      <w:r w:rsidR="001B1F38" w:rsidRPr="001B1F38">
        <w:rPr>
          <w:noProof/>
        </w:rPr>
        <w:t>[61]</w:t>
      </w:r>
      <w:r w:rsidR="00C66910">
        <w:fldChar w:fldCharType="end"/>
      </w:r>
      <w:r w:rsidR="004845FA">
        <w:t xml:space="preserve">. </w:t>
      </w:r>
      <w:r w:rsidR="00344886" w:rsidRPr="00344886">
        <w:t>This is apparent where RDP eligibility requires a minimum parcel size of 0.3 ha to be entered into agreements and a cumulat</w:t>
      </w:r>
      <w:r w:rsidR="00C66910">
        <w:t>ive field size of 1 ha or more</w:t>
      </w:r>
      <w:r w:rsidR="00BE2C4C">
        <w:t xml:space="preserve"> </w:t>
      </w:r>
      <w:r w:rsidR="00BE2C4C">
        <w:fldChar w:fldCharType="begin" w:fldLock="1"/>
      </w:r>
      <w:r w:rsidR="008B0780">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"[30]", "plainTextFormattedCitation" : "[30]", "previouslyFormattedCitation" : "[30]" }, "properties" : { "noteIndex" : 0 }, "schema" : "https://github.com/citation-style-language/schema/raw/master/csl-citation.json" }</w:instrText>
      </w:r>
      <w:r w:rsidR="00BE2C4C">
        <w:fldChar w:fldCharType="separate"/>
      </w:r>
      <w:r w:rsidR="008B0780" w:rsidRPr="008B0780">
        <w:rPr>
          <w:noProof/>
        </w:rPr>
        <w:t>[30]</w:t>
      </w:r>
      <w:r w:rsidR="00BE2C4C">
        <w:fldChar w:fldCharType="end"/>
      </w:r>
      <w:r w:rsidR="00171656">
        <w:t>. T</w:t>
      </w:r>
      <w:r w:rsidR="004F2984">
        <w:t xml:space="preserve">he </w:t>
      </w:r>
      <w:r w:rsidR="00344886" w:rsidRPr="00344886">
        <w:t>average farm size</w:t>
      </w:r>
      <w:r w:rsidR="002B31F1">
        <w:t xml:space="preserve"> in our sample was 3-6 ha and discussion by </w:t>
      </w:r>
      <w:r w:rsidR="002B31F1">
        <w:fldChar w:fldCharType="begin" w:fldLock="1"/>
      </w:r>
      <w:r w:rsidR="008B0780">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"[31]", "plainTextFormattedCitation" : "[31]", "previouslyFormattedCitation" : "[31]" }, "properties" : { "noteIndex" : 0 }, "schema" : "https://github.com/citation-style-language/schema/raw/master/csl-citation.json" }</w:instrText>
      </w:r>
      <w:r w:rsidR="002B31F1">
        <w:fldChar w:fldCharType="separate"/>
      </w:r>
      <w:r w:rsidR="008B0780" w:rsidRPr="008B0780">
        <w:rPr>
          <w:noProof/>
        </w:rPr>
        <w:t>[31]</w:t>
      </w:r>
      <w:r w:rsidR="002B31F1">
        <w:fldChar w:fldCharType="end"/>
      </w:r>
      <w:r w:rsidR="002B31F1">
        <w:t xml:space="preserve"> stresses this is a major </w:t>
      </w:r>
      <w:r w:rsidR="00060D44">
        <w:t xml:space="preserve">obstacle </w:t>
      </w:r>
      <w:r w:rsidR="002B31F1">
        <w:t xml:space="preserve">for small-scale farmers in </w:t>
      </w:r>
      <w:r w:rsidR="00BE2C4C">
        <w:t xml:space="preserve">Eastern Europe </w:t>
      </w:r>
      <w:r w:rsidR="00060D44">
        <w:t xml:space="preserve">to enrol land into incentive schemes </w:t>
      </w:r>
      <w:r w:rsidR="00BE2C4C">
        <w:fldChar w:fldCharType="begin" w:fldLock="1"/>
      </w:r>
      <w:r w:rsidR="001B1F38">
        <w:instrText>ADDIN CSL_CITATION { "citationItems" : [ { "id" : "ITEM-1", "itemData" : { "ISSN" : "0034-3404", "author" : [ { "dropping-particle" : "", "family" : "Gorton", "given" : "Matthew", "non-dropping-particle" : "", "parse-names" : false, "suffix" : "" }, { "dropping-particle" : "", "family" : "Hubbard", "given" : "Carmen", "non-dropping-particle" : "", "parse-names" : false, "suffix" : "" }, { "dropping-particle" : "", "family" : "Hubbard", "given" : "Lionel", "non-dropping-particle" : "", "parse-names" : false, "suffix" : "" } ], "container-title" : "Regional Studies", "id" : "ITEM-1", "issue" : "10", "issued" : { "date-parts" : [ [ "2009" ] ] }, "page" : "1305-1317", "publisher" : "Taylor &amp; Francis", "title" : "The folly of European Union policy transfer: why the Common Agricultural Policy (CAP) does not fit Central and Eastern Europe", "type" : "article-journal", "volume" : "43" }, "uris" : [ "http://www.mendeley.com/documents/?uuid=2684dffa-3f40-4643-82eb-ba1b01cb3861" ] } ], "mendeley" : { "formattedCitation" : "[52]", "plainTextFormattedCitation" : "[52]", "previouslyFormattedCitation" : "[51]" }, "properties" : { "noteIndex" : 0 }, "schema" : "https://github.com/citation-style-language/schema/raw/master/csl-citation.json" }</w:instrText>
      </w:r>
      <w:r w:rsidR="00BE2C4C">
        <w:fldChar w:fldCharType="separate"/>
      </w:r>
      <w:r w:rsidR="001B1F38" w:rsidRPr="001B1F38">
        <w:rPr>
          <w:noProof/>
        </w:rPr>
        <w:t>[52]</w:t>
      </w:r>
      <w:r w:rsidR="00BE2C4C">
        <w:fldChar w:fldCharType="end"/>
      </w:r>
      <w:r w:rsidR="002B31F1">
        <w:t>.</w:t>
      </w:r>
      <w:r w:rsidR="00060D44">
        <w:t xml:space="preserve"> </w:t>
      </w:r>
    </w:p>
    <w:p w14:paraId="558496EA" w14:textId="77777777" w:rsidR="009B4FB7" w:rsidRDefault="009B4FB7" w:rsidP="00E1675D"/>
    <w:p w14:paraId="5A9E5FEE" w14:textId="230F9CA8" w:rsidR="004E318F" w:rsidRDefault="00344886" w:rsidP="00E1675D">
      <w:r w:rsidRPr="00344886">
        <w:t>Herd or flock-book registration of livestock is a requirement to qualify for RDP support for rearing local livestock breeds in danger of extinction</w:t>
      </w:r>
      <w:r w:rsidR="009B4FB7">
        <w:t xml:space="preserve"> </w:t>
      </w:r>
      <w:r w:rsidR="00BE2C4C">
        <w:fldChar w:fldCharType="begin" w:fldLock="1"/>
      </w:r>
      <w:r w:rsidR="001B1F38">
        <w:instrText>ADDIN CSL_CITATION { "citationItems" : [ { "id" : "ITEM-1", "itemData" : { "author" : [ { "dropping-particle" : "", "family" : "Programul National De Dezvoltare Rurala", "given" : "", "non-dropping-particle" : "", "parse-names" : false, "suffix" : "" } ], "id" : "ITEM-1", "issued" : { "date-parts" : [ [ "2014" ] ] }, "publisher-place" : "Bucharesti, Romania", "title" : "National Rural Development Programme for the 2014 \u2013 2020 period", "type" : "report" }, "uris" : [ "http://www.mendeley.com/documents/?uuid=bc549502-ab36-4620-b4ad-28cdd37f2bbe" ] } ], "mendeley" : { "formattedCitation" : "[62]", "plainTextFormattedCitation" : "[62]", "previouslyFormattedCitation" : "[61]" }, "properties" : { "noteIndex" : 0 }, "schema" : "https://github.com/citation-style-language/schema/raw/master/csl-citation.json" }</w:instrText>
      </w:r>
      <w:r w:rsidR="00BE2C4C">
        <w:fldChar w:fldCharType="separate"/>
      </w:r>
      <w:r w:rsidR="001B1F38" w:rsidRPr="001B1F38">
        <w:rPr>
          <w:noProof/>
        </w:rPr>
        <w:t>[62]</w:t>
      </w:r>
      <w:r w:rsidR="00BE2C4C">
        <w:fldChar w:fldCharType="end"/>
      </w:r>
      <w:r w:rsidRPr="00344886">
        <w:t xml:space="preserve"> yet only 8% of farmers in our sample reported having animals registered in this way revealing a major barrier</w:t>
      </w:r>
      <w:r w:rsidR="00171656">
        <w:t>-</w:t>
      </w:r>
      <w:r w:rsidRPr="00344886">
        <w:t>to</w:t>
      </w:r>
      <w:r w:rsidR="00171656">
        <w:t>-</w:t>
      </w:r>
      <w:r w:rsidR="00616002">
        <w:t xml:space="preserve">uptake. </w:t>
      </w:r>
      <w:r w:rsidRPr="00344886">
        <w:t>Implementing alternative mechanisms, or proxies, to identify the genetic merit of farm animals has been identified as an important consideration by</w:t>
      </w:r>
      <w:r w:rsidR="00CA3214">
        <w:t xml:space="preserve"> </w:t>
      </w:r>
      <w:r w:rsidR="00CA3214">
        <w:fldChar w:fldCharType="begin" w:fldLock="1"/>
      </w:r>
      <w:r w:rsidR="001B1F38">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"[58]", "plainTextFormattedCitation" : "[58]", "previouslyFormattedCitation" : "[57]" }, "properties" : { "noteIndex" : 0 }, "schema" : "https://github.com/citation-style-language/schema/raw/master/csl-citation.json" }</w:instrText>
      </w:r>
      <w:r w:rsidR="00CA3214">
        <w:fldChar w:fldCharType="separate"/>
      </w:r>
      <w:r w:rsidR="001B1F38" w:rsidRPr="001B1F38">
        <w:rPr>
          <w:noProof/>
        </w:rPr>
        <w:t>[58]</w:t>
      </w:r>
      <w:r w:rsidR="00CA3214">
        <w:fldChar w:fldCharType="end"/>
      </w:r>
      <w:r w:rsidRPr="00344886">
        <w:t xml:space="preserve"> </w:t>
      </w:r>
      <w:r w:rsidR="009B4FB7">
        <w:t xml:space="preserve"> </w:t>
      </w:r>
      <w:r w:rsidRPr="00344886">
        <w:t xml:space="preserve">and novel approaches developed by </w:t>
      </w:r>
      <w:r w:rsidR="00CA3214">
        <w:fldChar w:fldCharType="begin" w:fldLock="1"/>
      </w:r>
      <w:r w:rsidR="001B1F38">
        <w:instrText>ADDIN CSL_CITATION { "citationItems" : [ { "id" : "ITEM-1", "itemData" : { "ISSN" : "0168-1699", "author" : [ { "dropping-particle" : "", "family" : "Bhatia", "given" : "Avnish K", "non-dropping-particle" : "", "parse-names" : false, "suffix" : "" }, { "dropping-particle" : "", "family" : "Jain", "given" : "Anand", "non-dropping-particle" : "", "parse-names" : false, "suffix" : "" }, { "dropping-particle" : "", "family" : "Sadana", "given" : "D K", "non-dropping-particle" : "", "parse-names" : false, "suffix" : "" }, { "dropping-particle" : "", "family" : "Gokhale", "given" : "S B", "non-dropping-particle" : "", "parse-names" : false, "suffix" : "" }, { "dropping-particle" : "", "family" : "Bhagat", "given" : "R L", "non-dropping-particle" : "", "parse-names" : false, "suffix" : "" } ], "container-title" : "Computers and electronics in agriculture", "id" : "ITEM-1", "issue" : "1", "issued" : { "date-parts" : [ [ "2010" ] ] }, "page" : "37-43", "publisher" : "Elsevier", "title" : "Phenotypic identification of farm animal genetic resources using computer learning with scoring function", "type" : "article-journal", "volume" : "73" }, "uris" : [ "http://www.mendeley.com/documents/?uuid=4be6bb48-7d0e-466b-ba68-da9d53ec6f3c" ] } ], "mendeley" : { "formattedCitation" : "[61]", "plainTextFormattedCitation" : "[61]", "previouslyFormattedCitation" : "[60]" }, "properties" : { "noteIndex" : 0 }, "schema" : "https://github.com/citation-style-language/schema/raw/master/csl-citation.json" }</w:instrText>
      </w:r>
      <w:r w:rsidR="00CA3214">
        <w:fldChar w:fldCharType="separate"/>
      </w:r>
      <w:r w:rsidR="001B1F38" w:rsidRPr="001B1F38">
        <w:rPr>
          <w:noProof/>
        </w:rPr>
        <w:t>[61]</w:t>
      </w:r>
      <w:r w:rsidR="00CA3214">
        <w:fldChar w:fldCharType="end"/>
      </w:r>
      <w:r w:rsidRPr="00344886">
        <w:t xml:space="preserve"> may serve as a way to surpass such barriers through phenotypic identification of breeds. </w:t>
      </w:r>
    </w:p>
    <w:p w14:paraId="08D30DE6" w14:textId="77777777" w:rsidR="009B4FB7" w:rsidRDefault="009B4FB7" w:rsidP="00E1675D"/>
    <w:p w14:paraId="23C8DB44" w14:textId="6023B278" w:rsidR="004F2984" w:rsidRDefault="004F2984" w:rsidP="00E1675D">
      <w:pPr>
        <w:rPr>
          <w:bCs/>
        </w:rPr>
      </w:pPr>
      <w:r w:rsidRPr="004F2984">
        <w:rPr>
          <w:bCs/>
        </w:rPr>
        <w:t>E</w:t>
      </w:r>
      <w:r>
        <w:rPr>
          <w:bCs/>
        </w:rPr>
        <w:t xml:space="preserve">U rural development policy </w:t>
      </w:r>
      <w:r w:rsidRPr="004F2984">
        <w:rPr>
          <w:bCs/>
        </w:rPr>
        <w:t>needs be more clearly communicated.  In our sample, only 21% of farmers were aware of RDP funding support for farmers rearing endangered breeds.  Surveys by</w:t>
      </w:r>
      <w:r w:rsidR="00502559">
        <w:rPr>
          <w:bCs/>
        </w:rPr>
        <w:t xml:space="preserve"> </w:t>
      </w:r>
      <w:r w:rsidR="00502559">
        <w:rPr>
          <w:bCs/>
        </w:rPr>
        <w:fldChar w:fldCharType="begin" w:fldLock="1"/>
      </w:r>
      <w:r w:rsidR="008B0780">
        <w:rPr>
          <w:bCs/>
        </w:rPr>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"[30]", "plainTextFormattedCitation" : "[30]", "previouslyFormattedCitation" : "[30]" }, "properties" : { "noteIndex" : 0 }, "schema" : "https://github.com/citation-style-language/schema/raw/master/csl-citation.json" }</w:instrText>
      </w:r>
      <w:r w:rsidR="00502559">
        <w:rPr>
          <w:bCs/>
        </w:rPr>
        <w:fldChar w:fldCharType="separate"/>
      </w:r>
      <w:r w:rsidR="008B0780" w:rsidRPr="008B0780">
        <w:rPr>
          <w:bCs/>
          <w:noProof/>
        </w:rPr>
        <w:t>[30]</w:t>
      </w:r>
      <w:r w:rsidR="00502559">
        <w:rPr>
          <w:bCs/>
        </w:rPr>
        <w:fldChar w:fldCharType="end"/>
      </w:r>
      <w:r w:rsidR="00BE2C4C">
        <w:rPr>
          <w:bCs/>
        </w:rPr>
        <w:t xml:space="preserve"> </w:t>
      </w:r>
      <w:r w:rsidRPr="004F2984">
        <w:rPr>
          <w:bCs/>
        </w:rPr>
        <w:t>suggest funding measures are often poorly communicated to small</w:t>
      </w:r>
      <w:r>
        <w:rPr>
          <w:bCs/>
        </w:rPr>
        <w:t>-scale farmers and local mayors</w:t>
      </w:r>
      <w:r w:rsidR="00E72147">
        <w:rPr>
          <w:bCs/>
        </w:rPr>
        <w:t xml:space="preserve"> in Transylvania</w:t>
      </w:r>
      <w:r w:rsidR="00C6469B">
        <w:rPr>
          <w:bCs/>
        </w:rPr>
        <w:t>,</w:t>
      </w:r>
      <w:r w:rsidRPr="004F2984">
        <w:rPr>
          <w:bCs/>
        </w:rPr>
        <w:t xml:space="preserve"> </w:t>
      </w:r>
      <w:r>
        <w:rPr>
          <w:bCs/>
        </w:rPr>
        <w:t>emphasising</w:t>
      </w:r>
      <w:r w:rsidRPr="004F2984">
        <w:rPr>
          <w:bCs/>
        </w:rPr>
        <w:t xml:space="preserve"> the importance of </w:t>
      </w:r>
      <w:r w:rsidR="00AC3D1B">
        <w:rPr>
          <w:bCs/>
        </w:rPr>
        <w:t xml:space="preserve">using </w:t>
      </w:r>
      <w:r w:rsidR="00616002">
        <w:rPr>
          <w:bCs/>
        </w:rPr>
        <w:t xml:space="preserve">local communication channels. </w:t>
      </w:r>
      <w:r w:rsidR="00950A4B">
        <w:rPr>
          <w:bCs/>
        </w:rPr>
        <w:t>In Transylvania,</w:t>
      </w:r>
      <w:r w:rsidR="00950A4B" w:rsidRPr="00950A4B">
        <w:rPr>
          <w:bCs/>
        </w:rPr>
        <w:t xml:space="preserve"> </w:t>
      </w:r>
      <w:proofErr w:type="spellStart"/>
      <w:r w:rsidR="00950A4B">
        <w:rPr>
          <w:bCs/>
        </w:rPr>
        <w:t>Fundatia</w:t>
      </w:r>
      <w:proofErr w:type="spellEnd"/>
      <w:r w:rsidR="00950A4B">
        <w:rPr>
          <w:bCs/>
        </w:rPr>
        <w:t xml:space="preserve"> ADEPT </w:t>
      </w:r>
      <w:r w:rsidR="004845FA">
        <w:rPr>
          <w:bCs/>
        </w:rPr>
        <w:t>(a local conservation NGO)</w:t>
      </w:r>
      <w:r w:rsidR="00950A4B">
        <w:rPr>
          <w:bCs/>
        </w:rPr>
        <w:t xml:space="preserve"> are meeting this need by helping small scale farmers through workshops on the CAP and RDP measures; developing milk collection points in local villages and facilitating cooperative bids for farm applications to AE</w:t>
      </w:r>
      <w:r w:rsidR="00616002">
        <w:rPr>
          <w:bCs/>
        </w:rPr>
        <w:t xml:space="preserve">S options where, individually, </w:t>
      </w:r>
      <w:r w:rsidR="00950A4B">
        <w:rPr>
          <w:bCs/>
        </w:rPr>
        <w:t>farmers would be ineligible to apply</w:t>
      </w:r>
      <w:r w:rsidR="0094359B">
        <w:rPr>
          <w:bCs/>
        </w:rPr>
        <w:t xml:space="preserve"> </w:t>
      </w:r>
      <w:r w:rsidR="0094359B">
        <w:rPr>
          <w:bCs/>
        </w:rPr>
        <w:fldChar w:fldCharType="begin" w:fldLock="1"/>
      </w:r>
      <w:r w:rsidR="001B1F38">
        <w:rPr>
          <w:bCs/>
        </w:rPr>
        <w:instrText>ADDIN CSL_CITATION { "citationItems" : [ { "id" : "ITEM-1", "itemData" : { "author" : [ { "dropping-particle" : "", "family" : "Fundatia ADEPT", "given" : "", "non-dropping-particle" : "", "parse-names" : false, "suffix" : "" } ], "id" : "ITEM-1", "issued" : { "date-parts" : [ [ "2014" ] ] }, "publisher-place" : "Sighisoara, Romania", "title" : "Fundatia ADEPT Transilvania 10 year report 2004-2014", "type" : "report" }, "uris" : [ "http://www.mendeley.com/documents/?uuid=9e9d2de8-f800-4148-a53a-b7fd427eaa7d" ] } ], "mendeley" : { "formattedCitation" : "[63]", "plainTextFormattedCitation" : "[63]", "previouslyFormattedCitation" : "[62]" }, "properties" : { "noteIndex" : 0 }, "schema" : "https://github.com/citation-style-language/schema/raw/master/csl-citation.json" }</w:instrText>
      </w:r>
      <w:r w:rsidR="0094359B">
        <w:rPr>
          <w:bCs/>
        </w:rPr>
        <w:fldChar w:fldCharType="separate"/>
      </w:r>
      <w:r w:rsidR="001B1F38" w:rsidRPr="001B1F38">
        <w:rPr>
          <w:bCs/>
          <w:noProof/>
        </w:rPr>
        <w:t>[63]</w:t>
      </w:r>
      <w:r w:rsidR="0094359B">
        <w:rPr>
          <w:bCs/>
        </w:rPr>
        <w:fldChar w:fldCharType="end"/>
      </w:r>
      <w:r w:rsidR="00950A4B">
        <w:rPr>
          <w:bCs/>
        </w:rPr>
        <w:t xml:space="preserve">. </w:t>
      </w:r>
      <w:r w:rsidR="00B66AE3">
        <w:rPr>
          <w:bCs/>
        </w:rPr>
        <w:t xml:space="preserve">These factors have culminated </w:t>
      </w:r>
      <w:r w:rsidR="00E72147">
        <w:rPr>
          <w:bCs/>
        </w:rPr>
        <w:t xml:space="preserve">in </w:t>
      </w:r>
      <w:r w:rsidR="00B66AE3">
        <w:rPr>
          <w:bCs/>
        </w:rPr>
        <w:t xml:space="preserve">better support </w:t>
      </w:r>
      <w:r w:rsidR="00E72147">
        <w:rPr>
          <w:bCs/>
        </w:rPr>
        <w:t xml:space="preserve">for </w:t>
      </w:r>
      <w:r w:rsidR="00B66AE3">
        <w:rPr>
          <w:bCs/>
        </w:rPr>
        <w:t xml:space="preserve">small-scale farm incomes </w:t>
      </w:r>
      <w:r w:rsidR="00ED7435">
        <w:rPr>
          <w:bCs/>
        </w:rPr>
        <w:t xml:space="preserve">in Transylvania </w:t>
      </w:r>
      <w:r w:rsidR="00B66AE3">
        <w:rPr>
          <w:bCs/>
        </w:rPr>
        <w:t>while maintaining the h</w:t>
      </w:r>
      <w:r w:rsidR="000C15AC">
        <w:rPr>
          <w:bCs/>
        </w:rPr>
        <w:t>igh levels of public goods that</w:t>
      </w:r>
      <w:r w:rsidR="00B66AE3">
        <w:rPr>
          <w:bCs/>
        </w:rPr>
        <w:t xml:space="preserve"> arise from these production systems </w:t>
      </w:r>
      <w:r w:rsidR="00B66AE3">
        <w:rPr>
          <w:bCs/>
        </w:rPr>
        <w:fldChar w:fldCharType="begin" w:fldLock="1"/>
      </w:r>
      <w:r w:rsidR="001B1F38">
        <w:rPr>
          <w:bCs/>
        </w:rPr>
        <w:instrText>ADDIN CSL_CITATION { "citationItems" : [ { "id" : "ITEM-1", "itemData" : { "DOI" : "http://dx.doi.org/10.1016/j.agee.2004.01.013", "ISSN" : "0167-8809", "abstract" : "The assumed relationship between biodiversity or local richness and the persistence of \u2018ecosystem services\u2019 (that can sustain productivity on-site as well as off-site, e.g. through regulation of water flow and storage) in agricultural landscapes has generated considerable interest and a range of experimental approaches. The abstraction level aimed for, however, may be too high to yield meaningful results. Many of the experiments on which evidence in favour or otherwise are based are artificial and do not support the bold generalisations to other spatial and temporal scales that are often made. Future investigations should utilise co-evolved communities, be structured to investigate the distinct roles of clearly defined functional groups, separate the effects of between- and within-group diversity and be conducted over a range of stress and disturbance situations. An integral part of agricultural intensification at the plot level is the deliberate reduction of diversity. This does not necessarily result in impairment of ecosystem services of direct relevance to the land user unless the hypothesised diversity\u2013function threshold is breached by elimination of a key functional group or species. Key functions may also be substituted with petro-chemical energy in order to achieve perceived efficiencies in the production of specific goods. This can result in the maintenance of ecosystem services of importance to agricultural production at levels of biodiversity below the assumed \u2018functional threshold\u2019. However, it can also result in impairment of other services and under some conditions the de-linking of the diversity\u2013function relationship. Avoidance of these effects or attempts to restore non-essential ecosystem services are only likely to be made by land users at the plot scale if direct economic benefit can be thereby achieved. At the plot and farm scales biodiversity is unlikely to be maintained for purposes other than those of direct use or \u2018utilitarian\u2019 benefits and often at levels lower than those necessary for maintenance of many ecosystem services. The exceptions may be traditional systems where intrinsic values (social customs) continue to provide reasons for diversity maintenance. High levels of biodiversity in managed landscapes are more likely to be maintained for reasons of intrinsic, serependic (\u2018option\u2019 or \u2018bequest\u2019) values or utilitarian (\u2018direct use\u2019) than for functional or ecosystem service values. The major opportunity for both maintaining e\u2026", "author" : [ { "dropping-particle" : "", "family" : "Swift", "given" : "M J", "non-dropping-particle" : "", "parse-names" : false, "suffix" : "" }, { "dropping-particle" : "", "family" : "Izac", "given" : "A M N", "non-dropping-particle" : "", "parse-names" : false, "suffix" : "" }, { "dropping-particle" : "", "family" : "Noordwijk", "given" : "M", "non-dropping-particle" : "van", "parse-names" : false, "suffix" : "" } ], "container-title" : "Agriculture, Ecosystems &amp; Environment", "id" : "ITEM-1", "issued" : { "date-parts" : [ [ "2004" ] ] }, "page" : "113-134", "title" : "Biodiversity and ecosystem services in agricultural landscapes\u2014are we asking the right questions?", "type" : "article-journal", "volume" : "104" }, "uris" : [ "http://www.mendeley.com/documents/?uuid=dd44979a-aff8-40de-b0f6-d2ecb56b4873" ] } ], "mendeley" : { "formattedCitation" : "[64]", "plainTextFormattedCitation" : "[64]", "previouslyFormattedCitation" : "[63]" }, "properties" : { "noteIndex" : 0 }, "schema" : "https://github.com/citation-style-language/schema/raw/master/csl-citation.json" }</w:instrText>
      </w:r>
      <w:r w:rsidR="00B66AE3">
        <w:rPr>
          <w:bCs/>
        </w:rPr>
        <w:fldChar w:fldCharType="separate"/>
      </w:r>
      <w:r w:rsidR="001B1F38" w:rsidRPr="001B1F38">
        <w:rPr>
          <w:bCs/>
          <w:noProof/>
        </w:rPr>
        <w:t>[64]</w:t>
      </w:r>
      <w:r w:rsidR="00B66AE3">
        <w:rPr>
          <w:bCs/>
        </w:rPr>
        <w:fldChar w:fldCharType="end"/>
      </w:r>
      <w:r w:rsidR="00B66AE3">
        <w:rPr>
          <w:bCs/>
        </w:rPr>
        <w:t>.</w:t>
      </w:r>
      <w:r w:rsidR="00AE413D">
        <w:rPr>
          <w:bCs/>
        </w:rPr>
        <w:t xml:space="preserve"> </w:t>
      </w:r>
    </w:p>
    <w:p w14:paraId="6B9087B5" w14:textId="77777777" w:rsidR="00BB69CC" w:rsidRDefault="00BB69CC" w:rsidP="00E1675D">
      <w:pPr>
        <w:rPr>
          <w:bCs/>
        </w:rPr>
      </w:pPr>
    </w:p>
    <w:p w14:paraId="22B319F3" w14:textId="383EF03B" w:rsidR="00BB69CC" w:rsidRDefault="001F72FF" w:rsidP="005878F4">
      <w:pPr>
        <w:pStyle w:val="Heading2"/>
      </w:pPr>
      <w:r>
        <w:t>T</w:t>
      </w:r>
      <w:r w:rsidR="003B1F1C">
        <w:t>argeted</w:t>
      </w:r>
      <w:r w:rsidR="00114FD0">
        <w:t xml:space="preserve"> </w:t>
      </w:r>
      <w:r>
        <w:t xml:space="preserve">conservation </w:t>
      </w:r>
      <w:r w:rsidR="00E72615">
        <w:t>for</w:t>
      </w:r>
      <w:r w:rsidR="00114FD0">
        <w:t xml:space="preserve"> </w:t>
      </w:r>
      <w:r w:rsidR="009D77BA">
        <w:t>better</w:t>
      </w:r>
      <w:r w:rsidR="00114FD0">
        <w:t xml:space="preserve"> outcomes </w:t>
      </w:r>
    </w:p>
    <w:p w14:paraId="4BF74808" w14:textId="77777777" w:rsidR="00BB69CC" w:rsidRDefault="00BB69CC" w:rsidP="005878F4">
      <w:pPr>
        <w:pStyle w:val="Firstparagraph"/>
      </w:pPr>
    </w:p>
    <w:p w14:paraId="6893430E" w14:textId="10456593" w:rsidR="003719C4" w:rsidRDefault="00822ECC" w:rsidP="005878F4">
      <w:r>
        <w:t>We show</w:t>
      </w:r>
      <w:r w:rsidR="00D64E70">
        <w:t xml:space="preserve"> targeting of </w:t>
      </w:r>
      <w:r w:rsidR="003C7E63">
        <w:t xml:space="preserve">rare breed </w:t>
      </w:r>
      <w:r w:rsidR="00D64E70">
        <w:t>conservation at small-holder</w:t>
      </w:r>
      <w:r w:rsidR="004845FA">
        <w:t>s</w:t>
      </w:r>
      <w:r w:rsidR="00D64E70">
        <w:t xml:space="preserve"> and </w:t>
      </w:r>
      <w:r w:rsidR="004845FA">
        <w:t>extensive farmers</w:t>
      </w:r>
      <w:r w:rsidR="00D64E70">
        <w:t xml:space="preserve"> </w:t>
      </w:r>
      <w:r w:rsidR="008943F4">
        <w:t xml:space="preserve">(our sample) </w:t>
      </w:r>
      <w:r w:rsidR="00D64E70">
        <w:t xml:space="preserve">could result in </w:t>
      </w:r>
      <w:r w:rsidR="003C7E63">
        <w:t xml:space="preserve">potential </w:t>
      </w:r>
      <w:r w:rsidR="00D64E70">
        <w:t xml:space="preserve">cost </w:t>
      </w:r>
      <w:r w:rsidR="004845FA">
        <w:t>savings</w:t>
      </w:r>
      <w:r w:rsidR="003C7E63">
        <w:t xml:space="preserve"> if </w:t>
      </w:r>
      <w:r w:rsidR="008943F4">
        <w:t>farmer preferences</w:t>
      </w:r>
      <w:r w:rsidR="003B1F1C">
        <w:t xml:space="preserve"> are met in contract design</w:t>
      </w:r>
      <w:r w:rsidR="008943F4">
        <w:t xml:space="preserve">. Moreover, farmer participation is not adversely impacted even at lower subsidy premiums. Other </w:t>
      </w:r>
      <w:r w:rsidR="000D5790">
        <w:t>work has also demons</w:t>
      </w:r>
      <w:r w:rsidR="00B60D84">
        <w:t xml:space="preserve">trated targeting </w:t>
      </w:r>
      <w:r w:rsidR="000D5790">
        <w:t xml:space="preserve">animal </w:t>
      </w:r>
      <w:r w:rsidR="000D5790">
        <w:fldChar w:fldCharType="begin" w:fldLock="1"/>
      </w:r>
      <w:r w:rsidR="001B1F38">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"[58]", "plainTextFormattedCitation" : "[58]", "previouslyFormattedCitation" : "[57]" }, "properties" : { "noteIndex" : 0 }, "schema" : "https://github.com/citation-style-language/schema/raw/master/csl-citation.json" }</w:instrText>
      </w:r>
      <w:r w:rsidR="000D5790">
        <w:fldChar w:fldCharType="separate"/>
      </w:r>
      <w:r w:rsidR="001B1F38" w:rsidRPr="001B1F38">
        <w:rPr>
          <w:noProof/>
        </w:rPr>
        <w:t>[58]</w:t>
      </w:r>
      <w:r w:rsidR="000D5790">
        <w:fldChar w:fldCharType="end"/>
      </w:r>
      <w:r>
        <w:t xml:space="preserve"> and plant genetic resource</w:t>
      </w:r>
      <w:r w:rsidR="000D5790">
        <w:t xml:space="preserve"> </w:t>
      </w:r>
      <w:r w:rsidR="000D5790">
        <w:fldChar w:fldCharType="begin" w:fldLock="1"/>
      </w:r>
      <w:r w:rsidR="001B1F38">
        <w:instrText>ADDIN CSL_CITATION { "citationItems" : [ { "id" : "ITEM-1", "itemData" : { "ISSN" : "1469-4387",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"Environmental Conservation", "id" : "ITEM-1", "issue" : "04", "issued" : { "date-parts" : [ [ "2011" ] ] }, "page" : "417-425", "publisher" : "Cambridge Univ Press", "title" : "Cost-effectiveness targeting under multiple conservation goals and equity considerations in the Andes", "type" : "article-journal", "volume" : "38" }, "uris" : [ "http://www.mendeley.com/documents/?uuid=57489d43-4348-47ab-8319-09f1a2a114f0" ] } ], "mendeley" : { "formattedCitation" : "[65]", "plainTextFormattedCitation" : "[65]", "previouslyFormattedCitation" : "[64]" }, "properties" : { "noteIndex" : 0 }, "schema" : "https://github.com/citation-style-language/schema/raw/master/csl-citation.json" }</w:instrText>
      </w:r>
      <w:r w:rsidR="000D5790">
        <w:fldChar w:fldCharType="separate"/>
      </w:r>
      <w:r w:rsidR="001B1F38" w:rsidRPr="001B1F38">
        <w:rPr>
          <w:noProof/>
        </w:rPr>
        <w:t>[65]</w:t>
      </w:r>
      <w:r w:rsidR="000D5790">
        <w:fldChar w:fldCharType="end"/>
      </w:r>
      <w:r w:rsidR="000D5790">
        <w:t xml:space="preserve"> </w:t>
      </w:r>
      <w:r>
        <w:t xml:space="preserve">conservation </w:t>
      </w:r>
      <w:r w:rsidR="004845FA">
        <w:t xml:space="preserve">at specific farmer groups </w:t>
      </w:r>
      <w:r>
        <w:t xml:space="preserve">can improve </w:t>
      </w:r>
      <w:r w:rsidR="004845FA">
        <w:t>cost effectiveness</w:t>
      </w:r>
      <w:r w:rsidR="00B60D84">
        <w:t xml:space="preserve"> </w:t>
      </w:r>
      <w:r w:rsidR="002C760B">
        <w:t>(</w:t>
      </w:r>
      <w:r w:rsidR="001A40B6">
        <w:t xml:space="preserve">i.e. </w:t>
      </w:r>
      <w:r w:rsidR="000D5790">
        <w:t xml:space="preserve">the number of animals </w:t>
      </w:r>
      <w:r>
        <w:t xml:space="preserve">or area </w:t>
      </w:r>
      <w:r w:rsidR="000D5790">
        <w:t xml:space="preserve">conserved for </w:t>
      </w:r>
      <w:r w:rsidR="00616002">
        <w:t>a particular</w:t>
      </w:r>
      <w:r w:rsidR="00B60D84">
        <w:t xml:space="preserve"> budget</w:t>
      </w:r>
      <w:r w:rsidR="002C760B">
        <w:t>)</w:t>
      </w:r>
      <w:r w:rsidR="000D5790">
        <w:t>.</w:t>
      </w:r>
    </w:p>
    <w:p w14:paraId="74805C5B" w14:textId="77777777" w:rsidR="003719C4" w:rsidRDefault="003719C4" w:rsidP="005878F4"/>
    <w:p w14:paraId="7B63FAF4" w14:textId="03CB7A33" w:rsidR="006F1240" w:rsidRDefault="003719C4" w:rsidP="005878F4">
      <w:r>
        <w:t xml:space="preserve">Some 40% of farmers in our sample stated they were farming with a rare breed. If </w:t>
      </w:r>
      <w:r w:rsidR="00B60D84">
        <w:t>verified, this</w:t>
      </w:r>
      <w:r>
        <w:t xml:space="preserve"> suggests spatially explicit breed diversity</w:t>
      </w:r>
      <w:r w:rsidR="00B60D84">
        <w:t xml:space="preserve"> “hotspots”</w:t>
      </w:r>
      <w:r w:rsidR="003B1F1C">
        <w:t xml:space="preserve"> may exist. In England</w:t>
      </w:r>
      <w:r>
        <w:t xml:space="preserve">, such hotspots are apparent in the spatial distribution of financial incentives </w:t>
      </w:r>
      <w:r w:rsidR="004A37D1">
        <w:t xml:space="preserve">administered </w:t>
      </w:r>
      <w:r>
        <w:t xml:space="preserve">for grazing with native breeds </w:t>
      </w:r>
      <w:r>
        <w:fldChar w:fldCharType="begin" w:fldLock="1"/>
      </w:r>
      <w:r w:rsidR="001B1F38">
        <w:instrText>ADDIN CSL_CITATION { "citationItems" : [ { "id" : "ITEM-1", "itemData" : { "author" : [ { "dropping-particle" : "", "family" : "Natural England", "given" : "", "non-dropping-particle" : "", "parse-names" : false, "suffix" : "" } ], "id" : "ITEM-1", "issued" : { "date-parts" : [ [ "2014" ] ] }, "title" : "Agricultural Biodiversity. Higher level stewardship options. April 2014.", "type" : "report" }, "uris" : [ "http://www.mendeley.com/documents/?uuid=5f44fbe8-da85-4691-9865-9b54fd9c857e" ] } ], "mendeley" : { "formattedCitation" : "[66]", "plainTextFormattedCitation" : "[66]", "previouslyFormattedCitation" : "[65]" }, "properties" : { "noteIndex" : 0 }, "schema" : "https://github.com/citation-style-language/schema/raw/master/csl-citation.json" }</w:instrText>
      </w:r>
      <w:r>
        <w:fldChar w:fldCharType="separate"/>
      </w:r>
      <w:r w:rsidR="001B1F38" w:rsidRPr="001B1F38">
        <w:rPr>
          <w:noProof/>
        </w:rPr>
        <w:t>[66]</w:t>
      </w:r>
      <w:r>
        <w:fldChar w:fldCharType="end"/>
      </w:r>
      <w:r w:rsidR="00B60D84">
        <w:t xml:space="preserve"> and </w:t>
      </w:r>
      <w:r>
        <w:t>are particularly prevalent around national parks and other conservation designations.</w:t>
      </w:r>
      <w:r w:rsidR="004550C5">
        <w:t xml:space="preserve"> </w:t>
      </w:r>
      <w:r w:rsidR="00B60D84">
        <w:t>Further work to c</w:t>
      </w:r>
      <w:r w:rsidR="002C7B54">
        <w:t xml:space="preserve">onfirm whether such hotspots </w:t>
      </w:r>
      <w:r w:rsidR="0053249A">
        <w:t xml:space="preserve">persist in Romania </w:t>
      </w:r>
      <w:r w:rsidR="002C7B54">
        <w:t>appears warranted and may aid in</w:t>
      </w:r>
      <w:r w:rsidR="003B1F1C">
        <w:t xml:space="preserve"> developing spatially explicit</w:t>
      </w:r>
      <w:r w:rsidR="002C760B">
        <w:t xml:space="preserve"> </w:t>
      </w:r>
      <w:r w:rsidR="0053249A">
        <w:t xml:space="preserve">conservation </w:t>
      </w:r>
      <w:r w:rsidR="002C760B">
        <w:t xml:space="preserve">policies. </w:t>
      </w:r>
      <w:r w:rsidR="002C7B54">
        <w:t xml:space="preserve"> </w:t>
      </w:r>
      <w:r w:rsidR="006947F6">
        <w:t xml:space="preserve">Reviews by </w:t>
      </w:r>
      <w:r w:rsidR="00220D94">
        <w:fldChar w:fldCharType="begin" w:fldLock="1"/>
      </w:r>
      <w:r w:rsidR="008B0780">
        <w:instrText>ADDIN CSL_CITATION { "citationItems" : [ { "id" : "ITEM-1", "itemData" : { "ISSN" : "0169-5347", "author" : [ { "dropping-particle" : "", "family" : "Naidoo", "given" : "Robin", "non-dropping-particle" : "", "parse-names" : false, "suffix" : "" }, { "dropping-particle" : "", "family" : "Balmford", "given" : "Andrew", "non-dropping-particle" : "", "parse-names" : false, "suffix" : "" }, { "dropping-particle" : "", "family" : "Ferraro", "given" : "Paul J", "non-dropping-particle" : "", "parse-names" : false, "suffix" : "" }, { "dropping-particle" : "", "family" : "Polasky", "given" : "Stephen", "non-dropping-particle" : "", "parse-names" : false, "suffix" : "" }, { "dropping-particle" : "", "family" : "Ricketts", "given" : "Taylor H", "non-dropping-particle" : "", "parse-names" : false, "suffix" : "" }, { "dropping-particle" : "", "family" : "Rouget", "given" : "Mathieu", "non-dropping-particle" : "", "parse-names" : false, "suffix" : "" } ], "container-title" : "Trends in ecology &amp; evolution", "id" : "ITEM-1", "issue" : "12", "issued" : { "date-parts" : [ [ "2006" ] ] }, "page" : "681-687", "publisher" : "Elsevier", "title" : "Integrating economic costs into conservation planning", "type" : "article-journal", "volume" : "21" }, "uris" : [ "http://www.mendeley.com/documents/?uuid=cd8955ac-78a1-4a57-af45-bba577091676" ] } ], "mendeley" : { "formattedCitation" : "[9]", "plainTextFormattedCitation" : "[9]", "previouslyFormattedCitation" : "[9]" }, "properties" : { "noteIndex" : 0 }, "schema" : "https://github.com/citation-style-language/schema/raw/master/csl-citation.json" }</w:instrText>
      </w:r>
      <w:r w:rsidR="00220D94">
        <w:fldChar w:fldCharType="separate"/>
      </w:r>
      <w:r w:rsidR="000147B6" w:rsidRPr="000147B6">
        <w:rPr>
          <w:noProof/>
        </w:rPr>
        <w:t>[9]</w:t>
      </w:r>
      <w:r w:rsidR="00220D94">
        <w:fldChar w:fldCharType="end"/>
      </w:r>
      <w:r w:rsidR="006947F6">
        <w:t xml:space="preserve"> have</w:t>
      </w:r>
      <w:r w:rsidR="00220D94">
        <w:t xml:space="preserve"> shown cost efficiency gains </w:t>
      </w:r>
      <w:r w:rsidR="003B1F1C">
        <w:t>(</w:t>
      </w:r>
      <w:r w:rsidR="00220D94">
        <w:t>of 25% to 50%</w:t>
      </w:r>
      <w:r w:rsidR="003B1F1C">
        <w:t>)</w:t>
      </w:r>
      <w:r w:rsidR="00220D94">
        <w:t xml:space="preserve"> can be obtained by considering the spatial heterogeneity of opportunity cost in conservation scheme design</w:t>
      </w:r>
      <w:r w:rsidR="00E27D30">
        <w:t xml:space="preserve">. </w:t>
      </w:r>
    </w:p>
    <w:p w14:paraId="459F520F" w14:textId="77777777" w:rsidR="00B60D84" w:rsidRDefault="00B60D84" w:rsidP="00B60D84"/>
    <w:p w14:paraId="0C1BE730" w14:textId="4245B7E9" w:rsidR="006D0CA5" w:rsidRDefault="00B60D84" w:rsidP="00B60D84">
      <w:r>
        <w:t>Finally,</w:t>
      </w:r>
      <w:r w:rsidR="00114FD0">
        <w:t xml:space="preserve"> </w:t>
      </w:r>
      <w:r w:rsidR="006F1240">
        <w:t>our</w:t>
      </w:r>
      <w:r w:rsidR="00114FD0">
        <w:t xml:space="preserve"> farm </w:t>
      </w:r>
      <w:r>
        <w:t>survey</w:t>
      </w:r>
      <w:r w:rsidRPr="00114FD0">
        <w:t xml:space="preserve"> </w:t>
      </w:r>
      <w:r w:rsidRPr="00114FD0">
        <w:rPr>
          <w:bCs/>
        </w:rPr>
        <w:t>suggests</w:t>
      </w:r>
      <w:r w:rsidR="00114FD0">
        <w:rPr>
          <w:bCs/>
        </w:rPr>
        <w:t xml:space="preserve"> entering into a conservation programme for rare breed horses is much less desirable than for other livestock species. This may be because </w:t>
      </w:r>
      <w:r w:rsidR="00114FD0" w:rsidRPr="00114FD0">
        <w:rPr>
          <w:bCs/>
        </w:rPr>
        <w:t>breed diversity in horses is considered unimportant by farmer</w:t>
      </w:r>
      <w:r w:rsidR="00114FD0" w:rsidRPr="007F44EF">
        <w:rPr>
          <w:bCs/>
        </w:rPr>
        <w:t>s or that farmer preferences for horse breeds are not matched by the characteristics of rare breed horses supported in the RDP.</w:t>
      </w:r>
      <w:r w:rsidR="00114FD0">
        <w:rPr>
          <w:bCs/>
        </w:rPr>
        <w:t xml:space="preserve"> </w:t>
      </w:r>
      <w:r>
        <w:rPr>
          <w:bCs/>
        </w:rPr>
        <w:t>W</w:t>
      </w:r>
      <w:r w:rsidR="00114FD0">
        <w:rPr>
          <w:bCs/>
        </w:rPr>
        <w:t xml:space="preserve">ork by </w:t>
      </w:r>
      <w:r w:rsidR="00114FD0">
        <w:rPr>
          <w:bCs/>
        </w:rPr>
        <w:fldChar w:fldCharType="begin" w:fldLock="1"/>
      </w:r>
      <w:r w:rsidR="008B0780">
        <w:rPr>
          <w:bCs/>
        </w:rPr>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"mendeley" : { "formattedCitation" : "[7]", "plainTextFormattedCitation" : "[7]", "previouslyFormattedCitation" : "[7]" }, "properties" : { "noteIndex" : 0 }, "schema" : "https://github.com/citation-style-language/schema/raw/master/csl-citation.json" }</w:instrText>
      </w:r>
      <w:r w:rsidR="00114FD0">
        <w:rPr>
          <w:bCs/>
        </w:rPr>
        <w:fldChar w:fldCharType="separate"/>
      </w:r>
      <w:r w:rsidR="000147B6" w:rsidRPr="000147B6">
        <w:rPr>
          <w:bCs/>
          <w:noProof/>
        </w:rPr>
        <w:t>[7]</w:t>
      </w:r>
      <w:r w:rsidR="00114FD0">
        <w:rPr>
          <w:bCs/>
        </w:rPr>
        <w:fldChar w:fldCharType="end"/>
      </w:r>
      <w:r w:rsidR="00114FD0">
        <w:rPr>
          <w:bCs/>
        </w:rPr>
        <w:t xml:space="preserve"> </w:t>
      </w:r>
      <w:r>
        <w:rPr>
          <w:bCs/>
        </w:rPr>
        <w:t xml:space="preserve">has </w:t>
      </w:r>
      <w:r w:rsidR="00114FD0" w:rsidRPr="007F44EF">
        <w:rPr>
          <w:bCs/>
        </w:rPr>
        <w:t xml:space="preserve">found a higher proportion of horse breeds in Europe are classified as </w:t>
      </w:r>
      <w:r w:rsidR="00114FD0">
        <w:rPr>
          <w:bCs/>
        </w:rPr>
        <w:t>‘</w:t>
      </w:r>
      <w:r w:rsidR="00114FD0" w:rsidRPr="007F44EF">
        <w:rPr>
          <w:bCs/>
        </w:rPr>
        <w:t>at-risk</w:t>
      </w:r>
      <w:r w:rsidR="00114FD0">
        <w:rPr>
          <w:bCs/>
        </w:rPr>
        <w:t>’</w:t>
      </w:r>
      <w:r>
        <w:rPr>
          <w:bCs/>
        </w:rPr>
        <w:t>, demonstrating this preference</w:t>
      </w:r>
      <w:r w:rsidR="004845FA">
        <w:rPr>
          <w:bCs/>
        </w:rPr>
        <w:t xml:space="preserve"> is </w:t>
      </w:r>
      <w:r w:rsidR="00B11727">
        <w:rPr>
          <w:bCs/>
        </w:rPr>
        <w:t>mirrored</w:t>
      </w:r>
      <w:r>
        <w:rPr>
          <w:bCs/>
        </w:rPr>
        <w:t xml:space="preserve"> on a wider scale.</w:t>
      </w:r>
      <w:r w:rsidR="00114FD0" w:rsidRPr="007F44EF">
        <w:rPr>
          <w:bCs/>
        </w:rPr>
        <w:t xml:space="preserve"> Differentiated financial incentives may therefore be </w:t>
      </w:r>
      <w:r>
        <w:rPr>
          <w:bCs/>
        </w:rPr>
        <w:t>necessary</w:t>
      </w:r>
      <w:r w:rsidR="00114FD0" w:rsidRPr="007F44EF">
        <w:rPr>
          <w:bCs/>
        </w:rPr>
        <w:t xml:space="preserve"> to increase uptake in horse breed conservation.</w:t>
      </w:r>
      <w:r w:rsidR="00114FD0">
        <w:rPr>
          <w:bCs/>
        </w:rPr>
        <w:t xml:space="preserve"> </w:t>
      </w:r>
    </w:p>
    <w:p w14:paraId="2580D8D5" w14:textId="77777777" w:rsidR="007A415C" w:rsidRDefault="006D0CA5" w:rsidP="00F81DCA">
      <w:pPr>
        <w:pStyle w:val="Heading1"/>
      </w:pPr>
      <w:r>
        <w:t xml:space="preserve">  </w:t>
      </w:r>
      <w:r w:rsidR="00E16141" w:rsidRPr="00B01D8D">
        <w:t>Conclusion</w:t>
      </w:r>
    </w:p>
    <w:p w14:paraId="5B0B264A" w14:textId="10229684" w:rsidR="00321C88" w:rsidRDefault="00B160DF" w:rsidP="001E7286">
      <w:r>
        <w:t xml:space="preserve">Farm intensification is a trend </w:t>
      </w:r>
      <w:r w:rsidRPr="00B160DF">
        <w:t xml:space="preserve"> across Romania and Central and Eastern Europe </w:t>
      </w:r>
      <w:r w:rsidRPr="00B160DF">
        <w:fldChar w:fldCharType="begin" w:fldLock="1"/>
      </w:r>
      <w:r w:rsidR="001B1F38">
        <w:instrText>ADDIN CSL_CITATION { "citationItems" : [ { "id" : "ITEM-1", "itemData" : { "ISSN" : "0167-8809", "author" : [ { "dropping-particle" : "", "family" : "Henle", "given" : "Klaus", "non-dropping-particle" : "", "parse-names" : false, "suffix" : "" }, { "dropping-particle" : "", "family" : "Alard", "given" : "Didier", "non-dropping-particle" : "", "parse-names" : false, "suffix" : "" }, { "dropping-particle" : "", "family" : "Clitherow", "given" : "Jeremy", "non-dropping-particle" : "", "parse-names" : false, "suffix" : "" }, { "dropping-particle" : "", "family" : "Cobb", "given" : "Paul", "non-dropping-particle" : "", "parse-names" : false, "suffix" : "" }, { "dropping-particle" : "", "family" : "Firbank", "given" : "Les", "non-dropping-particle" : "", "parse-names" : false, "suffix" : "" }, { "dropping-particle" : "", "family" : "Kull", "given" : "Tiiu", "non-dropping-particle" : "", "parse-names" : false, "suffix" : "" }, { "dropping-particle" : "", "family" : "McCracken", "given" : "Davy", "non-dropping-particle" : "", "parse-names" : false, "suffix" : "" }, { "dropping-particle" : "", "family" : "Moritz", "given" : "Robin F A", "non-dropping-particle" : "", "parse-names" : false, "suffix" : "" }, { "dropping-particle" : "", "family" : "Niemel\u00e4", "given" : "Jari", "non-dropping-particle" : "", "parse-names" : false, "suffix" : "" }, { "dropping-particle" : "", "family" : "Rebane", "given" : "Michael", "non-dropping-particle" : "", "parse-names" : false, "suffix" : "" } ], "container-title" : "Agriculture, Ecosystems &amp; Environment", "id" : "ITEM-1", "issue" : "1-2", "issued" : { "date-parts" : [ [ "2008" ] ] }, "page" : "60-71", "publisher" : "Elsevier", "title" : "Identifying and managing the conflicts between agriculture and biodiversity conservation in Europe\u2013A review", "type" : "article-journal", "volume" : "124" }, "uris" : [ "http://www.mendeley.com/documents/?uuid=54707ada-680c-4127-b293-df4f5703634f" ] }, { "id" : "ITEM-2",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"ITEM-2",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"[10,67]", "plainTextFormattedCitation" : "[10,67]", "previouslyFormattedCitation" : "[10,66]" }, "properties" : { "noteIndex" : 0 }, "schema" : "https://github.com/citation-style-language/schema/raw/master/csl-citation.json" }</w:instrText>
      </w:r>
      <w:r w:rsidRPr="00B160DF">
        <w:fldChar w:fldCharType="separate"/>
      </w:r>
      <w:r w:rsidR="001B1F38" w:rsidRPr="001B1F38">
        <w:rPr>
          <w:noProof/>
        </w:rPr>
        <w:t>[10,67]</w:t>
      </w:r>
      <w:r w:rsidRPr="00B160DF">
        <w:fldChar w:fldCharType="end"/>
      </w:r>
      <w:r w:rsidR="0001614F">
        <w:t xml:space="preserve"> threatening breed diversity. </w:t>
      </w:r>
      <w:r w:rsidR="00181C8B">
        <w:t xml:space="preserve">Sustaining </w:t>
      </w:r>
      <w:r w:rsidR="00CC3E32">
        <w:t>this</w:t>
      </w:r>
      <w:r w:rsidR="00181C8B">
        <w:t xml:space="preserve"> diversity makes an important contribution to the </w:t>
      </w:r>
      <w:r w:rsidR="00181C8B" w:rsidRPr="00E16141">
        <w:t>d</w:t>
      </w:r>
      <w:r w:rsidR="00181C8B">
        <w:t xml:space="preserve">elivery </w:t>
      </w:r>
      <w:r w:rsidR="00181C8B" w:rsidRPr="00E16141">
        <w:t xml:space="preserve">of SI </w:t>
      </w:r>
      <w:r w:rsidR="004845FA">
        <w:t xml:space="preserve">objectives </w:t>
      </w:r>
      <w:r w:rsidR="00181C8B" w:rsidRPr="00E16141">
        <w:t xml:space="preserve">given </w:t>
      </w:r>
      <w:r w:rsidR="001534DF">
        <w:t>the high option value that arises from breed diversity, through greater adaptive capacity</w:t>
      </w:r>
      <w:r w:rsidR="0094359B">
        <w:t xml:space="preserve"> </w:t>
      </w:r>
      <w:r w:rsidR="0094359B">
        <w:fldChar w:fldCharType="begin" w:fldLock="1"/>
      </w:r>
      <w:r w:rsidR="001B1F38">
        <w:instrText>ADDIN CSL_CITATION { "citationItems" : [ { "id" : "ITEM-1", "itemData" : { "author" : [ { "dropping-particle" : "", "family" : "Hoffmann", "given" : "Irene", "non-dropping-particle" : "", "parse-names" : false, "suffix" : "" }, { "dropping-particle" : "", "family" : "From", "given" : "Tatiana", "non-dropping-particle" : "", "parse-names" : false, "suffix" : "" }, { "dropping-particle" : "", "family" : "Boerma", "given" : "David", "non-dropping-particle" : "", "parse-names" : false, "suffix" : "" } ], "id" : "ITEM-1", "issue" : "66", "issued" : { "date-parts" : [ [ "2014" ] ] }, "publisher-place" : "Rome", "title" : "Ecosystem Services Provided By Livestock Keepers and Breeds , With Special Consideration To The Contributions Of Small-Scale Livestock Keepers and Pastoralists.", "type" : "report" }, "uris" : [ "http://www.mendeley.com/documents/?uuid=4657f38c-ed95-4d07-bff6-22a0c8598b37" ] } ], "mendeley" : { "formattedCitation" : "[68]", "plainTextFormattedCitation" : "[68]", "previouslyFormattedCitation" : "[67]" }, "properties" : { "noteIndex" : 0 }, "schema" : "https://github.com/citation-style-language/schema/raw/master/csl-citation.json" }</w:instrText>
      </w:r>
      <w:r w:rsidR="0094359B">
        <w:fldChar w:fldCharType="separate"/>
      </w:r>
      <w:r w:rsidR="001B1F38" w:rsidRPr="001B1F38">
        <w:rPr>
          <w:noProof/>
        </w:rPr>
        <w:t>[68]</w:t>
      </w:r>
      <w:r w:rsidR="0094359B">
        <w:fldChar w:fldCharType="end"/>
      </w:r>
      <w:r w:rsidR="00181C8B">
        <w:t>.</w:t>
      </w:r>
      <w:r w:rsidR="00321C88">
        <w:t xml:space="preserve"> </w:t>
      </w:r>
      <w:r w:rsidR="00D0287A">
        <w:t>This adaptability</w:t>
      </w:r>
      <w:r w:rsidR="001A40B6">
        <w:t xml:space="preserve">, in addition to breed cultural heritage, </w:t>
      </w:r>
      <w:r w:rsidR="00D0287A">
        <w:t>is considered important by farmers in Transylvania, particularly those keeping rare breeds</w:t>
      </w:r>
      <w:r w:rsidR="001A40B6">
        <w:t>.</w:t>
      </w:r>
      <w:r w:rsidR="00E24236">
        <w:t xml:space="preserve"> </w:t>
      </w:r>
    </w:p>
    <w:p w14:paraId="55C8C697" w14:textId="77777777" w:rsidR="00321C88" w:rsidRDefault="00321C88" w:rsidP="001E7286"/>
    <w:p w14:paraId="1277634E" w14:textId="09C098D9" w:rsidR="001A40B6" w:rsidRDefault="00D03B11" w:rsidP="001E7286">
      <w:ins w:id="890" w:author="MORAN Dominic" w:date="2018-07-14T19:11:00Z">
        <w:r>
          <w:t>This</w:t>
        </w:r>
      </w:ins>
      <w:del w:id="891" w:author="MORAN Dominic" w:date="2018-07-14T19:11:00Z">
        <w:r w:rsidR="00321C88" w:rsidDel="00D03B11">
          <w:delText>Our</w:delText>
        </w:r>
      </w:del>
      <w:r w:rsidR="00321C88">
        <w:t xml:space="preserve"> </w:t>
      </w:r>
      <w:r w:rsidR="002C7B54">
        <w:t>analysis</w:t>
      </w:r>
      <w:r w:rsidR="00321C88">
        <w:t xml:space="preserve"> </w:t>
      </w:r>
      <w:r w:rsidR="0053249A">
        <w:t xml:space="preserve">supports </w:t>
      </w:r>
      <w:r w:rsidR="00321C88">
        <w:t xml:space="preserve">the findings of </w:t>
      </w:r>
      <w:r w:rsidR="007A71BA">
        <w:t xml:space="preserve">other work </w:t>
      </w:r>
      <w:r w:rsidR="00083D24">
        <w:fldChar w:fldCharType="begin" w:fldLock="1"/>
      </w:r>
      <w:r w:rsidR="001B1F38">
        <w:instrText>ADDIN CSL_CITATION { "citationItems" : [ { "id" : "ITEM-1",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"ITEM-1",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"id" : "ITEM-2", "itemData" : { "ISSN" : "0924-6460", "author" : [ { "dropping-particle" : "", "family" : "Pagiola", "given" : "Stefano", "non-dropping-particle" : "", "parse-names" : false, "suffix" : "" }, { "dropping-particle" : "", "family" : "Rios", "given" : "Ana R", "non-dropping-particle" : "", "parse-names" : false, "suffix" : "" }, { "dropping-particle" : "", "family" : "Arcenas", "given" : "Agustin", "non-dropping-particle" : "", "parse-names" : false, "suffix" : "" } ], "container-title" : "Environmental and Resource Economics", "id" : "ITEM-2", "issue" : "3", "issued" : { "date-parts" : [ [ "2010" ] ] }, "page" : "371-394", "publisher" : "Springer", "title" : "Poor household participation in payments for environmental services: Lessons from the Silvopastoral Project in Quind\u00edo, Colombia", "type" : "article-journal", "volume" : "47" }, "uris" : [ "http://www.mendeley.com/documents/?uuid=c41a6ce7-365f-48f8-b862-b056880f2093" ] }, { "id" : "ITEM-3",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"ITEM-3",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"id" : "ITEM-4", "itemData" : { "ISSN" : "1467-8489", "author" : [ { "dropping-particle" : "", "family" : "Greiner", "given" : "Romy", "non-dropping-particle" : "", "parse-names" : false, "suffix" : "" } ], "container-title" : "Australian Journal of Agricultural and Resource Economics", "id" : "ITEM-4",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"[21,54,55,69]", "manualFormatting" : "[e.g. 20,45,64,74]", "plainTextFormattedCitation" : "[21,54,55,69]", "previouslyFormattedCitation" : "[21,53,54,68]" }, "properties" : { "noteIndex" : 0 }, "schema" : "https://github.com/citation-style-language/schema/raw/master/csl-citation.json" }</w:instrText>
      </w:r>
      <w:r w:rsidR="00083D24">
        <w:fldChar w:fldCharType="separate"/>
      </w:r>
      <w:r w:rsidR="006D5DF2" w:rsidRPr="006D5DF2">
        <w:rPr>
          <w:noProof/>
        </w:rPr>
        <w:t>[</w:t>
      </w:r>
      <w:r w:rsidR="0053249A">
        <w:rPr>
          <w:noProof/>
        </w:rPr>
        <w:t xml:space="preserve">e.g. </w:t>
      </w:r>
      <w:r w:rsidR="006D5DF2" w:rsidRPr="006D5DF2">
        <w:rPr>
          <w:noProof/>
        </w:rPr>
        <w:t>20,45,64,74]</w:t>
      </w:r>
      <w:r w:rsidR="00083D24">
        <w:fldChar w:fldCharType="end"/>
      </w:r>
      <w:r w:rsidR="00083D24">
        <w:t xml:space="preserve"> </w:t>
      </w:r>
      <w:commentRangeStart w:id="892"/>
      <w:r w:rsidR="00321C88">
        <w:t xml:space="preserve">that </w:t>
      </w:r>
      <w:r w:rsidR="002C7B54">
        <w:t xml:space="preserve">suggest </w:t>
      </w:r>
      <w:r w:rsidR="00321C88">
        <w:t>appropriate design and sufficient payment levels are crucial to achieve higher participation rates in conservation programmes.</w:t>
      </w:r>
      <w:commentRangeEnd w:id="892"/>
      <w:r w:rsidR="00437272">
        <w:rPr>
          <w:rStyle w:val="CommentReference"/>
        </w:rPr>
        <w:commentReference w:id="892"/>
      </w:r>
      <w:r w:rsidR="00321C88">
        <w:t xml:space="preserve"> </w:t>
      </w:r>
      <w:r w:rsidR="001A40B6">
        <w:t>But w</w:t>
      </w:r>
      <w:r w:rsidR="0035017A" w:rsidRPr="0033245F">
        <w:t xml:space="preserve">e </w:t>
      </w:r>
      <w:r w:rsidR="001A40B6">
        <w:t xml:space="preserve">also </w:t>
      </w:r>
      <w:r w:rsidR="0035017A" w:rsidRPr="0033245F">
        <w:t>acknowledg</w:t>
      </w:r>
      <w:r w:rsidR="002C7B54">
        <w:t>e that the monetary values farmers</w:t>
      </w:r>
      <w:r w:rsidR="0035017A" w:rsidRPr="0033245F">
        <w:t xml:space="preserve"> place on accepting specific</w:t>
      </w:r>
      <w:r w:rsidR="0035017A">
        <w:t xml:space="preserve"> contractual schemes </w:t>
      </w:r>
      <w:r w:rsidR="0035017A" w:rsidRPr="0033245F">
        <w:t>are case specific</w:t>
      </w:r>
      <w:r w:rsidR="0035017A">
        <w:t xml:space="preserve"> </w:t>
      </w:r>
      <w:r w:rsidR="0035017A">
        <w:fldChar w:fldCharType="begin" w:fldLock="1"/>
      </w:r>
      <w:r w:rsidR="003E6BFB">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rsidR="0035017A">
        <w:fldChar w:fldCharType="separate"/>
      </w:r>
      <w:r w:rsidR="008B0780" w:rsidRPr="008B0780">
        <w:rPr>
          <w:noProof/>
        </w:rPr>
        <w:t>[33]</w:t>
      </w:r>
      <w:r w:rsidR="0035017A">
        <w:fldChar w:fldCharType="end"/>
      </w:r>
      <w:r w:rsidR="0035017A" w:rsidRPr="0033245F">
        <w:t>. As a consequence, the robustness of the</w:t>
      </w:r>
      <w:r w:rsidR="0035017A">
        <w:t>se</w:t>
      </w:r>
      <w:r w:rsidR="0035017A" w:rsidRPr="0033245F">
        <w:t xml:space="preserve"> results needs to be addressed in </w:t>
      </w:r>
      <w:r w:rsidR="0035017A">
        <w:t>further work exploring cost</w:t>
      </w:r>
      <w:ins w:id="893" w:author="MORAN Dominic" w:date="2018-07-15T19:35:00Z">
        <w:r w:rsidR="00437272">
          <w:t>-</w:t>
        </w:r>
      </w:ins>
      <w:del w:id="894" w:author="MORAN Dominic" w:date="2018-07-15T19:35:00Z">
        <w:r w:rsidR="0035017A" w:rsidDel="00437272">
          <w:delText xml:space="preserve"> </w:delText>
        </w:r>
      </w:del>
      <w:r w:rsidR="0035017A">
        <w:t>effectiveness of FAnGR conservation programmes</w:t>
      </w:r>
      <w:r w:rsidR="002C7B54">
        <w:t xml:space="preserve"> in </w:t>
      </w:r>
      <w:r w:rsidR="004845FA">
        <w:t>similar</w:t>
      </w:r>
      <w:r w:rsidR="002C7B54">
        <w:t xml:space="preserve"> contexts</w:t>
      </w:r>
      <w:r w:rsidR="0053249A">
        <w:t xml:space="preserve">. </w:t>
      </w:r>
      <w:r w:rsidR="0053249A">
        <w:rPr>
          <w:bCs/>
        </w:rPr>
        <w:t xml:space="preserve">In addition, work to characterise other non-monetary factors influencing farmer decisions to enrol in rare breed conservation programmes appears warranted. </w:t>
      </w:r>
    </w:p>
    <w:p w14:paraId="09294FA7" w14:textId="77777777" w:rsidR="001A40B6" w:rsidRDefault="001A40B6" w:rsidP="001E7286"/>
    <w:p w14:paraId="10E16282" w14:textId="7AF3142B" w:rsidR="00020535" w:rsidRPr="00020535" w:rsidRDefault="003B1F1C" w:rsidP="001E7286">
      <w:r>
        <w:t>We</w:t>
      </w:r>
      <w:r w:rsidR="001021C2">
        <w:t xml:space="preserve"> found </w:t>
      </w:r>
      <w:ins w:id="895" w:author="MORAN Dominic" w:date="2018-07-15T19:36:00Z">
        <w:r w:rsidR="00437272">
          <w:t xml:space="preserve">that </w:t>
        </w:r>
      </w:ins>
      <w:r w:rsidR="0035017A" w:rsidRPr="00CE01E8">
        <w:t xml:space="preserve">the average </w:t>
      </w:r>
      <w:r w:rsidR="008943F4">
        <w:t xml:space="preserve">bovine </w:t>
      </w:r>
      <w:r w:rsidR="0035017A" w:rsidRPr="00CE01E8">
        <w:t xml:space="preserve">farmer </w:t>
      </w:r>
      <w:r w:rsidR="00E24236">
        <w:t xml:space="preserve">(in Transylvania) </w:t>
      </w:r>
      <w:r w:rsidR="0035017A" w:rsidRPr="00CE01E8">
        <w:t>needs to be paid</w:t>
      </w:r>
      <w:r w:rsidR="00AE731A">
        <w:t xml:space="preserve"> €</w:t>
      </w:r>
      <w:r w:rsidR="008943F4">
        <w:t>122</w:t>
      </w:r>
      <w:r w:rsidR="00AE731A">
        <w:t xml:space="preserve"> </w:t>
      </w:r>
      <w:r w:rsidR="0035017A">
        <w:t xml:space="preserve">per annum </w:t>
      </w:r>
      <w:r w:rsidR="00AE731A">
        <w:t xml:space="preserve">per animal </w:t>
      </w:r>
      <w:r w:rsidR="0035017A">
        <w:t>extra</w:t>
      </w:r>
      <w:r w:rsidR="0035017A" w:rsidRPr="00CE01E8">
        <w:t xml:space="preserve"> in order to</w:t>
      </w:r>
      <w:r w:rsidR="00AE731A">
        <w:t xml:space="preserve"> enrol in a 10 year community managed conservation contract. </w:t>
      </w:r>
      <w:r w:rsidR="008943F4">
        <w:t xml:space="preserve">For </w:t>
      </w:r>
      <w:proofErr w:type="spellStart"/>
      <w:r w:rsidR="008943F4">
        <w:t>ovines</w:t>
      </w:r>
      <w:proofErr w:type="spellEnd"/>
      <w:r w:rsidR="008943F4">
        <w:t xml:space="preserve">, an additional price incentive of €8.3 would be required for farmers to enrol in a 10 year individually managed conservation contract. </w:t>
      </w:r>
      <w:r w:rsidR="0035017A">
        <w:t>A key question</w:t>
      </w:r>
      <w:r w:rsidR="00D902AC">
        <w:t xml:space="preserve"> is </w:t>
      </w:r>
      <w:r w:rsidR="0035017A" w:rsidRPr="00CE01E8">
        <w:t xml:space="preserve">whether the </w:t>
      </w:r>
      <w:r w:rsidR="0035017A">
        <w:t>conservation and genetic diversity</w:t>
      </w:r>
      <w:r w:rsidR="00AE731A">
        <w:t xml:space="preserve"> benefit</w:t>
      </w:r>
      <w:r w:rsidR="001A40B6">
        <w:t xml:space="preserve"> of a longer contract</w:t>
      </w:r>
      <w:r w:rsidR="00E24236">
        <w:t xml:space="preserve"> </w:t>
      </w:r>
      <w:r w:rsidR="00AE731A">
        <w:t xml:space="preserve">that </w:t>
      </w:r>
      <w:r w:rsidR="008943F4">
        <w:t xml:space="preserve">either </w:t>
      </w:r>
      <w:r w:rsidR="00AE731A">
        <w:t xml:space="preserve">includes a </w:t>
      </w:r>
      <w:r w:rsidR="00A85167">
        <w:t xml:space="preserve">collectively </w:t>
      </w:r>
      <w:r w:rsidR="008943F4">
        <w:t xml:space="preserve">or individually </w:t>
      </w:r>
      <w:r w:rsidR="00A85167">
        <w:t xml:space="preserve">managed </w:t>
      </w:r>
      <w:r w:rsidR="008943F4">
        <w:t xml:space="preserve">conservation </w:t>
      </w:r>
      <w:r w:rsidR="00AE731A">
        <w:t xml:space="preserve">breeding scheme </w:t>
      </w:r>
      <w:r w:rsidR="0035017A" w:rsidRPr="00CE01E8">
        <w:t xml:space="preserve">will exceed the </w:t>
      </w:r>
      <w:r w:rsidR="00E24236">
        <w:t xml:space="preserve">additional </w:t>
      </w:r>
      <w:r w:rsidR="00083D24">
        <w:t xml:space="preserve">costs. </w:t>
      </w:r>
    </w:p>
    <w:p w14:paraId="318CC87B" w14:textId="77777777" w:rsidR="00EE12E8" w:rsidRDefault="00D05AF6" w:rsidP="00AE58E8">
      <w:pPr>
        <w:pStyle w:val="Heading1"/>
        <w:numPr>
          <w:ilvl w:val="0"/>
          <w:numId w:val="0"/>
        </w:numPr>
      </w:pPr>
      <w:r>
        <w:t>Acknowledgements</w:t>
      </w:r>
    </w:p>
    <w:p w14:paraId="00F3D374" w14:textId="77777777" w:rsidR="00D05AF6" w:rsidRDefault="00D05AF6" w:rsidP="00D05AF6">
      <w:pPr>
        <w:pStyle w:val="Firstparagraph"/>
        <w:rPr>
          <w:bCs/>
        </w:rPr>
      </w:pPr>
      <w:r>
        <w:rPr>
          <w:bCs/>
        </w:rPr>
        <w:tab/>
      </w:r>
      <w:r w:rsidRPr="00D05AF6">
        <w:rPr>
          <w:bCs/>
        </w:rPr>
        <w:t>We thank the</w:t>
      </w:r>
      <w:r w:rsidR="00887A03">
        <w:rPr>
          <w:bCs/>
        </w:rPr>
        <w:t xml:space="preserve"> Edinburgh</w:t>
      </w:r>
      <w:r w:rsidRPr="00D05AF6">
        <w:rPr>
          <w:bCs/>
        </w:rPr>
        <w:t xml:space="preserve"> NERC </w:t>
      </w:r>
      <w:r w:rsidR="00887A03">
        <w:rPr>
          <w:bCs/>
        </w:rPr>
        <w:t xml:space="preserve">E3 </w:t>
      </w:r>
      <w:r w:rsidRPr="00D05AF6">
        <w:rPr>
          <w:bCs/>
        </w:rPr>
        <w:t xml:space="preserve">DTP for funding the PhD studentship </w:t>
      </w:r>
      <w:r w:rsidR="001A40B6">
        <w:rPr>
          <w:bCs/>
        </w:rPr>
        <w:t>and</w:t>
      </w:r>
      <w:r w:rsidRPr="00D05AF6">
        <w:rPr>
          <w:bCs/>
        </w:rPr>
        <w:t xml:space="preserve"> the support offered by Operation </w:t>
      </w:r>
      <w:proofErr w:type="spellStart"/>
      <w:r w:rsidRPr="00D05AF6">
        <w:rPr>
          <w:bCs/>
        </w:rPr>
        <w:t>Wallacea</w:t>
      </w:r>
      <w:proofErr w:type="spellEnd"/>
      <w:r w:rsidRPr="00D05AF6">
        <w:rPr>
          <w:bCs/>
        </w:rPr>
        <w:t xml:space="preserve"> throughout the project </w:t>
      </w:r>
      <w:r w:rsidR="00E24236">
        <w:rPr>
          <w:bCs/>
        </w:rPr>
        <w:t>and funding that</w:t>
      </w:r>
      <w:r w:rsidRPr="00D05AF6">
        <w:rPr>
          <w:bCs/>
        </w:rPr>
        <w:t xml:space="preserve"> ma</w:t>
      </w:r>
      <w:r w:rsidR="001A40B6">
        <w:rPr>
          <w:bCs/>
        </w:rPr>
        <w:t xml:space="preserve">de fieldwork possible. </w:t>
      </w:r>
      <w:r w:rsidRPr="00D05AF6">
        <w:rPr>
          <w:bCs/>
        </w:rPr>
        <w:t xml:space="preserve">We thank </w:t>
      </w:r>
      <w:proofErr w:type="spellStart"/>
      <w:r w:rsidRPr="00D05AF6">
        <w:rPr>
          <w:bCs/>
        </w:rPr>
        <w:t>Fundatia</w:t>
      </w:r>
      <w:proofErr w:type="spellEnd"/>
      <w:r w:rsidRPr="00D05AF6">
        <w:rPr>
          <w:bCs/>
        </w:rPr>
        <w:t xml:space="preserve"> ADEPT for advice on fieldwork planning</w:t>
      </w:r>
      <w:r w:rsidR="00E24236">
        <w:rPr>
          <w:bCs/>
        </w:rPr>
        <w:t xml:space="preserve"> and </w:t>
      </w:r>
      <w:r w:rsidR="0094359B">
        <w:rPr>
          <w:bCs/>
        </w:rPr>
        <w:t>Marcela Man</w:t>
      </w:r>
      <w:r w:rsidRPr="00D05AF6">
        <w:rPr>
          <w:bCs/>
        </w:rPr>
        <w:t xml:space="preserve"> for </w:t>
      </w:r>
      <w:r w:rsidR="0094359B">
        <w:rPr>
          <w:bCs/>
        </w:rPr>
        <w:t>her</w:t>
      </w:r>
      <w:r w:rsidRPr="00D05AF6">
        <w:rPr>
          <w:bCs/>
        </w:rPr>
        <w:t xml:space="preserve"> work in survey implementation.  Finally, thanks are extended to Frazer Christie for GIS mapping.  </w:t>
      </w:r>
    </w:p>
    <w:p w14:paraId="2503C888" w14:textId="77777777" w:rsidR="00D05AF6" w:rsidRPr="00D05AF6" w:rsidRDefault="006947D5" w:rsidP="00887A03">
      <w:pPr>
        <w:pStyle w:val="Heading1"/>
        <w:numPr>
          <w:ilvl w:val="0"/>
          <w:numId w:val="0"/>
        </w:numPr>
      </w:pPr>
      <w:r>
        <w:t>References</w:t>
      </w:r>
    </w:p>
    <w:p w14:paraId="7BD86EBC" w14:textId="3EFC261E" w:rsidR="001B1F38" w:rsidRPr="001B1F38" w:rsidRDefault="00C052BF" w:rsidP="001B1F38">
      <w:pPr>
        <w:widowControl w:val="0"/>
        <w:autoSpaceDE w:val="0"/>
        <w:autoSpaceDN w:val="0"/>
        <w:adjustRightInd w:val="0"/>
        <w:spacing w:line="240" w:lineRule="auto"/>
        <w:ind w:left="640" w:hanging="640"/>
        <w:rPr>
          <w:noProof/>
          <w:sz w:val="20"/>
        </w:rPr>
      </w:pPr>
      <w:r w:rsidRPr="001A40B6">
        <w:rPr>
          <w:sz w:val="20"/>
          <w:szCs w:val="20"/>
        </w:rPr>
        <w:fldChar w:fldCharType="begin" w:fldLock="1"/>
      </w:r>
      <w:r w:rsidRPr="001A40B6">
        <w:rPr>
          <w:sz w:val="20"/>
          <w:szCs w:val="20"/>
        </w:rPr>
        <w:instrText xml:space="preserve">ADDIN Mendeley Bibliography CSL_BIBLIOGRAPHY </w:instrText>
      </w:r>
      <w:r w:rsidRPr="001A40B6">
        <w:rPr>
          <w:sz w:val="20"/>
          <w:szCs w:val="20"/>
        </w:rPr>
        <w:fldChar w:fldCharType="separate"/>
      </w:r>
      <w:r w:rsidR="001B1F38" w:rsidRPr="001B1F38">
        <w:rPr>
          <w:noProof/>
          <w:sz w:val="20"/>
        </w:rPr>
        <w:t xml:space="preserve">1. </w:t>
      </w:r>
      <w:r w:rsidR="001B1F38" w:rsidRPr="001B1F38">
        <w:rPr>
          <w:noProof/>
          <w:sz w:val="20"/>
        </w:rPr>
        <w:tab/>
        <w:t xml:space="preserve">Eisler MC, Lee MR, Tarlton JF, Martin GB, Beddington J, Dungait JA, et al. Steps to sustainable livestock. Nature. 2014;507: 32. </w:t>
      </w:r>
    </w:p>
    <w:p w14:paraId="391D1683"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2. </w:t>
      </w:r>
      <w:r w:rsidRPr="001B1F38">
        <w:rPr>
          <w:noProof/>
          <w:sz w:val="20"/>
        </w:rPr>
        <w:tab/>
        <w:t>Ahtiainen H, Pouta E. The value of genetic resources in agriculture: a meta-analysis assessing existing knowledge and future research needs. Int J Biodivers Sci Ecosyst Serv Manag. 2011;7: 27–38. doi:10.1080/21513732.2011.593557</w:t>
      </w:r>
    </w:p>
    <w:p w14:paraId="2BF56EF1"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3. </w:t>
      </w:r>
      <w:r w:rsidRPr="001B1F38">
        <w:rPr>
          <w:noProof/>
          <w:sz w:val="20"/>
        </w:rPr>
        <w:tab/>
        <w:t xml:space="preserve">FAO. The Second State of The Worlds Farm Animal Genetic Resources Report. Rome, Italy; 2015. </w:t>
      </w:r>
    </w:p>
    <w:p w14:paraId="01ADD4BE"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4. </w:t>
      </w:r>
      <w:r w:rsidRPr="001B1F38">
        <w:rPr>
          <w:noProof/>
          <w:sz w:val="20"/>
        </w:rPr>
        <w:tab/>
        <w:t xml:space="preserve">FAO. The future of food and agriculture – Trends and challenges. Rome, Italy; 2017. </w:t>
      </w:r>
    </w:p>
    <w:p w14:paraId="04C7318D"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5. </w:t>
      </w:r>
      <w:r w:rsidRPr="001B1F38">
        <w:rPr>
          <w:noProof/>
          <w:sz w:val="20"/>
        </w:rPr>
        <w:tab/>
        <w:t>Zander KK, Signorello G, De Salvo M, Gandini G, Drucker AG. Assessing the total economic value of threatened livestock breeds in Italy: Implications for conservation policy. Ecol Econ. Elsevier B.V.; 2013;93: 219–229. doi:10.1016/j.ecolecon.2013.06.002</w:t>
      </w:r>
    </w:p>
    <w:p w14:paraId="68C4AE5D"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6. </w:t>
      </w:r>
      <w:r w:rsidRPr="001B1F38">
        <w:rPr>
          <w:noProof/>
          <w:sz w:val="20"/>
        </w:rPr>
        <w:tab/>
        <w:t xml:space="preserve">Gandini GC, Villa E. Analysis of the cultural value of local livestock breeds: a methodology. J Anim Breed Genet. Wiley Online Library; 2003;120: 1–11. </w:t>
      </w:r>
    </w:p>
    <w:p w14:paraId="5C6202D7"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7. </w:t>
      </w:r>
      <w:r w:rsidRPr="001B1F38">
        <w:rPr>
          <w:noProof/>
          <w:sz w:val="20"/>
        </w:rPr>
        <w:tab/>
        <w:t xml:space="preserve">Kompan D, Klopcic M, Martyniuk E, Hiemstra SJ, Hoving AH. Overview and assessment of support measures for endangered livestock breeds: Subsibreed: Final project report. European Regional Focal Point for Animal Genetic Resources; 2014. </w:t>
      </w:r>
    </w:p>
    <w:p w14:paraId="3713DB3B"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8. </w:t>
      </w:r>
      <w:r w:rsidRPr="001B1F38">
        <w:rPr>
          <w:noProof/>
          <w:sz w:val="20"/>
        </w:rPr>
        <w:tab/>
        <w:t xml:space="preserve">Bojkovski D, Simčič M, Kompan D. Supports for local breeds in the European region–an overview. PoljoPrivreda. Poljoprivredni fakultet u Osijeku i Poljoprivredni institut Osijek; 2015;21: 7–10. </w:t>
      </w:r>
    </w:p>
    <w:p w14:paraId="0FCE3A35"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9. </w:t>
      </w:r>
      <w:r w:rsidRPr="001B1F38">
        <w:rPr>
          <w:noProof/>
          <w:sz w:val="20"/>
        </w:rPr>
        <w:tab/>
        <w:t xml:space="preserve">Naidoo R, Balmford A, Ferraro PJ, Polasky S, Ricketts TH, Rouget M. Integrating economic costs into conservation planning. Trends Ecol Evol. Elsevier; 2006;21: 681–687. </w:t>
      </w:r>
    </w:p>
    <w:p w14:paraId="759BB993"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10. </w:t>
      </w:r>
      <w:r w:rsidRPr="001B1F38">
        <w:rPr>
          <w:noProof/>
          <w:sz w:val="20"/>
        </w:rPr>
        <w:tab/>
        <w:t xml:space="preserve">Popescu A, Alecu IN, Dinu TA, Stoian E, Condei R, Ciocan H. Farm Structure and Land Concentration in Romania and the European Union’s Agriculture. Agric Agric Sci Procedia. Elsevier; 2016;10: 566–577. </w:t>
      </w:r>
    </w:p>
    <w:p w14:paraId="722B30B0"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11. </w:t>
      </w:r>
      <w:r w:rsidRPr="001B1F38">
        <w:rPr>
          <w:noProof/>
          <w:sz w:val="20"/>
        </w:rPr>
        <w:tab/>
        <w:t>Eurostat. Romania agricultural census [Internet]. 2010. Available: http://ec.europa.eu/eurostat/statistics-explained/index.php/Agricultural_census_in_Romania</w:t>
      </w:r>
    </w:p>
    <w:p w14:paraId="7DF7CC8A"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12. </w:t>
      </w:r>
      <w:r w:rsidRPr="001B1F38">
        <w:rPr>
          <w:noProof/>
          <w:sz w:val="20"/>
        </w:rPr>
        <w:tab/>
        <w:t xml:space="preserve">Sutcliffe L, Akeroyd J, Page N, Popa R. Combining approaches to support high nature value Farmland in southern Transylvania, Romania. Hacquetia. 2015;14: 53–63. </w:t>
      </w:r>
    </w:p>
    <w:p w14:paraId="266ECD09"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13. </w:t>
      </w:r>
      <w:r w:rsidRPr="001B1F38">
        <w:rPr>
          <w:noProof/>
          <w:sz w:val="20"/>
        </w:rPr>
        <w:tab/>
        <w:t xml:space="preserve">Sutcliffe L, Paulini I, Jones G, Marggraf R, Page N. Pastoral commons use in Romania and the role of the Common Agricultural Policy. Int J Commons. 2013;7. </w:t>
      </w:r>
    </w:p>
    <w:p w14:paraId="03BC9256"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14. </w:t>
      </w:r>
      <w:r w:rsidRPr="001B1F38">
        <w:rPr>
          <w:noProof/>
          <w:sz w:val="20"/>
        </w:rPr>
        <w:tab/>
        <w:t xml:space="preserve">Draganescu C. Romanian strategy for a sustainable management of farm animal genetic resources. 2003; </w:t>
      </w:r>
    </w:p>
    <w:p w14:paraId="7446AC54"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15. </w:t>
      </w:r>
      <w:r w:rsidRPr="001B1F38">
        <w:rPr>
          <w:noProof/>
          <w:sz w:val="20"/>
        </w:rPr>
        <w:tab/>
        <w:t>FAO. Domestic Animal Diversity Information System (DAD-IS) [Internet]. 2018 [cited 26 Mar 2018]. Available: http://www.fao.org/dad-is/en/</w:t>
      </w:r>
    </w:p>
    <w:p w14:paraId="564E1078"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16. </w:t>
      </w:r>
      <w:r w:rsidRPr="001B1F38">
        <w:rPr>
          <w:noProof/>
          <w:sz w:val="20"/>
        </w:rPr>
        <w:tab/>
        <w:t>Cicia G, D’Ercole E, Marino D. Costs and benefits of preserving farm animal genetic resources from extinction: CVM and Bio-economic model for valuing a conservation program for the Italian Pentro horse. Ecol Econ. 2003;45: 445–459. doi:10.1016/S0921-8009(03)00096-X</w:t>
      </w:r>
    </w:p>
    <w:p w14:paraId="0BDAB279"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17. </w:t>
      </w:r>
      <w:r w:rsidRPr="001B1F38">
        <w:rPr>
          <w:noProof/>
          <w:sz w:val="20"/>
        </w:rPr>
        <w:tab/>
        <w:t xml:space="preserve">Gasson R. Goals and values of farmers. J Agric Econ. Wiley Online Library; 1973;24: 521–542. </w:t>
      </w:r>
    </w:p>
    <w:p w14:paraId="5FFD8E7E"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18. </w:t>
      </w:r>
      <w:r w:rsidRPr="001B1F38">
        <w:rPr>
          <w:noProof/>
          <w:sz w:val="20"/>
        </w:rPr>
        <w:tab/>
        <w:t xml:space="preserve">Ilbery BW. Goals and values of hop farmers. Trans Inst Br Geogr. JSTOR; 1983; 329–341. </w:t>
      </w:r>
    </w:p>
    <w:p w14:paraId="1D505D01"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19. </w:t>
      </w:r>
      <w:r w:rsidRPr="001B1F38">
        <w:rPr>
          <w:noProof/>
          <w:sz w:val="20"/>
        </w:rPr>
        <w:tab/>
        <w:t>Burton R, Kuczera C, Schwarz G. Exploring Farmers’ Cultural Resistance to Voluntary Agri</w:t>
      </w:r>
      <w:r w:rsidRPr="001B1F38">
        <w:rPr>
          <w:rFonts w:ascii="Cambria Math" w:hAnsi="Cambria Math" w:cs="Cambria Math"/>
          <w:noProof/>
          <w:sz w:val="20"/>
        </w:rPr>
        <w:t>‐</w:t>
      </w:r>
      <w:r w:rsidRPr="001B1F38">
        <w:rPr>
          <w:noProof/>
          <w:sz w:val="20"/>
        </w:rPr>
        <w:t xml:space="preserve">environmental Schemes. Sociol Ruralis. Wiley Online Library; 2008;48: 16–37. </w:t>
      </w:r>
    </w:p>
    <w:p w14:paraId="2F0CB20D"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20. </w:t>
      </w:r>
      <w:r w:rsidRPr="001B1F38">
        <w:rPr>
          <w:noProof/>
          <w:sz w:val="20"/>
        </w:rPr>
        <w:tab/>
        <w:t xml:space="preserve">Louviere JJ, Hensher DA, Swait JD. Stated choice methods: analysis and applications. Cambridge University Press; 2000. </w:t>
      </w:r>
    </w:p>
    <w:p w14:paraId="15176987"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21. </w:t>
      </w:r>
      <w:r w:rsidRPr="001B1F38">
        <w:rPr>
          <w:noProof/>
          <w:sz w:val="20"/>
        </w:rPr>
        <w:tab/>
        <w:t xml:space="preserve">Greiner R. Factors influencing farmers’ participation in contractual biodiversity conservation: a choice experiment with northern Australian pastoralists. Aust J Agric Resour Econ. Wiley Online Library; 2015; </w:t>
      </w:r>
    </w:p>
    <w:p w14:paraId="3E381A7D"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22. </w:t>
      </w:r>
      <w:r w:rsidRPr="001B1F38">
        <w:rPr>
          <w:noProof/>
          <w:sz w:val="20"/>
        </w:rPr>
        <w:tab/>
        <w:t xml:space="preserve">Ruto E, Garrod G. Investigating farmers’ preferences for the design of agri-environment schemes: a choice experiment approach. J Environ Plan Manag. Taylor &amp; Francis; 2009;52: 631–647. </w:t>
      </w:r>
    </w:p>
    <w:p w14:paraId="095CFAF7"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23. </w:t>
      </w:r>
      <w:r w:rsidRPr="001B1F38">
        <w:rPr>
          <w:noProof/>
          <w:sz w:val="20"/>
        </w:rPr>
        <w:tab/>
        <w:t xml:space="preserve">Broch SW, Vedel SE. Heterogeneity in landowners’ agri-environmental scheme preferences. Proceedings of the Economic Council Conference on Environmental Economics. 2010. </w:t>
      </w:r>
    </w:p>
    <w:p w14:paraId="4F148921"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24. </w:t>
      </w:r>
      <w:r w:rsidRPr="001B1F38">
        <w:rPr>
          <w:noProof/>
          <w:sz w:val="20"/>
        </w:rPr>
        <w:tab/>
        <w:t xml:space="preserve">Ducos G, Dupraz P, Bonnieux F. Agri-environment contract adoption under fixed and variable compliance costs. J Environ Plan Manag. Taylor &amp; Francis; 2009;52: 669–687. </w:t>
      </w:r>
    </w:p>
    <w:p w14:paraId="61DDA80E"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25. </w:t>
      </w:r>
      <w:r w:rsidRPr="001B1F38">
        <w:rPr>
          <w:noProof/>
          <w:sz w:val="20"/>
        </w:rPr>
        <w:tab/>
        <w:t>Espinosa</w:t>
      </w:r>
      <w:r w:rsidRPr="001B1F38">
        <w:rPr>
          <w:rFonts w:ascii="Cambria Math" w:hAnsi="Cambria Math" w:cs="Cambria Math"/>
          <w:noProof/>
          <w:sz w:val="20"/>
        </w:rPr>
        <w:t>‐</w:t>
      </w:r>
      <w:r w:rsidRPr="001B1F38">
        <w:rPr>
          <w:noProof/>
          <w:sz w:val="20"/>
        </w:rPr>
        <w:t>Goded M, Barreiro</w:t>
      </w:r>
      <w:r w:rsidRPr="001B1F38">
        <w:rPr>
          <w:rFonts w:ascii="Cambria Math" w:hAnsi="Cambria Math" w:cs="Cambria Math"/>
          <w:noProof/>
          <w:sz w:val="20"/>
        </w:rPr>
        <w:t>‐</w:t>
      </w:r>
      <w:r w:rsidRPr="001B1F38">
        <w:rPr>
          <w:noProof/>
          <w:sz w:val="20"/>
        </w:rPr>
        <w:t>Hurlé J, Ruto E. What do farmers want from Agri</w:t>
      </w:r>
      <w:r w:rsidRPr="001B1F38">
        <w:rPr>
          <w:rFonts w:ascii="Cambria Math" w:hAnsi="Cambria Math" w:cs="Cambria Math"/>
          <w:noProof/>
          <w:sz w:val="20"/>
        </w:rPr>
        <w:t>‐</w:t>
      </w:r>
      <w:r w:rsidRPr="001B1F38">
        <w:rPr>
          <w:noProof/>
          <w:sz w:val="20"/>
        </w:rPr>
        <w:t xml:space="preserve">environmental scheme design? A choice experiment approach. J Agric Econ. Wiley Online Library; 2010;61: 259–273. </w:t>
      </w:r>
    </w:p>
    <w:p w14:paraId="0F84FE9A"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26. </w:t>
      </w:r>
      <w:r w:rsidRPr="001B1F38">
        <w:rPr>
          <w:noProof/>
          <w:sz w:val="20"/>
        </w:rPr>
        <w:tab/>
        <w:t xml:space="preserve">Lienhoop N, Brouwer R. Agri-environmental policy valuation: Farmers’ contract design preferences for afforestation schemes. Land use policy. Elsevier; 2015;42: 568–577. </w:t>
      </w:r>
    </w:p>
    <w:p w14:paraId="7C28016E"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27. </w:t>
      </w:r>
      <w:r w:rsidRPr="001B1F38">
        <w:rPr>
          <w:noProof/>
          <w:sz w:val="20"/>
        </w:rPr>
        <w:tab/>
        <w:t xml:space="preserve">Oszlányi J, Grodzińska K, Badea O, Shparyk Y. Nature conservation in Central and Eastern Europe with a special emphasis on the Carpathian Mountains. Environ Pollut. Elsevier; 2004;130: 127–134. </w:t>
      </w:r>
    </w:p>
    <w:p w14:paraId="25CBCE9A"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28. </w:t>
      </w:r>
      <w:r w:rsidRPr="001B1F38">
        <w:rPr>
          <w:noProof/>
          <w:sz w:val="20"/>
        </w:rPr>
        <w:tab/>
        <w:t xml:space="preserve">Page N. Personal Communication concerning uptake of Romanian RDP Option for conservation of rare breeds. 2015. </w:t>
      </w:r>
    </w:p>
    <w:p w14:paraId="16C1A42B"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29. </w:t>
      </w:r>
      <w:r w:rsidRPr="001B1F38">
        <w:rPr>
          <w:noProof/>
          <w:sz w:val="20"/>
        </w:rPr>
        <w:tab/>
        <w:t xml:space="preserve">Fischer J, Hartel T, Kuemmerle T. Conservation policy in traditional farming landscapes. Conserv Lett. Wiley Online Library; 2012;5: 167–175. </w:t>
      </w:r>
    </w:p>
    <w:p w14:paraId="1DC3BE45"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30. </w:t>
      </w:r>
      <w:r w:rsidRPr="001B1F38">
        <w:rPr>
          <w:noProof/>
          <w:sz w:val="20"/>
        </w:rPr>
        <w:tab/>
        <w:t>Mikulcak F, Newig J, Milcu AI, Hartel T, Fischer J. Integrating Rural Development and Biodiversity Conservation in Central Romania. Environ Conserv. 2013;40: 129–137. doi:10.1017/S0376892912000392</w:t>
      </w:r>
    </w:p>
    <w:p w14:paraId="79671CD4"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31. </w:t>
      </w:r>
      <w:r w:rsidRPr="001B1F38">
        <w:rPr>
          <w:noProof/>
          <w:sz w:val="20"/>
        </w:rPr>
        <w:tab/>
        <w:t xml:space="preserve">Page N, Popa R, Gherghiceanu C, Balint L. Linking High Nature Value Grasslands to Small-Scale Farmer Incomes: Târnava Mare, Romania. Mt Hay Meadows Hotspots Byodiversity Tradit Cult Ghimeş. 2011; </w:t>
      </w:r>
    </w:p>
    <w:p w14:paraId="03C9E0F6"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32. </w:t>
      </w:r>
      <w:r w:rsidRPr="001B1F38">
        <w:rPr>
          <w:noProof/>
          <w:sz w:val="20"/>
        </w:rPr>
        <w:tab/>
        <w:t xml:space="preserve">Gherghinescu O. Poverty and social exclusion in rural areas: Romania. 2008. </w:t>
      </w:r>
    </w:p>
    <w:p w14:paraId="72C7FF14"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33. </w:t>
      </w:r>
      <w:r w:rsidRPr="001B1F38">
        <w:rPr>
          <w:noProof/>
          <w:sz w:val="20"/>
        </w:rPr>
        <w:tab/>
        <w:t xml:space="preserve">Christensen T, Pedersen AB, Nielsen HO, Mørkbak MR, Hasler B, Denver S. Determinants of farmers’ willingness to participate in subsidy schemes for pesticide-free buffer zones—A choice experiment study. Ecol Econ. Elsevier; 2011;70: 1558–1564. </w:t>
      </w:r>
    </w:p>
    <w:p w14:paraId="7D918791"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34. </w:t>
      </w:r>
      <w:r w:rsidRPr="001B1F38">
        <w:rPr>
          <w:noProof/>
          <w:sz w:val="20"/>
        </w:rPr>
        <w:tab/>
        <w:t xml:space="preserve">Crabbe M, Vandebroek ML. Using appropriate prior information to eliminate choice sets with a dominant alternative from D-efficient designs. 2011; </w:t>
      </w:r>
    </w:p>
    <w:p w14:paraId="530AB5B1"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35. </w:t>
      </w:r>
      <w:r w:rsidRPr="001B1F38">
        <w:rPr>
          <w:noProof/>
          <w:sz w:val="20"/>
        </w:rPr>
        <w:tab/>
        <w:t xml:space="preserve">Metrics C. Ngene 1.1 User Manual and Reference Guide. Sydney, Aust ChoiceMetrics. 2012; </w:t>
      </w:r>
    </w:p>
    <w:p w14:paraId="5CE9366B"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36. </w:t>
      </w:r>
      <w:r w:rsidRPr="001B1F38">
        <w:rPr>
          <w:noProof/>
          <w:sz w:val="20"/>
        </w:rPr>
        <w:tab/>
        <w:t xml:space="preserve">Hensher DA. How do respondents process stated choice experiments? Attribute consideration under varying information load. J Appl Econom. Wiley Online Library; 2006;21: 861–878. </w:t>
      </w:r>
    </w:p>
    <w:p w14:paraId="79D98F05"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37. </w:t>
      </w:r>
      <w:r w:rsidRPr="001B1F38">
        <w:rPr>
          <w:noProof/>
          <w:sz w:val="20"/>
        </w:rPr>
        <w:tab/>
        <w:t xml:space="preserve">Lancaster KJ. A new approach to consumer theory. J Polit Econ. JSTOR; 1966; 132–157. </w:t>
      </w:r>
    </w:p>
    <w:p w14:paraId="2A509F17"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38. </w:t>
      </w:r>
      <w:r w:rsidRPr="001B1F38">
        <w:rPr>
          <w:noProof/>
          <w:sz w:val="20"/>
        </w:rPr>
        <w:tab/>
        <w:t xml:space="preserve">Luce RD. Individual choice behavior: A theoretical analysis. Courier Corporation; 2005. </w:t>
      </w:r>
    </w:p>
    <w:p w14:paraId="71F3FAF6"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39. </w:t>
      </w:r>
      <w:r w:rsidRPr="001B1F38">
        <w:rPr>
          <w:noProof/>
          <w:sz w:val="20"/>
        </w:rPr>
        <w:tab/>
        <w:t xml:space="preserve">McFadden D. Conditional logit analysis of qualitative choice behavior. Institute of Urban and Regional Development, University of California; 1973; </w:t>
      </w:r>
    </w:p>
    <w:p w14:paraId="37EFA5C1"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40. </w:t>
      </w:r>
      <w:r w:rsidRPr="001B1F38">
        <w:rPr>
          <w:noProof/>
          <w:sz w:val="20"/>
        </w:rPr>
        <w:tab/>
        <w:t xml:space="preserve">Holmes TP, Adamowicz WL, Carlsson F. Choice experiments. A Primer on Nonmarket Valuation. Springer; 2017. pp. 133–186. </w:t>
      </w:r>
    </w:p>
    <w:p w14:paraId="7FB6B6A6"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41. </w:t>
      </w:r>
      <w:r w:rsidRPr="001B1F38">
        <w:rPr>
          <w:noProof/>
          <w:sz w:val="20"/>
        </w:rPr>
        <w:tab/>
        <w:t xml:space="preserve">Hensher DA, Rose JM, Greene WH. Applied choice analysis: a primer. Cambridge University Press; 2005. </w:t>
      </w:r>
    </w:p>
    <w:p w14:paraId="1F8A00D5"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42. </w:t>
      </w:r>
      <w:r w:rsidRPr="001B1F38">
        <w:rPr>
          <w:noProof/>
          <w:sz w:val="20"/>
        </w:rPr>
        <w:tab/>
        <w:t xml:space="preserve">European Commission. European Commission DG Agriculture and Rural Development. Brussels; 2012. </w:t>
      </w:r>
    </w:p>
    <w:p w14:paraId="0C4EAEE5"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43. </w:t>
      </w:r>
      <w:r w:rsidRPr="001B1F38">
        <w:rPr>
          <w:noProof/>
          <w:sz w:val="20"/>
        </w:rPr>
        <w:tab/>
        <w:t xml:space="preserve">National Institute of Statistics. Press Release No. 159 of July 4th 2013 of the final results population and housing census 2011. 2013. </w:t>
      </w:r>
    </w:p>
    <w:p w14:paraId="41982D8E"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44. </w:t>
      </w:r>
      <w:r w:rsidRPr="001B1F38">
        <w:rPr>
          <w:noProof/>
          <w:sz w:val="20"/>
        </w:rPr>
        <w:tab/>
        <w:t xml:space="preserve">National Institute of Statistics. Press Release No. 135 of June 5th 2015. Household income and expenditure in 2014 Family Budget Survey. Bucharest, Romania.; 2015. </w:t>
      </w:r>
    </w:p>
    <w:p w14:paraId="06187A6E"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45. </w:t>
      </w:r>
      <w:r w:rsidRPr="001B1F38">
        <w:rPr>
          <w:noProof/>
          <w:sz w:val="20"/>
        </w:rPr>
        <w:tab/>
        <w:t xml:space="preserve">Leroy G, Baumung R, Boettcher P, Besbes B, From T, Hoffmann I. Animal genetic resources diversity and ecosystem services. Glob Food Sec. Elsevier; 2018; </w:t>
      </w:r>
    </w:p>
    <w:p w14:paraId="741D7944"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46. </w:t>
      </w:r>
      <w:r w:rsidRPr="001B1F38">
        <w:rPr>
          <w:noProof/>
          <w:sz w:val="20"/>
        </w:rPr>
        <w:tab/>
        <w:t xml:space="preserve">Tesfaye A, Brouwer R. Testing participation constraints in contract design for sustainable soil conservation in Ethiopia. Ecol Econ. Elsevier; 2012;73: 168–178. </w:t>
      </w:r>
    </w:p>
    <w:p w14:paraId="29C22575"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47. </w:t>
      </w:r>
      <w:r w:rsidRPr="001B1F38">
        <w:rPr>
          <w:noProof/>
          <w:sz w:val="20"/>
        </w:rPr>
        <w:tab/>
        <w:t xml:space="preserve">Santos R, Clemente P, Brouwer R, Antunes P, Pinto R. Landowner preferences for agri-environmental agreements to conserve the montado ecosystem in Portugal. Ecol Econ. Elsevier; 2015;118: 159–167. </w:t>
      </w:r>
    </w:p>
    <w:p w14:paraId="1823C7CF"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48. </w:t>
      </w:r>
      <w:r w:rsidRPr="001B1F38">
        <w:rPr>
          <w:noProof/>
          <w:sz w:val="20"/>
        </w:rPr>
        <w:tab/>
        <w:t xml:space="preserve">Tudor MM, Alexandri C. Structural Changes in Romanian Farm Management and their Impact on Economic Performances. Procedia Econ Financ. Elsevier; 2015;22: 747–754. </w:t>
      </w:r>
    </w:p>
    <w:p w14:paraId="2FB4FC8F"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49. </w:t>
      </w:r>
      <w:r w:rsidRPr="001B1F38">
        <w:rPr>
          <w:noProof/>
          <w:sz w:val="20"/>
        </w:rPr>
        <w:tab/>
        <w:t xml:space="preserve">Kosoy N, Corbera E, Brown K. Participation in payments for ecosystem services: case studies from the Lacandon rainforest, Mexico. Geoforum. Elsevier; 2008;39: 2073–2083. </w:t>
      </w:r>
    </w:p>
    <w:p w14:paraId="4D49C1CE"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50. </w:t>
      </w:r>
      <w:r w:rsidRPr="001B1F38">
        <w:rPr>
          <w:noProof/>
          <w:sz w:val="20"/>
        </w:rPr>
        <w:tab/>
        <w:t xml:space="preserve">Heyman J, Ariely D. Effort for payment: A tale of two markets. Psychol Sci. SAGE Publications Sage CA: Los Angeles, CA; 2004;15: 787–793. </w:t>
      </w:r>
    </w:p>
    <w:p w14:paraId="219CDD18"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51. </w:t>
      </w:r>
      <w:r w:rsidRPr="001B1F38">
        <w:rPr>
          <w:noProof/>
          <w:sz w:val="20"/>
        </w:rPr>
        <w:tab/>
        <w:t xml:space="preserve">De Snoo GR, Herzon I, Staats H, Burton RJF, Schindler S, van Dijk J, et al. Toward effective nature conservation on farmland: making farmers matter. Conserv Lett. Wiley Online Library; 2013;6: 66–72. </w:t>
      </w:r>
    </w:p>
    <w:p w14:paraId="19DAB2B8"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52. </w:t>
      </w:r>
      <w:r w:rsidRPr="001B1F38">
        <w:rPr>
          <w:noProof/>
          <w:sz w:val="20"/>
        </w:rPr>
        <w:tab/>
        <w:t xml:space="preserve">Gorton M, Hubbard C, Hubbard L. The folly of European Union policy transfer: why the Common Agricultural Policy (CAP) does not fit Central and Eastern Europe. Reg Stud. Taylor &amp; Francis; 2009;43: 1305–1317. </w:t>
      </w:r>
    </w:p>
    <w:p w14:paraId="7606FDE1"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53. </w:t>
      </w:r>
      <w:r w:rsidRPr="001B1F38">
        <w:rPr>
          <w:noProof/>
          <w:sz w:val="20"/>
        </w:rPr>
        <w:tab/>
        <w:t xml:space="preserve">Narloch U, Drucker AG, Pascual U. What role for cooperation in conservation tenders? Paying farmer groups in the High Andes. Land use policy. Elsevier; 2017;63: 659–671. </w:t>
      </w:r>
    </w:p>
    <w:p w14:paraId="0546940F"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54. </w:t>
      </w:r>
      <w:r w:rsidRPr="001B1F38">
        <w:rPr>
          <w:noProof/>
          <w:sz w:val="20"/>
        </w:rPr>
        <w:tab/>
        <w:t>Defrancesco E, Gatto P, Runge F, Trestini S. Factors affecting farmers’ participation in agri</w:t>
      </w:r>
      <w:r w:rsidRPr="001B1F38">
        <w:rPr>
          <w:rFonts w:ascii="Cambria Math" w:hAnsi="Cambria Math" w:cs="Cambria Math"/>
          <w:noProof/>
          <w:sz w:val="20"/>
        </w:rPr>
        <w:t>‐</w:t>
      </w:r>
      <w:r w:rsidRPr="001B1F38">
        <w:rPr>
          <w:noProof/>
          <w:sz w:val="20"/>
        </w:rPr>
        <w:t xml:space="preserve">environmental measures: A Northern Italian perspective. J Agric Econ. Wiley Online Library; 2008;59: 114–131. </w:t>
      </w:r>
    </w:p>
    <w:p w14:paraId="7FAAA58A"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55. </w:t>
      </w:r>
      <w:r w:rsidRPr="001B1F38">
        <w:rPr>
          <w:noProof/>
          <w:sz w:val="20"/>
        </w:rPr>
        <w:tab/>
        <w:t xml:space="preserve">Wossink GAA, van Wenum JH. Biodiversity conservation by farmers: analysis of actual and contingent participation. Eur Rev Agric Econ. Oxford University Press; 2003;30: 461–485. </w:t>
      </w:r>
    </w:p>
    <w:p w14:paraId="509D91C6"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56. </w:t>
      </w:r>
      <w:r w:rsidRPr="001B1F38">
        <w:rPr>
          <w:noProof/>
          <w:sz w:val="20"/>
        </w:rPr>
        <w:tab/>
        <w:t xml:space="preserve">Dupraz P, Vanslembrouck I, Bonnieux F, Van Huylenbroeck G. Farmers’ participation in European agri-environmental policies. Zaragoza (Spain). 2002;28: 31. </w:t>
      </w:r>
    </w:p>
    <w:p w14:paraId="47EE2F52"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57. </w:t>
      </w:r>
      <w:r w:rsidRPr="001B1F38">
        <w:rPr>
          <w:noProof/>
          <w:sz w:val="20"/>
        </w:rPr>
        <w:tab/>
        <w:t xml:space="preserve">Adams VM, Pressey RL, Stoeckl N. Estimating landholders’ probability of participating in a stewardship program, and the implications for spatial conservation priorities. PLoS One. Public Library of Science; 2014;9: e97941. </w:t>
      </w:r>
    </w:p>
    <w:p w14:paraId="179A4731"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58. </w:t>
      </w:r>
      <w:r w:rsidRPr="001B1F38">
        <w:rPr>
          <w:noProof/>
          <w:sz w:val="20"/>
        </w:rPr>
        <w:tab/>
        <w:t>Pattison J, Drucker  a. G, Anderson S. The cost of conserving livestock diversity? Incentive measures and conservation options for maintaining indigenous Pelón pigs in Yucatan, Mexico. Trop Anim Health Prod. 2007;39: 339–353. doi:10.1007/s11250-007-9022-4</w:t>
      </w:r>
    </w:p>
    <w:p w14:paraId="14A9D395"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59. </w:t>
      </w:r>
      <w:r w:rsidRPr="001B1F38">
        <w:rPr>
          <w:noProof/>
          <w:sz w:val="20"/>
        </w:rPr>
        <w:tab/>
        <w:t xml:space="preserve">Shortall S. Are rural development programmes socially inclusive? Social inclusion, civic engagement, participation, and social capital: Exploring the differences. J Rural Stud. Elsevier; 2008;24: 450–457. </w:t>
      </w:r>
    </w:p>
    <w:p w14:paraId="5226B81F"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60. </w:t>
      </w:r>
      <w:r w:rsidRPr="001B1F38">
        <w:rPr>
          <w:noProof/>
          <w:sz w:val="20"/>
        </w:rPr>
        <w:tab/>
        <w:t xml:space="preserve">Milcu AI, Sherren K, Hanspach J, Abson D, Fischer J. Navigating conflicting landscape aspirations: Application of a photo-based Q-method in Transylvania (Central Romania). Land use policy. Elsevier; 2014;41: 408–422. </w:t>
      </w:r>
    </w:p>
    <w:p w14:paraId="3272518F"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61. </w:t>
      </w:r>
      <w:r w:rsidRPr="001B1F38">
        <w:rPr>
          <w:noProof/>
          <w:sz w:val="20"/>
        </w:rPr>
        <w:tab/>
        <w:t xml:space="preserve">Bhatia AK, Jain A, Sadana DK, Gokhale SB, Bhagat RL. Phenotypic identification of farm animal genetic resources using computer learning with scoring function. Comput Electron Agric. Elsevier; 2010;73: 37–43. </w:t>
      </w:r>
    </w:p>
    <w:p w14:paraId="66AF9BAF"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62. </w:t>
      </w:r>
      <w:r w:rsidRPr="001B1F38">
        <w:rPr>
          <w:noProof/>
          <w:sz w:val="20"/>
        </w:rPr>
        <w:tab/>
        <w:t xml:space="preserve">Programul National De Dezvoltare Rurala. National Rural Development Programme for the 2014 – 2020 period. Bucharesti, Romania; 2014. </w:t>
      </w:r>
    </w:p>
    <w:p w14:paraId="79F48660"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63. </w:t>
      </w:r>
      <w:r w:rsidRPr="001B1F38">
        <w:rPr>
          <w:noProof/>
          <w:sz w:val="20"/>
        </w:rPr>
        <w:tab/>
        <w:t xml:space="preserve">Fundatia ADEPT. Fundatia ADEPT Transilvania 10 year report 2004-2014. Sighisoara, Romania; 2014. </w:t>
      </w:r>
    </w:p>
    <w:p w14:paraId="34D4101B"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64. </w:t>
      </w:r>
      <w:r w:rsidRPr="001B1F38">
        <w:rPr>
          <w:noProof/>
          <w:sz w:val="20"/>
        </w:rPr>
        <w:tab/>
        <w:t>Swift MJ, Izac AMN, van Noordwijk M. Biodiversity and ecosystem services in agricultural landscapes—are we asking the right questions? Agric Ecosyst Environ. 2004;104: 113–134. doi:http://dx.doi.org/10.1016/j.agee.2004.01.013</w:t>
      </w:r>
    </w:p>
    <w:p w14:paraId="467A9F9E"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65. </w:t>
      </w:r>
      <w:r w:rsidRPr="001B1F38">
        <w:rPr>
          <w:noProof/>
          <w:sz w:val="20"/>
        </w:rPr>
        <w:tab/>
        <w:t xml:space="preserve">Narloch U, Pascual U, Drucker AG. Cost-effectiveness targeting under multiple conservation goals and equity considerations in the Andes. Environ Conserv. Cambridge Univ Press; 2011;38: 417–425. </w:t>
      </w:r>
    </w:p>
    <w:p w14:paraId="694A58FF"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66. </w:t>
      </w:r>
      <w:r w:rsidRPr="001B1F38">
        <w:rPr>
          <w:noProof/>
          <w:sz w:val="20"/>
        </w:rPr>
        <w:tab/>
        <w:t xml:space="preserve">Natural England. Agricultural Biodiversity. Higher level stewardship options. April 2014. 2014. </w:t>
      </w:r>
    </w:p>
    <w:p w14:paraId="64451E5A"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67. </w:t>
      </w:r>
      <w:r w:rsidRPr="001B1F38">
        <w:rPr>
          <w:noProof/>
          <w:sz w:val="20"/>
        </w:rPr>
        <w:tab/>
        <w:t xml:space="preserve">Henle K, Alard D, Clitherow J, Cobb P, Firbank L, Kull T, et al. Identifying and managing the conflicts between agriculture and biodiversity conservation in Europe–A review. Agric Ecosyst Environ. Elsevier; 2008;124: 60–71. </w:t>
      </w:r>
    </w:p>
    <w:p w14:paraId="4AAA5C3B"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68. </w:t>
      </w:r>
      <w:r w:rsidRPr="001B1F38">
        <w:rPr>
          <w:noProof/>
          <w:sz w:val="20"/>
        </w:rPr>
        <w:tab/>
        <w:t xml:space="preserve">Hoffmann I, From T, Boerma D. Ecosystem Services Provided By Livestock Keepers and Breeds , With Special Consideration To The Contributions Of Small-Scale Livestock Keepers and Pastoralists. Rome; 2014. </w:t>
      </w:r>
    </w:p>
    <w:p w14:paraId="04A10EBE"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69. </w:t>
      </w:r>
      <w:r w:rsidRPr="001B1F38">
        <w:rPr>
          <w:noProof/>
          <w:sz w:val="20"/>
        </w:rPr>
        <w:tab/>
        <w:t xml:space="preserve">Pagiola S, Rios AR, Arcenas A. Poor household participation in payments for environmental services: Lessons from the Silvopastoral Project in Quindío, Colombia. Environ Resour Econ. Springer; 2010;47: 371–394. </w:t>
      </w:r>
    </w:p>
    <w:p w14:paraId="31BF3131"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70. </w:t>
      </w:r>
      <w:r w:rsidRPr="001B1F38">
        <w:rPr>
          <w:noProof/>
          <w:sz w:val="20"/>
        </w:rPr>
        <w:tab/>
        <w:t xml:space="preserve">Train KE. Discrete choice methods with simulation. Cambridge university press; 2009. </w:t>
      </w:r>
    </w:p>
    <w:p w14:paraId="0ECEF80D"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71. </w:t>
      </w:r>
      <w:r w:rsidRPr="001B1F38">
        <w:rPr>
          <w:noProof/>
          <w:sz w:val="20"/>
        </w:rPr>
        <w:tab/>
        <w:t xml:space="preserve">Mariel P, De Ayala A, Hoyos D, Abdullah S. Selecting random parameters in discrete choice experiment for environmental valuation: A simulation experiment. J choice Model. Elsevier; 2013;7: 44–57. </w:t>
      </w:r>
    </w:p>
    <w:p w14:paraId="350EB6A2"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72. </w:t>
      </w:r>
      <w:r w:rsidRPr="001B1F38">
        <w:rPr>
          <w:noProof/>
          <w:sz w:val="20"/>
        </w:rPr>
        <w:tab/>
        <w:t xml:space="preserve">Christie M, Remoundou K, Siwicka E, Wainwright W. Valuing marine and coastal ecosystem service benefits: Case study of St Vincent and the Grenadines’ proposed marine protected areas. Ecosyst Serv. Elsevier; 2015;11: 115–127. </w:t>
      </w:r>
    </w:p>
    <w:p w14:paraId="10812944" w14:textId="77777777" w:rsidR="001B1F38" w:rsidRPr="001B1F38" w:rsidRDefault="001B1F38" w:rsidP="001B1F38">
      <w:pPr>
        <w:widowControl w:val="0"/>
        <w:autoSpaceDE w:val="0"/>
        <w:autoSpaceDN w:val="0"/>
        <w:adjustRightInd w:val="0"/>
        <w:spacing w:line="240" w:lineRule="auto"/>
        <w:ind w:left="640" w:hanging="640"/>
        <w:rPr>
          <w:noProof/>
          <w:sz w:val="20"/>
        </w:rPr>
      </w:pPr>
      <w:r w:rsidRPr="001B1F38">
        <w:rPr>
          <w:noProof/>
          <w:sz w:val="20"/>
        </w:rPr>
        <w:t xml:space="preserve">73. </w:t>
      </w:r>
      <w:r w:rsidRPr="001B1F38">
        <w:rPr>
          <w:noProof/>
          <w:sz w:val="20"/>
        </w:rPr>
        <w:tab/>
        <w:t>Bech M, Gyrd</w:t>
      </w:r>
      <w:r w:rsidRPr="001B1F38">
        <w:rPr>
          <w:rFonts w:ascii="Cambria Math" w:hAnsi="Cambria Math" w:cs="Cambria Math"/>
          <w:noProof/>
          <w:sz w:val="20"/>
        </w:rPr>
        <w:t>‐</w:t>
      </w:r>
      <w:r w:rsidRPr="001B1F38">
        <w:rPr>
          <w:noProof/>
          <w:sz w:val="20"/>
        </w:rPr>
        <w:t xml:space="preserve">Hansen D. Effects coding in discrete choice experiments. Health Econ. Wiley Online Library; 2005;14: 1079–1083. </w:t>
      </w:r>
    </w:p>
    <w:p w14:paraId="4BB6C362" w14:textId="3CB467EB" w:rsidR="001D69F3" w:rsidRPr="00357A88" w:rsidRDefault="00C052BF" w:rsidP="001B1F38">
      <w:pPr>
        <w:widowControl w:val="0"/>
        <w:autoSpaceDE w:val="0"/>
        <w:autoSpaceDN w:val="0"/>
        <w:adjustRightInd w:val="0"/>
        <w:spacing w:line="240" w:lineRule="auto"/>
        <w:ind w:left="640" w:hanging="640"/>
      </w:pPr>
      <w:r w:rsidRPr="001A40B6">
        <w:rPr>
          <w:sz w:val="20"/>
          <w:szCs w:val="20"/>
        </w:rPr>
        <w:fldChar w:fldCharType="end"/>
      </w:r>
    </w:p>
    <w:p w14:paraId="3D7274AC" w14:textId="4E84E234" w:rsidR="00357A88" w:rsidRDefault="0077411B" w:rsidP="005878F4">
      <w:pPr>
        <w:pStyle w:val="Heading1"/>
        <w:numPr>
          <w:ilvl w:val="0"/>
          <w:numId w:val="0"/>
        </w:numPr>
      </w:pPr>
      <w:r>
        <w:t>Appendix</w:t>
      </w:r>
    </w:p>
    <w:p w14:paraId="045D74B1" w14:textId="12ADD3F6" w:rsidR="000F1759" w:rsidRDefault="000F1759" w:rsidP="000F1759">
      <w:pPr>
        <w:pStyle w:val="Firstparagraph"/>
        <w:rPr>
          <w:ins w:id="896" w:author="Warwick Wainwright" w:date="2018-07-24T12:52:00Z"/>
        </w:rPr>
      </w:pPr>
      <w:ins w:id="897" w:author="Warwick Wainwright" w:date="2018-07-24T12:52:00Z">
        <w:r>
          <w:rPr>
            <w:b/>
          </w:rPr>
          <w:t>Appendix 1</w:t>
        </w:r>
        <w:r w:rsidRPr="005878F4">
          <w:rPr>
            <w:b/>
          </w:rPr>
          <w:t>:</w:t>
        </w:r>
        <w:r>
          <w:t xml:space="preserve"> The </w:t>
        </w:r>
      </w:ins>
      <w:ins w:id="898" w:author="Warwick Wainwright" w:date="2018-07-24T12:53:00Z">
        <w:r>
          <w:t xml:space="preserve">respondent </w:t>
        </w:r>
      </w:ins>
      <w:ins w:id="899" w:author="Warwick Wainwright" w:date="2018-07-24T12:52:00Z">
        <w:r>
          <w:t xml:space="preserve">questionnaire  </w:t>
        </w:r>
      </w:ins>
    </w:p>
    <w:p w14:paraId="0D5BE82A" w14:textId="77777777" w:rsidR="000F1759" w:rsidRDefault="000F1759">
      <w:pPr>
        <w:pStyle w:val="Firstparagraph"/>
        <w:rPr>
          <w:ins w:id="900" w:author="Warwick Wainwright" w:date="2018-07-24T12:52:00Z"/>
          <w:b/>
        </w:rPr>
      </w:pPr>
    </w:p>
    <w:p w14:paraId="66C2BB14" w14:textId="77777777" w:rsidR="000F1759" w:rsidRPr="000F1759" w:rsidRDefault="000F1759" w:rsidP="000F1759">
      <w:pPr>
        <w:spacing w:after="120" w:line="240" w:lineRule="auto"/>
        <w:ind w:firstLine="0"/>
        <w:jc w:val="center"/>
        <w:rPr>
          <w:ins w:id="901" w:author="Warwick Wainwright" w:date="2018-07-24T12:53:00Z"/>
          <w:b/>
          <w:sz w:val="28"/>
          <w:szCs w:val="28"/>
        </w:rPr>
      </w:pPr>
      <w:ins w:id="902" w:author="Warwick Wainwright" w:date="2018-07-24T12:53:00Z">
        <w:r w:rsidRPr="000F1759">
          <w:rPr>
            <w:b/>
            <w:sz w:val="28"/>
            <w:szCs w:val="28"/>
          </w:rPr>
          <w:t>Farm Questionnaire</w:t>
        </w:r>
      </w:ins>
    </w:p>
    <w:p w14:paraId="578FD750" w14:textId="77777777" w:rsidR="000F1759" w:rsidRPr="000F1759" w:rsidRDefault="000F1759" w:rsidP="000F1759">
      <w:pPr>
        <w:spacing w:after="120" w:line="240" w:lineRule="auto"/>
        <w:ind w:firstLine="0"/>
        <w:jc w:val="center"/>
        <w:rPr>
          <w:ins w:id="903" w:author="Warwick Wainwright" w:date="2018-07-24T12:53:00Z"/>
        </w:rPr>
      </w:pPr>
      <w:ins w:id="904" w:author="Warwick Wainwright" w:date="2018-07-24T12:53:00Z">
        <w:r w:rsidRPr="000F1759">
          <w:t>Name: _______________________________Date:_______________</w:t>
        </w:r>
      </w:ins>
    </w:p>
    <w:p w14:paraId="44440B3A" w14:textId="77777777" w:rsidR="000F1759" w:rsidRPr="000F1759" w:rsidRDefault="000F1759" w:rsidP="000F1759">
      <w:pPr>
        <w:spacing w:after="120" w:line="240" w:lineRule="auto"/>
        <w:ind w:firstLine="0"/>
        <w:jc w:val="center"/>
        <w:rPr>
          <w:ins w:id="905" w:author="Warwick Wainwright" w:date="2018-07-24T12:53:00Z"/>
        </w:rPr>
      </w:pPr>
      <w:ins w:id="906" w:author="Warwick Wainwright" w:date="2018-07-24T12:53:00Z">
        <w:r w:rsidRPr="000F1759">
          <w:t>Location &amp; GPS: ___________________________________________</w:t>
        </w:r>
      </w:ins>
    </w:p>
    <w:p w14:paraId="016F90E2" w14:textId="77777777" w:rsidR="000F1759" w:rsidRPr="000F1759" w:rsidRDefault="000F1759" w:rsidP="000F1759">
      <w:pPr>
        <w:spacing w:after="120" w:line="240" w:lineRule="auto"/>
        <w:ind w:firstLine="0"/>
        <w:rPr>
          <w:ins w:id="907" w:author="Warwick Wainwright" w:date="2018-07-24T12:53:00Z"/>
        </w:rPr>
      </w:pPr>
    </w:p>
    <w:p w14:paraId="3015D54A" w14:textId="77777777" w:rsidR="000F1759" w:rsidRPr="000F1759" w:rsidRDefault="000F1759">
      <w:pPr>
        <w:jc w:val="center"/>
        <w:rPr>
          <w:ins w:id="908" w:author="Warwick Wainwright" w:date="2018-07-24T12:53:00Z"/>
          <w:rFonts w:eastAsiaTheme="majorEastAsia"/>
          <w:b/>
          <w:sz w:val="26"/>
          <w:szCs w:val="26"/>
          <w:rPrChange w:id="909" w:author="Warwick Wainwright" w:date="2018-07-24T12:55:00Z">
            <w:rPr>
              <w:ins w:id="910" w:author="Warwick Wainwright" w:date="2018-07-24T12:53:00Z"/>
              <w:rFonts w:eastAsiaTheme="majorEastAsia"/>
            </w:rPr>
          </w:rPrChange>
        </w:rPr>
        <w:pPrChange w:id="911" w:author="Warwick Wainwright" w:date="2018-07-24T12:55:00Z">
          <w:pPr>
            <w:keepNext/>
            <w:keepLines/>
            <w:numPr>
              <w:numId w:val="2"/>
            </w:numPr>
            <w:tabs>
              <w:tab w:val="num" w:pos="360"/>
            </w:tabs>
            <w:spacing w:before="200" w:after="120" w:line="240" w:lineRule="auto"/>
            <w:ind w:firstLine="0"/>
            <w:jc w:val="center"/>
            <w:outlineLvl w:val="1"/>
          </w:pPr>
        </w:pPrChange>
      </w:pPr>
      <w:ins w:id="912" w:author="Warwick Wainwright" w:date="2018-07-24T12:53:00Z">
        <w:r w:rsidRPr="000F1759">
          <w:rPr>
            <w:rFonts w:eastAsiaTheme="majorEastAsia"/>
            <w:b/>
            <w:sz w:val="26"/>
            <w:szCs w:val="26"/>
            <w:rPrChange w:id="913" w:author="Warwick Wainwright" w:date="2018-07-24T12:55:00Z">
              <w:rPr>
                <w:rFonts w:eastAsiaTheme="majorEastAsia"/>
              </w:rPr>
            </w:rPrChange>
          </w:rPr>
          <w:t>Section A: About you &amp; your farm</w:t>
        </w:r>
      </w:ins>
    </w:p>
    <w:p w14:paraId="50A451A6" w14:textId="77777777" w:rsidR="000F1759" w:rsidRPr="000F1759" w:rsidRDefault="000F1759" w:rsidP="000F1759">
      <w:pPr>
        <w:spacing w:after="120" w:line="240" w:lineRule="auto"/>
        <w:ind w:firstLine="0"/>
        <w:rPr>
          <w:ins w:id="914" w:author="Warwick Wainwright" w:date="2018-07-24T12:53:00Z"/>
        </w:rPr>
      </w:pPr>
    </w:p>
    <w:p w14:paraId="4ADD2382" w14:textId="77777777" w:rsidR="000F1759" w:rsidRPr="000F1759" w:rsidRDefault="000F1759" w:rsidP="000F1759">
      <w:pPr>
        <w:numPr>
          <w:ilvl w:val="0"/>
          <w:numId w:val="19"/>
        </w:numPr>
        <w:spacing w:after="120" w:line="480" w:lineRule="auto"/>
        <w:ind w:left="426" w:hanging="426"/>
        <w:contextualSpacing/>
        <w:rPr>
          <w:ins w:id="915" w:author="Warwick Wainwright" w:date="2018-07-24T12:53:00Z"/>
          <w:b/>
        </w:rPr>
      </w:pPr>
      <w:ins w:id="916" w:author="Warwick Wainwright" w:date="2018-07-24T12:53:00Z">
        <w:r w:rsidRPr="000F1759">
          <w:rPr>
            <w:b/>
          </w:rPr>
          <w:t xml:space="preserve">Which livestock species do you currently farm with? </w:t>
        </w:r>
      </w:ins>
    </w:p>
    <w:tbl>
      <w:tblPr>
        <w:tblW w:w="7720" w:type="dxa"/>
        <w:jc w:val="center"/>
        <w:tblInd w:w="93" w:type="dxa"/>
        <w:tblLook w:val="04A0" w:firstRow="1" w:lastRow="0" w:firstColumn="1" w:lastColumn="0" w:noHBand="0" w:noVBand="1"/>
      </w:tblPr>
      <w:tblGrid>
        <w:gridCol w:w="1700"/>
        <w:gridCol w:w="2620"/>
        <w:gridCol w:w="3400"/>
      </w:tblGrid>
      <w:tr w:rsidR="000F1759" w:rsidRPr="000F1759" w14:paraId="28EE819D" w14:textId="77777777" w:rsidTr="002105EF">
        <w:trPr>
          <w:trHeight w:val="585"/>
          <w:jc w:val="center"/>
          <w:ins w:id="917" w:author="Warwick Wainwright" w:date="2018-07-24T12:53:00Z"/>
        </w:trPr>
        <w:tc>
          <w:tcPr>
            <w:tcW w:w="1700" w:type="dxa"/>
            <w:tcBorders>
              <w:top w:val="single" w:sz="4" w:space="0" w:color="auto"/>
              <w:left w:val="nil"/>
              <w:bottom w:val="single" w:sz="4" w:space="0" w:color="auto"/>
              <w:right w:val="nil"/>
            </w:tcBorders>
            <w:shd w:val="clear" w:color="auto" w:fill="auto"/>
            <w:noWrap/>
            <w:vAlign w:val="center"/>
            <w:hideMark/>
          </w:tcPr>
          <w:p w14:paraId="20A81E6D" w14:textId="77777777" w:rsidR="000F1759" w:rsidRPr="000F1759" w:rsidRDefault="000F1759" w:rsidP="000F1759">
            <w:pPr>
              <w:spacing w:line="480" w:lineRule="auto"/>
              <w:ind w:firstLine="0"/>
              <w:jc w:val="center"/>
              <w:rPr>
                <w:ins w:id="918" w:author="Warwick Wainwright" w:date="2018-07-24T12:53:00Z"/>
                <w:b/>
                <w:bCs/>
                <w:color w:val="000000"/>
                <w:lang w:eastAsia="en-GB"/>
              </w:rPr>
            </w:pPr>
            <w:ins w:id="919" w:author="Warwick Wainwright" w:date="2018-07-24T12:53:00Z">
              <w:r w:rsidRPr="000F1759">
                <w:rPr>
                  <w:b/>
                  <w:bCs/>
                  <w:color w:val="000000"/>
                  <w:szCs w:val="22"/>
                  <w:lang w:eastAsia="en-GB"/>
                </w:rPr>
                <w:t>Species</w:t>
              </w:r>
            </w:ins>
          </w:p>
        </w:tc>
        <w:tc>
          <w:tcPr>
            <w:tcW w:w="2620" w:type="dxa"/>
            <w:tcBorders>
              <w:top w:val="single" w:sz="4" w:space="0" w:color="auto"/>
              <w:left w:val="nil"/>
              <w:bottom w:val="single" w:sz="4" w:space="0" w:color="auto"/>
              <w:right w:val="nil"/>
            </w:tcBorders>
            <w:shd w:val="clear" w:color="auto" w:fill="auto"/>
            <w:noWrap/>
            <w:vAlign w:val="center"/>
            <w:hideMark/>
          </w:tcPr>
          <w:p w14:paraId="6CA3FA29" w14:textId="77777777" w:rsidR="000F1759" w:rsidRPr="000F1759" w:rsidRDefault="000F1759" w:rsidP="000F1759">
            <w:pPr>
              <w:spacing w:line="480" w:lineRule="auto"/>
              <w:ind w:firstLine="0"/>
              <w:jc w:val="center"/>
              <w:rPr>
                <w:ins w:id="920" w:author="Warwick Wainwright" w:date="2018-07-24T12:53:00Z"/>
                <w:b/>
                <w:bCs/>
                <w:color w:val="000000"/>
                <w:lang w:eastAsia="en-GB"/>
              </w:rPr>
            </w:pPr>
            <w:ins w:id="921" w:author="Warwick Wainwright" w:date="2018-07-24T12:53:00Z">
              <w:r w:rsidRPr="000F1759">
                <w:rPr>
                  <w:b/>
                  <w:bCs/>
                  <w:color w:val="000000"/>
                  <w:szCs w:val="22"/>
                  <w:lang w:eastAsia="en-GB"/>
                </w:rPr>
                <w:t xml:space="preserve">Breed? </w:t>
              </w:r>
            </w:ins>
          </w:p>
        </w:tc>
        <w:tc>
          <w:tcPr>
            <w:tcW w:w="3400" w:type="dxa"/>
            <w:tcBorders>
              <w:top w:val="single" w:sz="4" w:space="0" w:color="auto"/>
              <w:left w:val="nil"/>
              <w:bottom w:val="single" w:sz="4" w:space="0" w:color="auto"/>
              <w:right w:val="nil"/>
            </w:tcBorders>
            <w:shd w:val="clear" w:color="auto" w:fill="auto"/>
            <w:noWrap/>
            <w:vAlign w:val="center"/>
            <w:hideMark/>
          </w:tcPr>
          <w:p w14:paraId="69C0EA6F" w14:textId="77777777" w:rsidR="000F1759" w:rsidRPr="000F1759" w:rsidRDefault="000F1759" w:rsidP="000F1759">
            <w:pPr>
              <w:spacing w:line="480" w:lineRule="auto"/>
              <w:ind w:firstLine="0"/>
              <w:jc w:val="center"/>
              <w:rPr>
                <w:ins w:id="922" w:author="Warwick Wainwright" w:date="2018-07-24T12:53:00Z"/>
                <w:b/>
                <w:bCs/>
                <w:color w:val="000000"/>
                <w:lang w:eastAsia="en-GB"/>
              </w:rPr>
            </w:pPr>
            <w:ins w:id="923" w:author="Warwick Wainwright" w:date="2018-07-24T12:53:00Z">
              <w:r w:rsidRPr="000F1759">
                <w:rPr>
                  <w:b/>
                  <w:bCs/>
                  <w:color w:val="000000"/>
                  <w:szCs w:val="22"/>
                  <w:lang w:eastAsia="en-GB"/>
                </w:rPr>
                <w:t>Total animals?</w:t>
              </w:r>
            </w:ins>
          </w:p>
        </w:tc>
      </w:tr>
      <w:tr w:rsidR="000F1759" w:rsidRPr="000F1759" w14:paraId="7AF2E7F5" w14:textId="77777777" w:rsidTr="002105EF">
        <w:trPr>
          <w:trHeight w:val="510"/>
          <w:jc w:val="center"/>
          <w:ins w:id="924" w:author="Warwick Wainwright" w:date="2018-07-24T12:53:00Z"/>
        </w:trPr>
        <w:tc>
          <w:tcPr>
            <w:tcW w:w="1700" w:type="dxa"/>
            <w:tcBorders>
              <w:top w:val="nil"/>
              <w:left w:val="nil"/>
              <w:bottom w:val="nil"/>
              <w:right w:val="nil"/>
            </w:tcBorders>
            <w:shd w:val="clear" w:color="auto" w:fill="auto"/>
            <w:noWrap/>
            <w:vAlign w:val="center"/>
            <w:hideMark/>
          </w:tcPr>
          <w:p w14:paraId="60EF1CFB" w14:textId="77777777" w:rsidR="000F1759" w:rsidRPr="000F1759" w:rsidRDefault="000F1759" w:rsidP="000F1759">
            <w:pPr>
              <w:spacing w:line="240" w:lineRule="auto"/>
              <w:ind w:firstLine="0"/>
              <w:jc w:val="center"/>
              <w:rPr>
                <w:ins w:id="925" w:author="Warwick Wainwright" w:date="2018-07-24T12:53:00Z"/>
                <w:color w:val="000000"/>
                <w:lang w:eastAsia="en-GB"/>
              </w:rPr>
            </w:pPr>
            <w:ins w:id="926" w:author="Warwick Wainwright" w:date="2018-07-24T12:53:00Z">
              <w:r w:rsidRPr="000F1759">
                <w:rPr>
                  <w:color w:val="000000"/>
                  <w:szCs w:val="22"/>
                  <w:lang w:eastAsia="en-GB"/>
                </w:rPr>
                <w:t>Sheep</w:t>
              </w:r>
            </w:ins>
          </w:p>
        </w:tc>
        <w:tc>
          <w:tcPr>
            <w:tcW w:w="2620" w:type="dxa"/>
            <w:tcBorders>
              <w:top w:val="nil"/>
              <w:left w:val="nil"/>
              <w:bottom w:val="nil"/>
              <w:right w:val="nil"/>
            </w:tcBorders>
            <w:shd w:val="clear" w:color="auto" w:fill="auto"/>
            <w:noWrap/>
            <w:vAlign w:val="center"/>
            <w:hideMark/>
          </w:tcPr>
          <w:p w14:paraId="5037A4D2" w14:textId="77777777" w:rsidR="000F1759" w:rsidRPr="000F1759" w:rsidRDefault="000F1759" w:rsidP="000F1759">
            <w:pPr>
              <w:spacing w:line="240" w:lineRule="auto"/>
              <w:ind w:firstLine="0"/>
              <w:jc w:val="center"/>
              <w:rPr>
                <w:ins w:id="927"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01BAEBC0" w14:textId="77777777" w:rsidR="000F1759" w:rsidRPr="000F1759" w:rsidRDefault="000F1759" w:rsidP="000F1759">
            <w:pPr>
              <w:spacing w:line="240" w:lineRule="auto"/>
              <w:ind w:firstLine="0"/>
              <w:jc w:val="center"/>
              <w:rPr>
                <w:ins w:id="928" w:author="Warwick Wainwright" w:date="2018-07-24T12:53:00Z"/>
                <w:color w:val="000000"/>
                <w:lang w:eastAsia="en-GB"/>
              </w:rPr>
            </w:pPr>
          </w:p>
        </w:tc>
      </w:tr>
      <w:tr w:rsidR="000F1759" w:rsidRPr="000F1759" w14:paraId="09F16A16" w14:textId="77777777" w:rsidTr="002105EF">
        <w:trPr>
          <w:trHeight w:val="510"/>
          <w:jc w:val="center"/>
          <w:ins w:id="929" w:author="Warwick Wainwright" w:date="2018-07-24T12:53:00Z"/>
        </w:trPr>
        <w:tc>
          <w:tcPr>
            <w:tcW w:w="1700" w:type="dxa"/>
            <w:tcBorders>
              <w:top w:val="nil"/>
              <w:left w:val="nil"/>
              <w:bottom w:val="nil"/>
              <w:right w:val="nil"/>
            </w:tcBorders>
            <w:shd w:val="clear" w:color="auto" w:fill="auto"/>
            <w:noWrap/>
            <w:vAlign w:val="center"/>
            <w:hideMark/>
          </w:tcPr>
          <w:p w14:paraId="53B99F96" w14:textId="77777777" w:rsidR="000F1759" w:rsidRPr="000F1759" w:rsidRDefault="000F1759" w:rsidP="000F1759">
            <w:pPr>
              <w:spacing w:line="240" w:lineRule="auto"/>
              <w:ind w:firstLine="0"/>
              <w:jc w:val="center"/>
              <w:rPr>
                <w:ins w:id="930" w:author="Warwick Wainwright" w:date="2018-07-24T12:53:00Z"/>
                <w:color w:val="000000"/>
                <w:lang w:eastAsia="en-GB"/>
              </w:rPr>
            </w:pPr>
            <w:ins w:id="931" w:author="Warwick Wainwright" w:date="2018-07-24T12:53:00Z">
              <w:r w:rsidRPr="000F1759">
                <w:rPr>
                  <w:color w:val="000000"/>
                  <w:szCs w:val="22"/>
                  <w:lang w:eastAsia="en-GB"/>
                </w:rPr>
                <w:t xml:space="preserve">Goat </w:t>
              </w:r>
            </w:ins>
          </w:p>
        </w:tc>
        <w:tc>
          <w:tcPr>
            <w:tcW w:w="2620" w:type="dxa"/>
            <w:tcBorders>
              <w:top w:val="nil"/>
              <w:left w:val="nil"/>
              <w:bottom w:val="nil"/>
              <w:right w:val="nil"/>
            </w:tcBorders>
            <w:shd w:val="clear" w:color="auto" w:fill="auto"/>
            <w:noWrap/>
            <w:vAlign w:val="center"/>
            <w:hideMark/>
          </w:tcPr>
          <w:p w14:paraId="132C1862" w14:textId="77777777" w:rsidR="000F1759" w:rsidRPr="000F1759" w:rsidRDefault="000F1759" w:rsidP="000F1759">
            <w:pPr>
              <w:spacing w:line="240" w:lineRule="auto"/>
              <w:ind w:firstLine="0"/>
              <w:jc w:val="center"/>
              <w:rPr>
                <w:ins w:id="932"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1DB027BE" w14:textId="77777777" w:rsidR="000F1759" w:rsidRPr="000F1759" w:rsidRDefault="000F1759" w:rsidP="000F1759">
            <w:pPr>
              <w:spacing w:line="240" w:lineRule="auto"/>
              <w:ind w:firstLine="0"/>
              <w:jc w:val="center"/>
              <w:rPr>
                <w:ins w:id="933" w:author="Warwick Wainwright" w:date="2018-07-24T12:53:00Z"/>
                <w:color w:val="000000"/>
                <w:lang w:eastAsia="en-GB"/>
              </w:rPr>
            </w:pPr>
          </w:p>
        </w:tc>
      </w:tr>
      <w:tr w:rsidR="000F1759" w:rsidRPr="000F1759" w14:paraId="7461E1B5" w14:textId="77777777" w:rsidTr="002105EF">
        <w:trPr>
          <w:trHeight w:val="480"/>
          <w:jc w:val="center"/>
          <w:ins w:id="934" w:author="Warwick Wainwright" w:date="2018-07-24T12:53:00Z"/>
        </w:trPr>
        <w:tc>
          <w:tcPr>
            <w:tcW w:w="1700" w:type="dxa"/>
            <w:tcBorders>
              <w:top w:val="nil"/>
              <w:left w:val="nil"/>
              <w:bottom w:val="nil"/>
              <w:right w:val="nil"/>
            </w:tcBorders>
            <w:shd w:val="clear" w:color="auto" w:fill="auto"/>
            <w:noWrap/>
            <w:vAlign w:val="center"/>
            <w:hideMark/>
          </w:tcPr>
          <w:p w14:paraId="0D7F7B1A" w14:textId="77777777" w:rsidR="000F1759" w:rsidRPr="000F1759" w:rsidRDefault="000F1759" w:rsidP="000F1759">
            <w:pPr>
              <w:spacing w:line="240" w:lineRule="auto"/>
              <w:ind w:firstLine="0"/>
              <w:jc w:val="center"/>
              <w:rPr>
                <w:ins w:id="935" w:author="Warwick Wainwright" w:date="2018-07-24T12:53:00Z"/>
                <w:color w:val="000000"/>
                <w:lang w:eastAsia="en-GB"/>
              </w:rPr>
            </w:pPr>
            <w:ins w:id="936" w:author="Warwick Wainwright" w:date="2018-07-24T12:53:00Z">
              <w:r w:rsidRPr="000F1759">
                <w:rPr>
                  <w:color w:val="000000"/>
                  <w:szCs w:val="22"/>
                  <w:lang w:eastAsia="en-GB"/>
                </w:rPr>
                <w:t>Pigs</w:t>
              </w:r>
            </w:ins>
          </w:p>
        </w:tc>
        <w:tc>
          <w:tcPr>
            <w:tcW w:w="2620" w:type="dxa"/>
            <w:tcBorders>
              <w:top w:val="nil"/>
              <w:left w:val="nil"/>
              <w:bottom w:val="nil"/>
              <w:right w:val="nil"/>
            </w:tcBorders>
            <w:shd w:val="clear" w:color="auto" w:fill="auto"/>
            <w:noWrap/>
            <w:vAlign w:val="center"/>
            <w:hideMark/>
          </w:tcPr>
          <w:p w14:paraId="6EA25541" w14:textId="77777777" w:rsidR="000F1759" w:rsidRPr="000F1759" w:rsidRDefault="000F1759" w:rsidP="000F1759">
            <w:pPr>
              <w:spacing w:line="240" w:lineRule="auto"/>
              <w:ind w:firstLine="0"/>
              <w:jc w:val="center"/>
              <w:rPr>
                <w:ins w:id="937"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64ADA362" w14:textId="77777777" w:rsidR="000F1759" w:rsidRPr="000F1759" w:rsidRDefault="000F1759" w:rsidP="000F1759">
            <w:pPr>
              <w:spacing w:line="240" w:lineRule="auto"/>
              <w:ind w:firstLine="0"/>
              <w:jc w:val="center"/>
              <w:rPr>
                <w:ins w:id="938" w:author="Warwick Wainwright" w:date="2018-07-24T12:53:00Z"/>
                <w:color w:val="000000"/>
                <w:lang w:eastAsia="en-GB"/>
              </w:rPr>
            </w:pPr>
          </w:p>
        </w:tc>
      </w:tr>
      <w:tr w:rsidR="000F1759" w:rsidRPr="000F1759" w14:paraId="562569C9" w14:textId="77777777" w:rsidTr="002105EF">
        <w:trPr>
          <w:trHeight w:val="435"/>
          <w:jc w:val="center"/>
          <w:ins w:id="939" w:author="Warwick Wainwright" w:date="2018-07-24T12:53:00Z"/>
        </w:trPr>
        <w:tc>
          <w:tcPr>
            <w:tcW w:w="1700" w:type="dxa"/>
            <w:tcBorders>
              <w:top w:val="nil"/>
              <w:left w:val="nil"/>
              <w:bottom w:val="nil"/>
              <w:right w:val="nil"/>
            </w:tcBorders>
            <w:shd w:val="clear" w:color="auto" w:fill="auto"/>
            <w:noWrap/>
            <w:vAlign w:val="center"/>
            <w:hideMark/>
          </w:tcPr>
          <w:p w14:paraId="6A1CC74D" w14:textId="77777777" w:rsidR="000F1759" w:rsidRPr="000F1759" w:rsidRDefault="000F1759" w:rsidP="000F1759">
            <w:pPr>
              <w:spacing w:line="240" w:lineRule="auto"/>
              <w:ind w:firstLine="0"/>
              <w:jc w:val="center"/>
              <w:rPr>
                <w:ins w:id="940" w:author="Warwick Wainwright" w:date="2018-07-24T12:53:00Z"/>
                <w:color w:val="000000"/>
                <w:lang w:eastAsia="en-GB"/>
              </w:rPr>
            </w:pPr>
            <w:ins w:id="941" w:author="Warwick Wainwright" w:date="2018-07-24T12:53:00Z">
              <w:r w:rsidRPr="000F1759">
                <w:rPr>
                  <w:color w:val="000000"/>
                  <w:szCs w:val="22"/>
                  <w:lang w:eastAsia="en-GB"/>
                </w:rPr>
                <w:t>Buffalo</w:t>
              </w:r>
            </w:ins>
          </w:p>
        </w:tc>
        <w:tc>
          <w:tcPr>
            <w:tcW w:w="2620" w:type="dxa"/>
            <w:tcBorders>
              <w:top w:val="nil"/>
              <w:left w:val="nil"/>
              <w:bottom w:val="nil"/>
              <w:right w:val="nil"/>
            </w:tcBorders>
            <w:shd w:val="clear" w:color="auto" w:fill="auto"/>
            <w:noWrap/>
            <w:vAlign w:val="center"/>
            <w:hideMark/>
          </w:tcPr>
          <w:p w14:paraId="6D16BA0C" w14:textId="77777777" w:rsidR="000F1759" w:rsidRPr="000F1759" w:rsidRDefault="000F1759" w:rsidP="000F1759">
            <w:pPr>
              <w:spacing w:line="240" w:lineRule="auto"/>
              <w:ind w:firstLine="0"/>
              <w:jc w:val="center"/>
              <w:rPr>
                <w:ins w:id="942"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1BEC5FD7" w14:textId="77777777" w:rsidR="000F1759" w:rsidRPr="000F1759" w:rsidRDefault="000F1759" w:rsidP="000F1759">
            <w:pPr>
              <w:spacing w:line="240" w:lineRule="auto"/>
              <w:ind w:firstLine="0"/>
              <w:jc w:val="center"/>
              <w:rPr>
                <w:ins w:id="943" w:author="Warwick Wainwright" w:date="2018-07-24T12:53:00Z"/>
                <w:color w:val="000000"/>
                <w:lang w:eastAsia="en-GB"/>
              </w:rPr>
            </w:pPr>
          </w:p>
        </w:tc>
      </w:tr>
      <w:tr w:rsidR="000F1759" w:rsidRPr="000F1759" w14:paraId="714E91AB" w14:textId="77777777" w:rsidTr="002105EF">
        <w:trPr>
          <w:trHeight w:val="450"/>
          <w:jc w:val="center"/>
          <w:ins w:id="944" w:author="Warwick Wainwright" w:date="2018-07-24T12:53:00Z"/>
        </w:trPr>
        <w:tc>
          <w:tcPr>
            <w:tcW w:w="1700" w:type="dxa"/>
            <w:tcBorders>
              <w:top w:val="nil"/>
              <w:left w:val="nil"/>
              <w:bottom w:val="nil"/>
              <w:right w:val="nil"/>
            </w:tcBorders>
            <w:shd w:val="clear" w:color="auto" w:fill="auto"/>
            <w:noWrap/>
            <w:vAlign w:val="center"/>
            <w:hideMark/>
          </w:tcPr>
          <w:p w14:paraId="74582413" w14:textId="77777777" w:rsidR="000F1759" w:rsidRPr="000F1759" w:rsidRDefault="000F1759" w:rsidP="000F1759">
            <w:pPr>
              <w:spacing w:line="240" w:lineRule="auto"/>
              <w:ind w:firstLine="0"/>
              <w:jc w:val="center"/>
              <w:rPr>
                <w:ins w:id="945" w:author="Warwick Wainwright" w:date="2018-07-24T12:53:00Z"/>
                <w:color w:val="000000"/>
                <w:lang w:eastAsia="en-GB"/>
              </w:rPr>
            </w:pPr>
            <w:ins w:id="946" w:author="Warwick Wainwright" w:date="2018-07-24T12:53:00Z">
              <w:r w:rsidRPr="000F1759">
                <w:rPr>
                  <w:color w:val="000000"/>
                  <w:szCs w:val="22"/>
                  <w:lang w:eastAsia="en-GB"/>
                </w:rPr>
                <w:t>Cows</w:t>
              </w:r>
            </w:ins>
          </w:p>
        </w:tc>
        <w:tc>
          <w:tcPr>
            <w:tcW w:w="2620" w:type="dxa"/>
            <w:tcBorders>
              <w:top w:val="nil"/>
              <w:left w:val="nil"/>
              <w:bottom w:val="nil"/>
              <w:right w:val="nil"/>
            </w:tcBorders>
            <w:shd w:val="clear" w:color="auto" w:fill="auto"/>
            <w:noWrap/>
            <w:vAlign w:val="center"/>
            <w:hideMark/>
          </w:tcPr>
          <w:p w14:paraId="746CE7DB" w14:textId="77777777" w:rsidR="000F1759" w:rsidRPr="000F1759" w:rsidRDefault="000F1759" w:rsidP="000F1759">
            <w:pPr>
              <w:spacing w:line="240" w:lineRule="auto"/>
              <w:ind w:firstLine="0"/>
              <w:jc w:val="center"/>
              <w:rPr>
                <w:ins w:id="947"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1107BF9D" w14:textId="77777777" w:rsidR="000F1759" w:rsidRPr="000F1759" w:rsidRDefault="000F1759" w:rsidP="000F1759">
            <w:pPr>
              <w:spacing w:line="240" w:lineRule="auto"/>
              <w:ind w:firstLine="0"/>
              <w:jc w:val="center"/>
              <w:rPr>
                <w:ins w:id="948" w:author="Warwick Wainwright" w:date="2018-07-24T12:53:00Z"/>
                <w:color w:val="000000"/>
                <w:lang w:eastAsia="en-GB"/>
              </w:rPr>
            </w:pPr>
          </w:p>
        </w:tc>
      </w:tr>
      <w:tr w:rsidR="000F1759" w:rsidRPr="000F1759" w14:paraId="65808F37" w14:textId="77777777" w:rsidTr="002105EF">
        <w:trPr>
          <w:trHeight w:val="435"/>
          <w:jc w:val="center"/>
          <w:ins w:id="949" w:author="Warwick Wainwright" w:date="2018-07-24T12:53:00Z"/>
        </w:trPr>
        <w:tc>
          <w:tcPr>
            <w:tcW w:w="1700" w:type="dxa"/>
            <w:tcBorders>
              <w:top w:val="nil"/>
              <w:left w:val="nil"/>
              <w:bottom w:val="nil"/>
              <w:right w:val="nil"/>
            </w:tcBorders>
            <w:shd w:val="clear" w:color="auto" w:fill="auto"/>
            <w:noWrap/>
            <w:vAlign w:val="center"/>
            <w:hideMark/>
          </w:tcPr>
          <w:p w14:paraId="6E3750B1" w14:textId="77777777" w:rsidR="000F1759" w:rsidRPr="000F1759" w:rsidRDefault="000F1759" w:rsidP="000F1759">
            <w:pPr>
              <w:spacing w:line="240" w:lineRule="auto"/>
              <w:ind w:firstLine="0"/>
              <w:jc w:val="center"/>
              <w:rPr>
                <w:ins w:id="950" w:author="Warwick Wainwright" w:date="2018-07-24T12:53:00Z"/>
                <w:color w:val="000000"/>
                <w:lang w:eastAsia="en-GB"/>
              </w:rPr>
            </w:pPr>
            <w:ins w:id="951" w:author="Warwick Wainwright" w:date="2018-07-24T12:53:00Z">
              <w:r w:rsidRPr="000F1759">
                <w:rPr>
                  <w:color w:val="000000"/>
                  <w:szCs w:val="22"/>
                  <w:lang w:eastAsia="en-GB"/>
                </w:rPr>
                <w:t>Poultry</w:t>
              </w:r>
            </w:ins>
          </w:p>
        </w:tc>
        <w:tc>
          <w:tcPr>
            <w:tcW w:w="2620" w:type="dxa"/>
            <w:tcBorders>
              <w:top w:val="nil"/>
              <w:left w:val="nil"/>
              <w:bottom w:val="nil"/>
              <w:right w:val="nil"/>
            </w:tcBorders>
            <w:shd w:val="clear" w:color="auto" w:fill="auto"/>
            <w:noWrap/>
            <w:vAlign w:val="center"/>
            <w:hideMark/>
          </w:tcPr>
          <w:p w14:paraId="5B1F9501" w14:textId="77777777" w:rsidR="000F1759" w:rsidRPr="000F1759" w:rsidRDefault="000F1759" w:rsidP="000F1759">
            <w:pPr>
              <w:spacing w:line="240" w:lineRule="auto"/>
              <w:ind w:firstLine="0"/>
              <w:jc w:val="center"/>
              <w:rPr>
                <w:ins w:id="952"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65A42732" w14:textId="77777777" w:rsidR="000F1759" w:rsidRPr="000F1759" w:rsidRDefault="000F1759" w:rsidP="000F1759">
            <w:pPr>
              <w:spacing w:line="240" w:lineRule="auto"/>
              <w:ind w:firstLine="0"/>
              <w:jc w:val="center"/>
              <w:rPr>
                <w:ins w:id="953" w:author="Warwick Wainwright" w:date="2018-07-24T12:53:00Z"/>
                <w:color w:val="000000"/>
                <w:lang w:eastAsia="en-GB"/>
              </w:rPr>
            </w:pPr>
          </w:p>
        </w:tc>
      </w:tr>
      <w:tr w:rsidR="000F1759" w:rsidRPr="000F1759" w14:paraId="63FDCAA9" w14:textId="77777777" w:rsidTr="002105EF">
        <w:trPr>
          <w:trHeight w:val="495"/>
          <w:jc w:val="center"/>
          <w:ins w:id="954" w:author="Warwick Wainwright" w:date="2018-07-24T12:53:00Z"/>
        </w:trPr>
        <w:tc>
          <w:tcPr>
            <w:tcW w:w="1700" w:type="dxa"/>
            <w:tcBorders>
              <w:top w:val="nil"/>
              <w:left w:val="nil"/>
              <w:bottom w:val="single" w:sz="4" w:space="0" w:color="auto"/>
              <w:right w:val="nil"/>
            </w:tcBorders>
            <w:shd w:val="clear" w:color="auto" w:fill="auto"/>
            <w:noWrap/>
            <w:vAlign w:val="center"/>
            <w:hideMark/>
          </w:tcPr>
          <w:p w14:paraId="100319F5" w14:textId="77777777" w:rsidR="000F1759" w:rsidRPr="000F1759" w:rsidRDefault="000F1759" w:rsidP="000F1759">
            <w:pPr>
              <w:spacing w:line="240" w:lineRule="auto"/>
              <w:ind w:firstLine="0"/>
              <w:jc w:val="center"/>
              <w:rPr>
                <w:ins w:id="955" w:author="Warwick Wainwright" w:date="2018-07-24T12:53:00Z"/>
                <w:color w:val="000000"/>
                <w:lang w:eastAsia="en-GB"/>
              </w:rPr>
            </w:pPr>
            <w:ins w:id="956" w:author="Warwick Wainwright" w:date="2018-07-24T12:53:00Z">
              <w:r w:rsidRPr="000F1759">
                <w:rPr>
                  <w:color w:val="000000"/>
                  <w:szCs w:val="22"/>
                  <w:lang w:eastAsia="en-GB"/>
                </w:rPr>
                <w:t xml:space="preserve">Other </w:t>
              </w:r>
            </w:ins>
          </w:p>
        </w:tc>
        <w:tc>
          <w:tcPr>
            <w:tcW w:w="2620" w:type="dxa"/>
            <w:tcBorders>
              <w:top w:val="nil"/>
              <w:left w:val="nil"/>
              <w:bottom w:val="single" w:sz="4" w:space="0" w:color="auto"/>
              <w:right w:val="nil"/>
            </w:tcBorders>
            <w:shd w:val="clear" w:color="auto" w:fill="auto"/>
            <w:noWrap/>
            <w:vAlign w:val="center"/>
            <w:hideMark/>
          </w:tcPr>
          <w:p w14:paraId="620791D6" w14:textId="77777777" w:rsidR="000F1759" w:rsidRPr="000F1759" w:rsidRDefault="000F1759" w:rsidP="000F1759">
            <w:pPr>
              <w:spacing w:line="240" w:lineRule="auto"/>
              <w:ind w:firstLine="0"/>
              <w:jc w:val="center"/>
              <w:rPr>
                <w:ins w:id="957" w:author="Warwick Wainwright" w:date="2018-07-24T12:53:00Z"/>
                <w:color w:val="000000"/>
                <w:lang w:eastAsia="en-GB"/>
              </w:rPr>
            </w:pPr>
            <w:ins w:id="958" w:author="Warwick Wainwright" w:date="2018-07-24T12:53:00Z">
              <w:r w:rsidRPr="000F1759">
                <w:rPr>
                  <w:color w:val="000000"/>
                  <w:szCs w:val="22"/>
                  <w:lang w:eastAsia="en-GB"/>
                </w:rPr>
                <w:t> </w:t>
              </w:r>
            </w:ins>
          </w:p>
        </w:tc>
        <w:tc>
          <w:tcPr>
            <w:tcW w:w="3400" w:type="dxa"/>
            <w:tcBorders>
              <w:top w:val="nil"/>
              <w:left w:val="nil"/>
              <w:bottom w:val="single" w:sz="4" w:space="0" w:color="auto"/>
              <w:right w:val="nil"/>
            </w:tcBorders>
            <w:shd w:val="clear" w:color="auto" w:fill="auto"/>
            <w:noWrap/>
            <w:vAlign w:val="center"/>
            <w:hideMark/>
          </w:tcPr>
          <w:p w14:paraId="5772A3AB" w14:textId="77777777" w:rsidR="000F1759" w:rsidRPr="000F1759" w:rsidRDefault="000F1759" w:rsidP="000F1759">
            <w:pPr>
              <w:spacing w:line="240" w:lineRule="auto"/>
              <w:ind w:firstLine="0"/>
              <w:jc w:val="center"/>
              <w:rPr>
                <w:ins w:id="959" w:author="Warwick Wainwright" w:date="2018-07-24T12:53:00Z"/>
                <w:color w:val="000000"/>
                <w:lang w:eastAsia="en-GB"/>
              </w:rPr>
            </w:pPr>
            <w:ins w:id="960" w:author="Warwick Wainwright" w:date="2018-07-24T12:53:00Z">
              <w:r w:rsidRPr="000F1759">
                <w:rPr>
                  <w:color w:val="000000"/>
                  <w:szCs w:val="22"/>
                  <w:lang w:eastAsia="en-GB"/>
                </w:rPr>
                <w:t> </w:t>
              </w:r>
            </w:ins>
          </w:p>
        </w:tc>
      </w:tr>
    </w:tbl>
    <w:p w14:paraId="1A5492AF" w14:textId="77777777" w:rsidR="000F1759" w:rsidRPr="000F1759" w:rsidRDefault="000F1759" w:rsidP="000F1759">
      <w:pPr>
        <w:spacing w:after="120" w:line="240" w:lineRule="auto"/>
        <w:ind w:firstLine="0"/>
        <w:rPr>
          <w:ins w:id="961" w:author="Warwick Wainwright" w:date="2018-07-24T12:53:00Z"/>
        </w:rPr>
      </w:pPr>
    </w:p>
    <w:p w14:paraId="398BFC85" w14:textId="77777777" w:rsidR="000F1759" w:rsidRPr="000F1759" w:rsidRDefault="000F1759" w:rsidP="000F1759">
      <w:pPr>
        <w:numPr>
          <w:ilvl w:val="0"/>
          <w:numId w:val="19"/>
        </w:numPr>
        <w:spacing w:after="120" w:line="480" w:lineRule="auto"/>
        <w:ind w:left="426" w:hanging="426"/>
        <w:contextualSpacing/>
        <w:rPr>
          <w:ins w:id="962" w:author="Warwick Wainwright" w:date="2018-07-24T12:53:00Z"/>
          <w:b/>
        </w:rPr>
      </w:pPr>
      <w:ins w:id="963" w:author="Warwick Wainwright" w:date="2018-07-24T12:53:00Z">
        <w:r w:rsidRPr="000F1759">
          <w:rPr>
            <w:b/>
          </w:rPr>
          <w:t xml:space="preserve">How big is your farm? </w:t>
        </w:r>
      </w:ins>
    </w:p>
    <w:p w14:paraId="4A6355F4" w14:textId="77777777" w:rsidR="000F1759" w:rsidRPr="000F1759" w:rsidRDefault="000F1759" w:rsidP="000F1759">
      <w:pPr>
        <w:spacing w:after="120" w:line="480" w:lineRule="auto"/>
        <w:ind w:left="426" w:firstLine="0"/>
        <w:rPr>
          <w:ins w:id="964" w:author="Warwick Wainwright" w:date="2018-07-24T12:53:00Z"/>
        </w:rPr>
      </w:pPr>
      <w:ins w:id="965" w:author="Warwick Wainwright" w:date="2018-07-24T12:53:00Z">
        <w:r w:rsidRPr="000F1759">
          <w:t>1-2 hectares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r w:rsidRPr="000F1759">
          <w:tab/>
          <w:t>3-6 hectares</w:t>
        </w:r>
        <w:r w:rsidRPr="000F1759">
          <w:tab/>
          <w:t xml:space="preserve"> </w:t>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r w:rsidRPr="000F1759">
          <w:tab/>
          <w:t>7-20 hectares</w:t>
        </w:r>
        <w:r w:rsidRPr="000F1759">
          <w:tab/>
          <w:t xml:space="preserve"> </w:t>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r w:rsidRPr="000F1759">
          <w:tab/>
          <w:t xml:space="preserve">&gt;20 hectares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p w14:paraId="5FE55119" w14:textId="77777777" w:rsidR="000F1759" w:rsidRPr="000F1759" w:rsidRDefault="000F1759" w:rsidP="000F1759">
      <w:pPr>
        <w:numPr>
          <w:ilvl w:val="0"/>
          <w:numId w:val="19"/>
        </w:numPr>
        <w:spacing w:after="120" w:line="480" w:lineRule="auto"/>
        <w:ind w:left="426" w:hanging="426"/>
        <w:contextualSpacing/>
        <w:rPr>
          <w:ins w:id="966" w:author="Warwick Wainwright" w:date="2018-07-24T12:53:00Z"/>
          <w:b/>
        </w:rPr>
      </w:pPr>
      <w:ins w:id="967" w:author="Warwick Wainwright" w:date="2018-07-24T12:53:00Z">
        <w:r w:rsidRPr="000F1759">
          <w:rPr>
            <w:b/>
          </w:rPr>
          <w:t xml:space="preserve">Do you currently farm with rare or traditional native breeds (not cross breeds)? </w:t>
        </w:r>
      </w:ins>
    </w:p>
    <w:p w14:paraId="7B6515A7" w14:textId="77777777" w:rsidR="000F1759" w:rsidRPr="000F1759" w:rsidRDefault="000F1759" w:rsidP="000F1759">
      <w:pPr>
        <w:spacing w:after="120" w:line="480" w:lineRule="auto"/>
        <w:ind w:firstLine="720"/>
        <w:jc w:val="center"/>
        <w:rPr>
          <w:ins w:id="968" w:author="Warwick Wainwright" w:date="2018-07-24T12:53:00Z"/>
        </w:rPr>
      </w:pPr>
      <w:ins w:id="969" w:author="Warwick Wainwright" w:date="2018-07-24T12:53:00Z">
        <w:r w:rsidRPr="000F1759">
          <w:t>Yes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r w:rsidRPr="000F1759">
          <w:tab/>
        </w:r>
        <w:r w:rsidRPr="000F1759">
          <w:tab/>
        </w:r>
        <w:r w:rsidRPr="000F1759">
          <w:tab/>
        </w:r>
        <w:r w:rsidRPr="000F1759">
          <w:tab/>
          <w:t xml:space="preserve">No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p w14:paraId="6FFCA53F" w14:textId="77777777" w:rsidR="000F1759" w:rsidRPr="000F1759" w:rsidRDefault="000F1759" w:rsidP="000F1759">
      <w:pPr>
        <w:numPr>
          <w:ilvl w:val="0"/>
          <w:numId w:val="19"/>
        </w:numPr>
        <w:spacing w:after="120" w:line="480" w:lineRule="auto"/>
        <w:ind w:left="426" w:hanging="426"/>
        <w:contextualSpacing/>
        <w:jc w:val="left"/>
        <w:rPr>
          <w:ins w:id="970" w:author="Warwick Wainwright" w:date="2018-07-24T12:53:00Z"/>
          <w:b/>
          <w:u w:val="single"/>
        </w:rPr>
      </w:pPr>
      <w:ins w:id="971" w:author="Warwick Wainwright" w:date="2018-07-24T12:53:00Z">
        <w:r w:rsidRPr="000F1759">
          <w:rPr>
            <w:b/>
            <w:u w:val="single"/>
          </w:rPr>
          <w:t xml:space="preserve">If answered YES to question 3, which rare or traditional breeds do you keep? </w:t>
        </w:r>
      </w:ins>
    </w:p>
    <w:p w14:paraId="4A5C4C36" w14:textId="77777777" w:rsidR="000F1759" w:rsidRPr="000F1759" w:rsidRDefault="000F1759" w:rsidP="000F1759">
      <w:pPr>
        <w:pBdr>
          <w:bottom w:val="single" w:sz="6" w:space="1" w:color="auto"/>
        </w:pBdr>
        <w:spacing w:after="120" w:line="240" w:lineRule="auto"/>
        <w:ind w:firstLine="0"/>
        <w:rPr>
          <w:ins w:id="972" w:author="Warwick Wainwright" w:date="2018-07-24T12:53:00Z"/>
        </w:rPr>
      </w:pPr>
    </w:p>
    <w:p w14:paraId="51E483DD" w14:textId="77777777" w:rsidR="000F1759" w:rsidRPr="000F1759" w:rsidRDefault="000F1759" w:rsidP="000F1759">
      <w:pPr>
        <w:spacing w:after="120" w:line="240" w:lineRule="auto"/>
        <w:ind w:firstLine="0"/>
        <w:rPr>
          <w:ins w:id="973" w:author="Warwick Wainwright" w:date="2018-07-24T12:53:00Z"/>
        </w:rPr>
      </w:pPr>
    </w:p>
    <w:p w14:paraId="46A3A3BB" w14:textId="77777777" w:rsidR="000F1759" w:rsidRPr="000F1759" w:rsidRDefault="000F1759" w:rsidP="000F1759">
      <w:pPr>
        <w:spacing w:after="120" w:line="240" w:lineRule="auto"/>
        <w:ind w:left="720" w:firstLine="0"/>
        <w:contextualSpacing/>
        <w:rPr>
          <w:ins w:id="974" w:author="Warwick Wainwright" w:date="2018-07-24T12:53:00Z"/>
        </w:rPr>
      </w:pPr>
    </w:p>
    <w:p w14:paraId="0ECD0CBC" w14:textId="77777777" w:rsidR="000F1759" w:rsidRPr="000F1759" w:rsidRDefault="000F1759" w:rsidP="000F1759">
      <w:pPr>
        <w:numPr>
          <w:ilvl w:val="0"/>
          <w:numId w:val="19"/>
        </w:numPr>
        <w:spacing w:after="120" w:line="240" w:lineRule="auto"/>
        <w:ind w:left="426" w:hanging="426"/>
        <w:contextualSpacing/>
        <w:rPr>
          <w:ins w:id="975" w:author="Warwick Wainwright" w:date="2018-07-24T12:53:00Z"/>
          <w:b/>
          <w:u w:val="single"/>
        </w:rPr>
      </w:pPr>
      <w:ins w:id="976" w:author="Warwick Wainwright" w:date="2018-07-24T12:53:00Z">
        <w:r w:rsidRPr="000F1759">
          <w:rPr>
            <w:b/>
            <w:u w:val="single"/>
          </w:rPr>
          <w:t xml:space="preserve">If you keep rare breeds, why do you maintain them? </w:t>
        </w:r>
      </w:ins>
    </w:p>
    <w:p w14:paraId="6B6E4CEE" w14:textId="77777777" w:rsidR="000F1759" w:rsidRPr="000F1759" w:rsidRDefault="000F1759" w:rsidP="000F1759">
      <w:pPr>
        <w:spacing w:after="120" w:line="240" w:lineRule="auto"/>
        <w:ind w:firstLine="0"/>
        <w:rPr>
          <w:ins w:id="977" w:author="Warwick Wainwright" w:date="2018-07-24T12:53:00Z"/>
        </w:rPr>
      </w:pPr>
    </w:p>
    <w:p w14:paraId="018A2EFD" w14:textId="77777777" w:rsidR="000F1759" w:rsidRPr="000F1759" w:rsidRDefault="000F1759" w:rsidP="000F1759">
      <w:pPr>
        <w:spacing w:after="120"/>
        <w:ind w:firstLine="426"/>
        <w:rPr>
          <w:ins w:id="978" w:author="Warwick Wainwright" w:date="2018-07-24T12:53:00Z"/>
        </w:rPr>
      </w:pPr>
      <w:ins w:id="979" w:author="Warwick Wainwright" w:date="2018-07-24T12:53:00Z">
        <w:r w:rsidRPr="000F1759">
          <w:t>Cultural significance</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r w:rsidRPr="000F1759">
          <w:tab/>
        </w:r>
        <w:r w:rsidRPr="000F1759">
          <w:tab/>
          <w:t>Quality of products</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r w:rsidRPr="000F1759">
          <w:t xml:space="preserve"> </w:t>
        </w:r>
      </w:ins>
    </w:p>
    <w:p w14:paraId="2D39625F" w14:textId="77777777" w:rsidR="000F1759" w:rsidRPr="000F1759" w:rsidRDefault="000F1759" w:rsidP="000F1759">
      <w:pPr>
        <w:spacing w:after="120"/>
        <w:ind w:firstLine="426"/>
        <w:rPr>
          <w:ins w:id="980" w:author="Warwick Wainwright" w:date="2018-07-24T12:53:00Z"/>
        </w:rPr>
      </w:pPr>
      <w:ins w:id="981" w:author="Warwick Wainwright" w:date="2018-07-24T12:53:00Z">
        <w:r w:rsidRPr="000F1759">
          <w:t xml:space="preserve">Level of endangerment </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r w:rsidRPr="000F1759">
          <w:tab/>
        </w:r>
        <w:r w:rsidRPr="000F1759">
          <w:tab/>
          <w:t xml:space="preserve">Ease of management </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p w14:paraId="0D7FB4C7" w14:textId="77777777" w:rsidR="000F1759" w:rsidRPr="000F1759" w:rsidRDefault="000F1759" w:rsidP="000F1759">
      <w:pPr>
        <w:spacing w:after="120"/>
        <w:ind w:firstLine="426"/>
        <w:rPr>
          <w:ins w:id="982" w:author="Warwick Wainwright" w:date="2018-07-24T12:53:00Z"/>
        </w:rPr>
      </w:pPr>
      <w:ins w:id="983" w:author="Warwick Wainwright" w:date="2018-07-24T12:53:00Z">
        <w:r w:rsidRPr="000F1759">
          <w:t>Level of hardiness</w:t>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r w:rsidRPr="000F1759">
          <w:tab/>
        </w:r>
        <w:r w:rsidRPr="000F1759">
          <w:tab/>
          <w:t>Adaptability</w:t>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p w14:paraId="7746E23C" w14:textId="77777777" w:rsidR="000F1759" w:rsidRPr="000F1759" w:rsidRDefault="000F1759" w:rsidP="000F1759">
      <w:pPr>
        <w:spacing w:after="120"/>
        <w:ind w:firstLine="426"/>
        <w:rPr>
          <w:ins w:id="984" w:author="Warwick Wainwright" w:date="2018-07-24T12:53:00Z"/>
        </w:rPr>
      </w:pPr>
      <w:ins w:id="985" w:author="Warwick Wainwright" w:date="2018-07-24T12:53:00Z">
        <w:r w:rsidRPr="000F1759">
          <w:t>Tradition</w:t>
        </w:r>
        <w:r w:rsidRPr="000F1759">
          <w:tab/>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r w:rsidRPr="000F1759">
          <w:tab/>
        </w:r>
        <w:r w:rsidRPr="000F1759">
          <w:tab/>
          <w:t>Tourism</w:t>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p w14:paraId="7562193C" w14:textId="77777777" w:rsidR="000F1759" w:rsidRPr="000F1759" w:rsidRDefault="000F1759" w:rsidP="000F1759">
      <w:pPr>
        <w:numPr>
          <w:ilvl w:val="0"/>
          <w:numId w:val="19"/>
        </w:numPr>
        <w:spacing w:after="120" w:line="240" w:lineRule="auto"/>
        <w:ind w:left="426" w:hanging="426"/>
        <w:contextualSpacing/>
        <w:rPr>
          <w:ins w:id="986" w:author="Warwick Wainwright" w:date="2018-07-24T12:53:00Z"/>
          <w:b/>
        </w:rPr>
      </w:pPr>
      <w:ins w:id="987" w:author="Warwick Wainwright" w:date="2018-07-24T12:53:00Z">
        <w:r w:rsidRPr="000F1759">
          <w:rPr>
            <w:b/>
          </w:rPr>
          <w:t xml:space="preserve">If you now keep cross breeds instead of rare / traditional breeds then why is this? </w:t>
        </w:r>
      </w:ins>
    </w:p>
    <w:p w14:paraId="4F6EF793" w14:textId="77777777" w:rsidR="000F1759" w:rsidRPr="000F1759" w:rsidRDefault="000F1759" w:rsidP="000F1759">
      <w:pPr>
        <w:spacing w:after="120" w:line="240" w:lineRule="auto"/>
        <w:ind w:firstLine="0"/>
        <w:rPr>
          <w:ins w:id="988" w:author="Warwick Wainwright" w:date="2018-07-24T12:53:00Z"/>
        </w:rPr>
      </w:pPr>
    </w:p>
    <w:p w14:paraId="6F1CA814" w14:textId="77777777" w:rsidR="000F1759" w:rsidRPr="000F1759" w:rsidRDefault="000F1759" w:rsidP="000F1759">
      <w:pPr>
        <w:spacing w:after="120"/>
        <w:ind w:firstLine="426"/>
        <w:rPr>
          <w:ins w:id="989" w:author="Warwick Wainwright" w:date="2018-07-24T12:53:00Z"/>
        </w:rPr>
      </w:pPr>
      <w:ins w:id="990" w:author="Warwick Wainwright" w:date="2018-07-24T12:53:00Z">
        <w:r w:rsidRPr="000F1759">
          <w:t xml:space="preserve">Better yields </w:t>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r w:rsidRPr="000F1759">
          <w:tab/>
        </w:r>
        <w:r w:rsidRPr="000F1759">
          <w:tab/>
          <w:t xml:space="preserve">Better quality products </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p w14:paraId="3968F3C3" w14:textId="77777777" w:rsidR="000F1759" w:rsidRPr="000F1759" w:rsidRDefault="000F1759" w:rsidP="000F1759">
      <w:pPr>
        <w:spacing w:after="120"/>
        <w:ind w:firstLine="426"/>
        <w:rPr>
          <w:ins w:id="991" w:author="Warwick Wainwright" w:date="2018-07-24T12:53:00Z"/>
        </w:rPr>
      </w:pPr>
      <w:ins w:id="992" w:author="Warwick Wainwright" w:date="2018-07-24T12:53:00Z">
        <w:r w:rsidRPr="000F1759">
          <w:t xml:space="preserve">Perceived reputation </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r w:rsidRPr="000F1759">
          <w:tab/>
        </w:r>
        <w:r w:rsidRPr="000F1759">
          <w:tab/>
          <w:t>Social status</w:t>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p w14:paraId="0A5C5A48" w14:textId="77777777" w:rsidR="000F1759" w:rsidRPr="000F1759" w:rsidRDefault="000F1759" w:rsidP="000F1759">
      <w:pPr>
        <w:spacing w:after="120" w:line="240" w:lineRule="auto"/>
        <w:ind w:firstLine="0"/>
        <w:rPr>
          <w:ins w:id="993" w:author="Warwick Wainwright" w:date="2018-07-24T12:53:00Z"/>
        </w:rPr>
      </w:pPr>
    </w:p>
    <w:p w14:paraId="140038DA" w14:textId="77777777" w:rsidR="000F1759" w:rsidRPr="000F1759" w:rsidRDefault="000F1759" w:rsidP="000F1759">
      <w:pPr>
        <w:numPr>
          <w:ilvl w:val="0"/>
          <w:numId w:val="19"/>
        </w:numPr>
        <w:spacing w:after="120" w:line="240" w:lineRule="auto"/>
        <w:ind w:left="426" w:hanging="426"/>
        <w:contextualSpacing/>
        <w:rPr>
          <w:ins w:id="994" w:author="Warwick Wainwright" w:date="2018-07-24T12:53:00Z"/>
          <w:b/>
        </w:rPr>
      </w:pPr>
      <w:ins w:id="995" w:author="Warwick Wainwright" w:date="2018-07-24T12:53:00Z">
        <w:r w:rsidRPr="000F1759">
          <w:rPr>
            <w:b/>
          </w:rPr>
          <w:t xml:space="preserve">If you do not currently farm with rare / traditional breeds, would you consider doing so in the future if conservation subsides were in place? </w:t>
        </w:r>
      </w:ins>
    </w:p>
    <w:p w14:paraId="6791BB9D" w14:textId="77777777" w:rsidR="000F1759" w:rsidRPr="000F1759" w:rsidRDefault="000F1759" w:rsidP="000F1759">
      <w:pPr>
        <w:spacing w:after="120" w:line="240" w:lineRule="auto"/>
        <w:ind w:left="720" w:firstLine="0"/>
        <w:contextualSpacing/>
        <w:rPr>
          <w:ins w:id="996" w:author="Warwick Wainwright" w:date="2018-07-24T12:53:00Z"/>
        </w:rPr>
      </w:pPr>
    </w:p>
    <w:p w14:paraId="5CD76D9F" w14:textId="77777777" w:rsidR="000F1759" w:rsidRPr="000F1759" w:rsidRDefault="000F1759" w:rsidP="000F1759">
      <w:pPr>
        <w:spacing w:after="120" w:line="480" w:lineRule="auto"/>
        <w:ind w:firstLine="720"/>
        <w:jc w:val="center"/>
        <w:rPr>
          <w:ins w:id="997" w:author="Warwick Wainwright" w:date="2018-07-24T12:53:00Z"/>
        </w:rPr>
      </w:pPr>
      <w:ins w:id="998" w:author="Warwick Wainwright" w:date="2018-07-24T12:53:00Z">
        <w:r w:rsidRPr="000F1759">
          <w:t>Yes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r w:rsidRPr="000F1759">
          <w:tab/>
        </w:r>
        <w:r w:rsidRPr="000F1759">
          <w:tab/>
        </w:r>
        <w:r w:rsidRPr="000F1759">
          <w:tab/>
        </w:r>
        <w:r w:rsidRPr="000F1759">
          <w:tab/>
          <w:t xml:space="preserve">No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p w14:paraId="4F9542B4" w14:textId="77777777" w:rsidR="000F1759" w:rsidRPr="000F1759" w:rsidRDefault="000F1759" w:rsidP="000F1759">
      <w:pPr>
        <w:numPr>
          <w:ilvl w:val="0"/>
          <w:numId w:val="19"/>
        </w:numPr>
        <w:spacing w:after="120" w:line="240" w:lineRule="auto"/>
        <w:ind w:left="426" w:hanging="426"/>
        <w:contextualSpacing/>
        <w:rPr>
          <w:ins w:id="999" w:author="Warwick Wainwright" w:date="2018-07-24T12:53:00Z"/>
          <w:b/>
        </w:rPr>
      </w:pPr>
      <w:ins w:id="1000" w:author="Warwick Wainwright" w:date="2018-07-24T12:53:00Z">
        <w:r w:rsidRPr="000F1759">
          <w:rPr>
            <w:b/>
          </w:rPr>
          <w:t xml:space="preserve">If you answered YES, which species would you consider keeping?  </w:t>
        </w:r>
      </w:ins>
    </w:p>
    <w:p w14:paraId="2C2CDA58" w14:textId="77777777" w:rsidR="000F1759" w:rsidRPr="000F1759" w:rsidRDefault="000F1759" w:rsidP="000F1759">
      <w:pPr>
        <w:spacing w:after="120" w:line="240" w:lineRule="auto"/>
        <w:ind w:left="426" w:firstLine="0"/>
        <w:contextualSpacing/>
        <w:rPr>
          <w:ins w:id="1001" w:author="Warwick Wainwright" w:date="2018-07-24T12:53:00Z"/>
          <w:b/>
        </w:rPr>
      </w:pPr>
    </w:p>
    <w:p w14:paraId="4FC12B79" w14:textId="77777777" w:rsidR="000F1759" w:rsidRPr="000F1759" w:rsidRDefault="000F1759" w:rsidP="000F1759">
      <w:pPr>
        <w:spacing w:after="120" w:line="480" w:lineRule="auto"/>
        <w:ind w:firstLine="720"/>
        <w:jc w:val="center"/>
        <w:rPr>
          <w:ins w:id="1002" w:author="Warwick Wainwright" w:date="2018-07-24T12:53:00Z"/>
        </w:rPr>
      </w:pPr>
      <w:ins w:id="1003" w:author="Warwick Wainwright" w:date="2018-07-24T12:53:00Z">
        <w:r w:rsidRPr="000F1759">
          <w:t xml:space="preserve">Sheep  </w:t>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r w:rsidRPr="000F1759">
          <w:tab/>
        </w:r>
        <w:r w:rsidRPr="000F1759">
          <w:tab/>
          <w:t xml:space="preserve">Buffalo </w:t>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r w:rsidRPr="000F1759">
          <w:tab/>
        </w:r>
        <w:r w:rsidRPr="000F1759">
          <w:tab/>
        </w:r>
        <w:r w:rsidRPr="000F1759">
          <w:tab/>
          <w:t xml:space="preserve">Cows </w:t>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r w:rsidRPr="000F1759">
          <w:tab/>
        </w:r>
        <w:r w:rsidRPr="000F1759">
          <w:tab/>
        </w:r>
      </w:ins>
    </w:p>
    <w:p w14:paraId="40ADA210" w14:textId="77777777" w:rsidR="000F1759" w:rsidRPr="000F1759" w:rsidRDefault="000F1759" w:rsidP="000F1759">
      <w:pPr>
        <w:spacing w:after="120" w:line="480" w:lineRule="auto"/>
        <w:ind w:left="1440" w:firstLine="720"/>
        <w:rPr>
          <w:ins w:id="1004" w:author="Warwick Wainwright" w:date="2018-07-24T12:53:00Z"/>
        </w:rPr>
      </w:pPr>
      <w:ins w:id="1005" w:author="Warwick Wainwright" w:date="2018-07-24T12:53:00Z">
        <w:r w:rsidRPr="000F1759">
          <w:t xml:space="preserve">Goat </w:t>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r w:rsidRPr="000F1759">
          <w:tab/>
        </w:r>
        <w:r w:rsidRPr="000F1759">
          <w:tab/>
        </w:r>
        <w:r w:rsidRPr="000F1759">
          <w:tab/>
          <w:t xml:space="preserve">Horses </w:t>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r w:rsidRPr="000F1759">
          <w:tab/>
        </w:r>
        <w:r w:rsidRPr="000F1759">
          <w:tab/>
          <w:t xml:space="preserve">Pigs </w:t>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r w:rsidRPr="000F1759">
          <w:tab/>
        </w:r>
        <w:r w:rsidRPr="000F1759">
          <w:tab/>
          <w:t xml:space="preserve">  </w:t>
        </w:r>
      </w:ins>
    </w:p>
    <w:p w14:paraId="602F293C" w14:textId="77777777" w:rsidR="000F1759" w:rsidRPr="000F1759" w:rsidRDefault="000F1759" w:rsidP="000F1759">
      <w:pPr>
        <w:numPr>
          <w:ilvl w:val="0"/>
          <w:numId w:val="19"/>
        </w:numPr>
        <w:spacing w:after="120" w:line="240" w:lineRule="auto"/>
        <w:ind w:left="426" w:hanging="426"/>
        <w:contextualSpacing/>
        <w:rPr>
          <w:ins w:id="1006" w:author="Warwick Wainwright" w:date="2018-07-24T12:53:00Z"/>
          <w:b/>
        </w:rPr>
      </w:pPr>
      <w:ins w:id="1007" w:author="Warwick Wainwright" w:date="2018-07-24T12:53:00Z">
        <w:r w:rsidRPr="000F1759">
          <w:rPr>
            <w:b/>
          </w:rPr>
          <w:t xml:space="preserve">Which traits do you consider most important when deciding which breed to farm? Please rank these statements (1=most important, 8= least important) according to how important they are to you.    </w:t>
        </w:r>
      </w:ins>
    </w:p>
    <w:p w14:paraId="0C4DD272" w14:textId="77777777" w:rsidR="000F1759" w:rsidRPr="000F1759" w:rsidRDefault="000F1759" w:rsidP="000F1759">
      <w:pPr>
        <w:spacing w:after="120" w:line="240" w:lineRule="auto"/>
        <w:ind w:firstLine="0"/>
        <w:rPr>
          <w:ins w:id="1008" w:author="Warwick Wainwright" w:date="2018-07-24T12:53:00Z"/>
        </w:rPr>
      </w:pPr>
    </w:p>
    <w:p w14:paraId="208F0541" w14:textId="77777777" w:rsidR="000F1759" w:rsidRPr="000F1759" w:rsidRDefault="000F1759" w:rsidP="000F1759">
      <w:pPr>
        <w:spacing w:after="120" w:line="240" w:lineRule="auto"/>
        <w:ind w:left="6480" w:firstLine="720"/>
        <w:contextualSpacing/>
        <w:rPr>
          <w:ins w:id="1009" w:author="Warwick Wainwright" w:date="2018-07-24T12:53:00Z"/>
          <w:i/>
        </w:rPr>
      </w:pPr>
      <w:ins w:id="1010" w:author="Warwick Wainwright" w:date="2018-07-24T12:53:00Z">
        <w:r w:rsidRPr="000F1759">
          <w:rPr>
            <w:i/>
          </w:rPr>
          <w:t>Rank</w:t>
        </w:r>
      </w:ins>
    </w:p>
    <w:p w14:paraId="29C95E0A" w14:textId="77777777" w:rsidR="000F1759" w:rsidRPr="000F1759" w:rsidRDefault="000F1759" w:rsidP="000F1759">
      <w:pPr>
        <w:spacing w:after="200" w:line="276" w:lineRule="auto"/>
        <w:ind w:left="426" w:firstLine="0"/>
        <w:jc w:val="left"/>
        <w:rPr>
          <w:ins w:id="1011" w:author="Warwick Wainwright" w:date="2018-07-24T12:53:00Z"/>
        </w:rPr>
      </w:pPr>
      <w:ins w:id="1012" w:author="Warwick Wainwright" w:date="2018-07-24T12:53:00Z">
        <w:r w:rsidRPr="000F1759">
          <w:t>Cultural tradition associated with the breed</w:t>
        </w:r>
        <w:r w:rsidRPr="000F1759">
          <w:tab/>
        </w:r>
        <w:r w:rsidRPr="000F1759">
          <w:tab/>
          <w:t xml:space="preserve">   </w:t>
        </w:r>
        <w:r w:rsidRPr="000F1759">
          <w:tab/>
        </w:r>
        <w:r w:rsidRPr="000F1759">
          <w:tab/>
          <w:t>_______________</w:t>
        </w:r>
      </w:ins>
    </w:p>
    <w:p w14:paraId="2D296DCA" w14:textId="77777777" w:rsidR="000F1759" w:rsidRPr="000F1759" w:rsidRDefault="000F1759" w:rsidP="000F1759">
      <w:pPr>
        <w:spacing w:after="200" w:line="276" w:lineRule="auto"/>
        <w:ind w:left="426" w:firstLine="0"/>
        <w:jc w:val="left"/>
        <w:rPr>
          <w:ins w:id="1013" w:author="Warwick Wainwright" w:date="2018-07-24T12:53:00Z"/>
        </w:rPr>
      </w:pPr>
      <w:ins w:id="1014" w:author="Warwick Wainwright" w:date="2018-07-24T12:53:00Z">
        <w:r w:rsidRPr="000F1759">
          <w:t>Level of yield (e.g. milk)</w:t>
        </w:r>
        <w:r w:rsidRPr="000F1759">
          <w:tab/>
        </w:r>
        <w:r w:rsidRPr="000F1759">
          <w:tab/>
        </w:r>
        <w:r w:rsidRPr="000F1759">
          <w:tab/>
        </w:r>
        <w:r w:rsidRPr="000F1759">
          <w:tab/>
        </w:r>
        <w:r w:rsidRPr="000F1759">
          <w:tab/>
        </w:r>
        <w:r w:rsidRPr="000F1759">
          <w:tab/>
          <w:t>_______________</w:t>
        </w:r>
      </w:ins>
    </w:p>
    <w:p w14:paraId="2965B527" w14:textId="77777777" w:rsidR="000F1759" w:rsidRPr="000F1759" w:rsidRDefault="000F1759" w:rsidP="000F1759">
      <w:pPr>
        <w:spacing w:after="200" w:line="276" w:lineRule="auto"/>
        <w:ind w:left="426" w:firstLine="0"/>
        <w:jc w:val="left"/>
        <w:rPr>
          <w:ins w:id="1015" w:author="Warwick Wainwright" w:date="2018-07-24T12:53:00Z"/>
        </w:rPr>
      </w:pPr>
      <w:ins w:id="1016" w:author="Warwick Wainwright" w:date="2018-07-24T12:53:00Z">
        <w:r w:rsidRPr="000F1759">
          <w:t>Fertility and ease of breeding</w:t>
        </w:r>
        <w:r w:rsidRPr="000F1759">
          <w:tab/>
        </w:r>
        <w:r w:rsidRPr="000F1759">
          <w:tab/>
        </w:r>
        <w:r w:rsidRPr="000F1759">
          <w:tab/>
        </w:r>
        <w:r w:rsidRPr="000F1759">
          <w:tab/>
        </w:r>
        <w:r w:rsidRPr="000F1759">
          <w:tab/>
          <w:t>_______________</w:t>
        </w:r>
      </w:ins>
    </w:p>
    <w:p w14:paraId="3DE359AF" w14:textId="77777777" w:rsidR="000F1759" w:rsidRPr="000F1759" w:rsidRDefault="000F1759" w:rsidP="000F1759">
      <w:pPr>
        <w:spacing w:after="200" w:line="276" w:lineRule="auto"/>
        <w:ind w:left="426" w:firstLine="0"/>
        <w:jc w:val="left"/>
        <w:rPr>
          <w:ins w:id="1017" w:author="Warwick Wainwright" w:date="2018-07-24T12:53:00Z"/>
        </w:rPr>
      </w:pPr>
      <w:ins w:id="1018" w:author="Warwick Wainwright" w:date="2018-07-24T12:53:00Z">
        <w:r w:rsidRPr="000F1759">
          <w:t>Adaptability to terrain</w:t>
        </w:r>
        <w:r w:rsidRPr="000F1759">
          <w:tab/>
        </w:r>
        <w:r w:rsidRPr="000F1759">
          <w:tab/>
        </w:r>
        <w:r w:rsidRPr="000F1759">
          <w:tab/>
        </w:r>
        <w:r w:rsidRPr="000F1759">
          <w:tab/>
        </w:r>
        <w:r w:rsidRPr="000F1759">
          <w:tab/>
        </w:r>
        <w:r w:rsidRPr="000F1759">
          <w:tab/>
          <w:t>_______________</w:t>
        </w:r>
      </w:ins>
    </w:p>
    <w:p w14:paraId="55F4511C" w14:textId="77777777" w:rsidR="000F1759" w:rsidRPr="000F1759" w:rsidRDefault="000F1759" w:rsidP="000F1759">
      <w:pPr>
        <w:spacing w:after="200" w:line="276" w:lineRule="auto"/>
        <w:ind w:left="426" w:firstLine="0"/>
        <w:jc w:val="left"/>
        <w:rPr>
          <w:ins w:id="1019" w:author="Warwick Wainwright" w:date="2018-07-24T12:53:00Z"/>
        </w:rPr>
      </w:pPr>
      <w:ins w:id="1020" w:author="Warwick Wainwright" w:date="2018-07-24T12:53:00Z">
        <w:r w:rsidRPr="000F1759">
          <w:t>Resistance to disease and parasites</w:t>
        </w:r>
        <w:r w:rsidRPr="000F1759">
          <w:tab/>
        </w:r>
        <w:r w:rsidRPr="000F1759">
          <w:tab/>
        </w:r>
        <w:r w:rsidRPr="000F1759">
          <w:tab/>
        </w:r>
        <w:r w:rsidRPr="000F1759">
          <w:tab/>
        </w:r>
        <w:r w:rsidRPr="000F1759">
          <w:tab/>
          <w:t>_______________</w:t>
        </w:r>
      </w:ins>
    </w:p>
    <w:p w14:paraId="18D88467" w14:textId="77777777" w:rsidR="000F1759" w:rsidRPr="000F1759" w:rsidRDefault="000F1759" w:rsidP="000F1759">
      <w:pPr>
        <w:spacing w:after="200" w:line="276" w:lineRule="auto"/>
        <w:ind w:left="426" w:firstLine="0"/>
        <w:jc w:val="left"/>
        <w:rPr>
          <w:ins w:id="1021" w:author="Warwick Wainwright" w:date="2018-07-24T12:53:00Z"/>
        </w:rPr>
      </w:pPr>
      <w:ins w:id="1022" w:author="Warwick Wainwright" w:date="2018-07-24T12:53:00Z">
        <w:r w:rsidRPr="000F1759">
          <w:t>Low veterinary bills</w:t>
        </w:r>
        <w:r w:rsidRPr="000F1759">
          <w:tab/>
        </w:r>
        <w:r w:rsidRPr="000F1759">
          <w:tab/>
        </w:r>
        <w:r w:rsidRPr="000F1759">
          <w:tab/>
        </w:r>
        <w:r w:rsidRPr="000F1759">
          <w:tab/>
        </w:r>
        <w:r w:rsidRPr="000F1759">
          <w:tab/>
        </w:r>
        <w:r w:rsidRPr="000F1759">
          <w:tab/>
          <w:t>_______________</w:t>
        </w:r>
      </w:ins>
    </w:p>
    <w:p w14:paraId="455C261B" w14:textId="77777777" w:rsidR="000F1759" w:rsidRPr="000F1759" w:rsidRDefault="000F1759" w:rsidP="000F1759">
      <w:pPr>
        <w:spacing w:after="200" w:line="276" w:lineRule="auto"/>
        <w:ind w:left="426" w:firstLine="0"/>
        <w:jc w:val="left"/>
        <w:rPr>
          <w:ins w:id="1023" w:author="Warwick Wainwright" w:date="2018-07-24T12:53:00Z"/>
        </w:rPr>
      </w:pPr>
      <w:ins w:id="1024" w:author="Warwick Wainwright" w:date="2018-07-24T12:53:00Z">
        <w:r w:rsidRPr="000F1759">
          <w:t>Ease of management &amp; handling</w:t>
        </w:r>
        <w:r w:rsidRPr="000F1759">
          <w:tab/>
        </w:r>
        <w:r w:rsidRPr="000F1759">
          <w:tab/>
        </w:r>
        <w:r w:rsidRPr="000F1759">
          <w:tab/>
        </w:r>
        <w:r w:rsidRPr="000F1759">
          <w:tab/>
        </w:r>
        <w:r w:rsidRPr="000F1759">
          <w:tab/>
          <w:t>_______________</w:t>
        </w:r>
      </w:ins>
    </w:p>
    <w:p w14:paraId="7B2EA69B" w14:textId="77777777" w:rsidR="000F1759" w:rsidRPr="000F1759" w:rsidRDefault="000F1759" w:rsidP="000F1759">
      <w:pPr>
        <w:spacing w:after="200" w:line="276" w:lineRule="auto"/>
        <w:ind w:left="426" w:firstLine="0"/>
        <w:jc w:val="left"/>
        <w:rPr>
          <w:ins w:id="1025" w:author="Warwick Wainwright" w:date="2018-07-24T12:53:00Z"/>
        </w:rPr>
      </w:pPr>
      <w:ins w:id="1026" w:author="Warwick Wainwright" w:date="2018-07-24T12:53:00Z">
        <w:r w:rsidRPr="000F1759">
          <w:t>Quality of products</w:t>
        </w:r>
        <w:r w:rsidRPr="000F1759">
          <w:tab/>
          <w:t xml:space="preserve"> produced</w:t>
        </w:r>
        <w:r w:rsidRPr="000F1759">
          <w:tab/>
        </w:r>
        <w:r w:rsidRPr="000F1759">
          <w:tab/>
        </w:r>
        <w:r w:rsidRPr="000F1759">
          <w:tab/>
        </w:r>
        <w:r w:rsidRPr="000F1759">
          <w:tab/>
        </w:r>
        <w:r w:rsidRPr="000F1759">
          <w:tab/>
          <w:t>_______________</w:t>
        </w:r>
      </w:ins>
    </w:p>
    <w:p w14:paraId="3ED8B3F7" w14:textId="77777777" w:rsidR="000F1759" w:rsidRPr="000F1759" w:rsidRDefault="000F1759" w:rsidP="000F1759">
      <w:pPr>
        <w:spacing w:after="200" w:line="276" w:lineRule="auto"/>
        <w:ind w:left="426" w:firstLine="0"/>
        <w:jc w:val="left"/>
        <w:rPr>
          <w:ins w:id="1027" w:author="Warwick Wainwright" w:date="2018-07-24T12:53:00Z"/>
        </w:rPr>
      </w:pPr>
    </w:p>
    <w:p w14:paraId="1A7CD895" w14:textId="77777777" w:rsidR="000F1759" w:rsidRPr="000F1759" w:rsidRDefault="000F1759" w:rsidP="000F1759">
      <w:pPr>
        <w:numPr>
          <w:ilvl w:val="0"/>
          <w:numId w:val="19"/>
        </w:numPr>
        <w:spacing w:after="120" w:line="240" w:lineRule="auto"/>
        <w:ind w:left="426" w:hanging="426"/>
        <w:contextualSpacing/>
        <w:rPr>
          <w:ins w:id="1028" w:author="Warwick Wainwright" w:date="2018-07-24T12:53:00Z"/>
          <w:b/>
        </w:rPr>
      </w:pPr>
      <w:ins w:id="1029" w:author="Warwick Wainwright" w:date="2018-07-24T12:53:00Z">
        <w:r w:rsidRPr="000F1759">
          <w:rPr>
            <w:b/>
          </w:rPr>
          <w:t xml:space="preserve">If you farm or would consider farming with rare breeds, we want to know which factors you think are most important for ensuring their continued preservation.  Please rank the following statements (1=most important, 6= least important) according to how important they are to you.      </w:t>
        </w:r>
      </w:ins>
    </w:p>
    <w:p w14:paraId="428D9B67" w14:textId="77777777" w:rsidR="000F1759" w:rsidRPr="000F1759" w:rsidRDefault="000F1759" w:rsidP="000F1759">
      <w:pPr>
        <w:spacing w:after="120" w:line="240" w:lineRule="auto"/>
        <w:ind w:left="6480" w:firstLine="720"/>
        <w:contextualSpacing/>
        <w:rPr>
          <w:ins w:id="1030" w:author="Warwick Wainwright" w:date="2018-07-24T12:53:00Z"/>
          <w:i/>
        </w:rPr>
      </w:pPr>
      <w:ins w:id="1031" w:author="Warwick Wainwright" w:date="2018-07-24T12:53:00Z">
        <w:r w:rsidRPr="000F1759">
          <w:rPr>
            <w:i/>
          </w:rPr>
          <w:t>Rank</w:t>
        </w:r>
      </w:ins>
    </w:p>
    <w:p w14:paraId="4D8F9F00" w14:textId="77777777" w:rsidR="000F1759" w:rsidRPr="000F1759" w:rsidRDefault="000F1759" w:rsidP="000F1759">
      <w:pPr>
        <w:spacing w:after="200" w:line="276" w:lineRule="auto"/>
        <w:ind w:left="426" w:firstLine="0"/>
        <w:jc w:val="left"/>
        <w:rPr>
          <w:ins w:id="1032" w:author="Warwick Wainwright" w:date="2018-07-24T12:53:00Z"/>
        </w:rPr>
      </w:pPr>
      <w:ins w:id="1033" w:author="Warwick Wainwright" w:date="2018-07-24T12:53:00Z">
        <w:r w:rsidRPr="000F1759">
          <w:t>Maintaining traditional farming practices</w:t>
        </w:r>
        <w:r w:rsidRPr="000F1759">
          <w:tab/>
        </w:r>
        <w:r w:rsidRPr="000F1759">
          <w:tab/>
        </w:r>
        <w:r w:rsidRPr="000F1759">
          <w:tab/>
          <w:t xml:space="preserve">   </w:t>
        </w:r>
        <w:r w:rsidRPr="000F1759">
          <w:tab/>
          <w:t>________________</w:t>
        </w:r>
      </w:ins>
    </w:p>
    <w:p w14:paraId="19D3A203" w14:textId="77777777" w:rsidR="000F1759" w:rsidRPr="000F1759" w:rsidRDefault="000F1759" w:rsidP="000F1759">
      <w:pPr>
        <w:spacing w:after="200" w:line="276" w:lineRule="auto"/>
        <w:ind w:left="426" w:firstLine="0"/>
        <w:jc w:val="left"/>
        <w:rPr>
          <w:ins w:id="1034" w:author="Warwick Wainwright" w:date="2018-07-24T12:53:00Z"/>
        </w:rPr>
      </w:pPr>
      <w:ins w:id="1035" w:author="Warwick Wainwright" w:date="2018-07-24T12:53:00Z">
        <w:r w:rsidRPr="000F1759">
          <w:t>Cultural and historic factors associated with the breed</w:t>
        </w:r>
        <w:r w:rsidRPr="000F1759">
          <w:tab/>
        </w:r>
        <w:r w:rsidRPr="000F1759">
          <w:tab/>
          <w:t>________________</w:t>
        </w:r>
      </w:ins>
    </w:p>
    <w:p w14:paraId="66FB0CDA" w14:textId="77777777" w:rsidR="000F1759" w:rsidRPr="000F1759" w:rsidRDefault="000F1759" w:rsidP="000F1759">
      <w:pPr>
        <w:spacing w:after="200" w:line="276" w:lineRule="auto"/>
        <w:ind w:left="426" w:firstLine="0"/>
        <w:jc w:val="left"/>
        <w:rPr>
          <w:ins w:id="1036" w:author="Warwick Wainwright" w:date="2018-07-24T12:53:00Z"/>
        </w:rPr>
      </w:pPr>
      <w:ins w:id="1037" w:author="Warwick Wainwright" w:date="2018-07-24T12:53:00Z">
        <w:r w:rsidRPr="000F1759">
          <w:t>Ensuing continued supply of genetic material</w:t>
        </w:r>
        <w:r w:rsidRPr="000F1759">
          <w:tab/>
        </w:r>
        <w:r w:rsidRPr="000F1759">
          <w:tab/>
        </w:r>
        <w:r w:rsidRPr="000F1759">
          <w:tab/>
          <w:t>________________</w:t>
        </w:r>
      </w:ins>
    </w:p>
    <w:p w14:paraId="4828F723" w14:textId="77777777" w:rsidR="000F1759" w:rsidRPr="000F1759" w:rsidRDefault="000F1759" w:rsidP="000F1759">
      <w:pPr>
        <w:spacing w:after="200" w:line="276" w:lineRule="auto"/>
        <w:ind w:left="426" w:firstLine="0"/>
        <w:jc w:val="left"/>
        <w:rPr>
          <w:ins w:id="1038" w:author="Warwick Wainwright" w:date="2018-07-24T12:53:00Z"/>
        </w:rPr>
      </w:pPr>
      <w:ins w:id="1039" w:author="Warwick Wainwright" w:date="2018-07-24T12:53:00Z">
        <w:r w:rsidRPr="000F1759">
          <w:t>Potential contribution of breed to tourism</w:t>
        </w:r>
        <w:r w:rsidRPr="000F1759">
          <w:tab/>
        </w:r>
        <w:r w:rsidRPr="000F1759">
          <w:tab/>
        </w:r>
        <w:r w:rsidRPr="000F1759">
          <w:tab/>
        </w:r>
        <w:r w:rsidRPr="000F1759">
          <w:tab/>
          <w:t>________________</w:t>
        </w:r>
      </w:ins>
    </w:p>
    <w:p w14:paraId="669DE1CA" w14:textId="77777777" w:rsidR="000F1759" w:rsidRPr="000F1759" w:rsidRDefault="000F1759" w:rsidP="000F1759">
      <w:pPr>
        <w:spacing w:after="200" w:line="276" w:lineRule="auto"/>
        <w:ind w:left="426" w:firstLine="0"/>
        <w:jc w:val="left"/>
        <w:rPr>
          <w:ins w:id="1040" w:author="Warwick Wainwright" w:date="2018-07-24T12:53:00Z"/>
        </w:rPr>
      </w:pPr>
      <w:ins w:id="1041" w:author="Warwick Wainwright" w:date="2018-07-24T12:53:00Z">
        <w:r w:rsidRPr="000F1759">
          <w:t xml:space="preserve">Maintain adaptive traits for future breeding programmes </w:t>
        </w:r>
        <w:r w:rsidRPr="000F1759">
          <w:tab/>
        </w:r>
        <w:r w:rsidRPr="000F1759">
          <w:tab/>
          <w:t>________________</w:t>
        </w:r>
      </w:ins>
    </w:p>
    <w:p w14:paraId="51EBE7AF" w14:textId="77777777" w:rsidR="000F1759" w:rsidRPr="000F1759" w:rsidRDefault="000F1759" w:rsidP="000F1759">
      <w:pPr>
        <w:spacing w:after="200" w:line="276" w:lineRule="auto"/>
        <w:ind w:left="426" w:firstLine="0"/>
        <w:jc w:val="left"/>
        <w:rPr>
          <w:ins w:id="1042" w:author="Warwick Wainwright" w:date="2018-07-24T12:53:00Z"/>
        </w:rPr>
      </w:pPr>
      <w:ins w:id="1043" w:author="Warwick Wainwright" w:date="2018-07-24T12:53:00Z">
        <w:r w:rsidRPr="000F1759">
          <w:t>Continued production of traditional, local products</w:t>
        </w:r>
        <w:r w:rsidRPr="000F1759">
          <w:tab/>
        </w:r>
        <w:r w:rsidRPr="000F1759">
          <w:tab/>
        </w:r>
        <w:r w:rsidRPr="000F1759">
          <w:tab/>
          <w:t>________________</w:t>
        </w:r>
      </w:ins>
    </w:p>
    <w:p w14:paraId="4A4F6DD5" w14:textId="77777777" w:rsidR="000F1759" w:rsidRDefault="000F1759">
      <w:pPr>
        <w:rPr>
          <w:ins w:id="1044" w:author="Warwick Wainwright" w:date="2018-07-24T12:55:00Z"/>
          <w:rFonts w:eastAsiaTheme="majorEastAsia"/>
        </w:rPr>
        <w:pPrChange w:id="1045" w:author="Warwick Wainwright" w:date="2018-07-24T12:55:00Z">
          <w:pPr>
            <w:keepNext/>
            <w:keepLines/>
            <w:numPr>
              <w:numId w:val="2"/>
            </w:numPr>
            <w:tabs>
              <w:tab w:val="num" w:pos="360"/>
            </w:tabs>
            <w:spacing w:before="200" w:after="120" w:line="240" w:lineRule="auto"/>
            <w:ind w:firstLine="0"/>
            <w:jc w:val="center"/>
            <w:outlineLvl w:val="1"/>
          </w:pPr>
        </w:pPrChange>
      </w:pPr>
    </w:p>
    <w:p w14:paraId="1D36D3E7" w14:textId="77777777" w:rsidR="000F1759" w:rsidRPr="000F1759" w:rsidRDefault="000F1759">
      <w:pPr>
        <w:jc w:val="center"/>
        <w:rPr>
          <w:ins w:id="1046" w:author="Warwick Wainwright" w:date="2018-07-24T12:53:00Z"/>
          <w:rFonts w:eastAsiaTheme="majorEastAsia"/>
          <w:b/>
          <w:sz w:val="26"/>
          <w:szCs w:val="26"/>
          <w:rPrChange w:id="1047" w:author="Warwick Wainwright" w:date="2018-07-24T12:55:00Z">
            <w:rPr>
              <w:ins w:id="1048" w:author="Warwick Wainwright" w:date="2018-07-24T12:53:00Z"/>
              <w:rFonts w:eastAsiaTheme="majorEastAsia"/>
            </w:rPr>
          </w:rPrChange>
        </w:rPr>
        <w:pPrChange w:id="1049" w:author="Warwick Wainwright" w:date="2018-07-24T12:55:00Z">
          <w:pPr>
            <w:keepNext/>
            <w:keepLines/>
            <w:numPr>
              <w:numId w:val="2"/>
            </w:numPr>
            <w:tabs>
              <w:tab w:val="num" w:pos="360"/>
            </w:tabs>
            <w:spacing w:before="200" w:after="120" w:line="240" w:lineRule="auto"/>
            <w:ind w:firstLine="0"/>
            <w:jc w:val="center"/>
            <w:outlineLvl w:val="1"/>
          </w:pPr>
        </w:pPrChange>
      </w:pPr>
      <w:ins w:id="1050" w:author="Warwick Wainwright" w:date="2018-07-24T12:53:00Z">
        <w:r w:rsidRPr="000F1759">
          <w:rPr>
            <w:rFonts w:eastAsiaTheme="majorEastAsia"/>
            <w:b/>
            <w:sz w:val="26"/>
            <w:szCs w:val="26"/>
            <w:rPrChange w:id="1051" w:author="Warwick Wainwright" w:date="2018-07-24T12:55:00Z">
              <w:rPr>
                <w:rFonts w:eastAsiaTheme="majorEastAsia"/>
              </w:rPr>
            </w:rPrChange>
          </w:rPr>
          <w:t>Section B: Rare breeds and conservation support measures</w:t>
        </w:r>
      </w:ins>
    </w:p>
    <w:p w14:paraId="5B6BFFBC" w14:textId="77777777" w:rsidR="000F1759" w:rsidRPr="000F1759" w:rsidRDefault="000F1759" w:rsidP="000F1759">
      <w:pPr>
        <w:spacing w:after="120" w:line="240" w:lineRule="auto"/>
        <w:ind w:firstLine="0"/>
        <w:rPr>
          <w:ins w:id="1052" w:author="Warwick Wainwright" w:date="2018-07-24T12:53:00Z"/>
        </w:rPr>
      </w:pPr>
    </w:p>
    <w:p w14:paraId="593EBFB0" w14:textId="77777777" w:rsidR="000F1759" w:rsidRPr="000F1759" w:rsidRDefault="000F1759" w:rsidP="000F1759">
      <w:pPr>
        <w:numPr>
          <w:ilvl w:val="0"/>
          <w:numId w:val="19"/>
        </w:numPr>
        <w:spacing w:after="120" w:line="240" w:lineRule="auto"/>
        <w:ind w:left="426" w:hanging="426"/>
        <w:contextualSpacing/>
        <w:rPr>
          <w:ins w:id="1053" w:author="Warwick Wainwright" w:date="2018-07-24T12:53:00Z"/>
          <w:b/>
        </w:rPr>
      </w:pPr>
      <w:ins w:id="1054" w:author="Warwick Wainwright" w:date="2018-07-24T12:53:00Z">
        <w:r w:rsidRPr="000F1759">
          <w:rPr>
            <w:b/>
          </w:rPr>
          <w:t xml:space="preserve">Do you currently receive Romanian </w:t>
        </w:r>
        <w:proofErr w:type="spellStart"/>
        <w:r w:rsidRPr="000F1759">
          <w:rPr>
            <w:b/>
          </w:rPr>
          <w:t>agri</w:t>
        </w:r>
        <w:proofErr w:type="spellEnd"/>
        <w:r w:rsidRPr="000F1759">
          <w:rPr>
            <w:b/>
          </w:rPr>
          <w:t xml:space="preserve">-environment support payments on your farm? </w:t>
        </w:r>
      </w:ins>
    </w:p>
    <w:p w14:paraId="574CAE75" w14:textId="77777777" w:rsidR="000F1759" w:rsidRPr="000F1759" w:rsidRDefault="000F1759" w:rsidP="000F1759">
      <w:pPr>
        <w:spacing w:after="120" w:line="240" w:lineRule="auto"/>
        <w:ind w:firstLine="0"/>
        <w:rPr>
          <w:ins w:id="1055" w:author="Warwick Wainwright" w:date="2018-07-24T12:53:00Z"/>
        </w:rPr>
      </w:pPr>
    </w:p>
    <w:p w14:paraId="33CDB172" w14:textId="77777777" w:rsidR="000F1759" w:rsidRPr="000F1759" w:rsidRDefault="000F1759" w:rsidP="000F1759">
      <w:pPr>
        <w:spacing w:after="120" w:line="480" w:lineRule="auto"/>
        <w:ind w:left="720" w:firstLine="0"/>
        <w:contextualSpacing/>
        <w:jc w:val="center"/>
        <w:rPr>
          <w:ins w:id="1056" w:author="Warwick Wainwright" w:date="2018-07-24T12:53:00Z"/>
        </w:rPr>
      </w:pPr>
      <w:ins w:id="1057" w:author="Warwick Wainwright" w:date="2018-07-24T12:53:00Z">
        <w:r w:rsidRPr="000F1759">
          <w:t>Yes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r w:rsidRPr="000F1759">
          <w:tab/>
        </w:r>
        <w:r w:rsidRPr="000F1759">
          <w:tab/>
        </w:r>
        <w:r w:rsidRPr="000F1759">
          <w:tab/>
        </w:r>
        <w:r w:rsidRPr="000F1759">
          <w:tab/>
          <w:t xml:space="preserve">No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p w14:paraId="751D2E50" w14:textId="77777777" w:rsidR="000F1759" w:rsidRPr="000F1759" w:rsidRDefault="000F1759" w:rsidP="000F1759">
      <w:pPr>
        <w:numPr>
          <w:ilvl w:val="0"/>
          <w:numId w:val="19"/>
        </w:numPr>
        <w:spacing w:after="120" w:line="480" w:lineRule="auto"/>
        <w:ind w:left="426" w:hanging="426"/>
        <w:contextualSpacing/>
        <w:jc w:val="left"/>
        <w:rPr>
          <w:ins w:id="1058" w:author="Warwick Wainwright" w:date="2018-07-24T12:53:00Z"/>
          <w:b/>
        </w:rPr>
      </w:pPr>
      <w:ins w:id="1059" w:author="Warwick Wainwright" w:date="2018-07-24T12:53:00Z">
        <w:r w:rsidRPr="000F1759">
          <w:rPr>
            <w:b/>
          </w:rPr>
          <w:t xml:space="preserve">If you answered yes, which payments do you receive? </w:t>
        </w:r>
      </w:ins>
    </w:p>
    <w:p w14:paraId="7B86B356" w14:textId="77777777" w:rsidR="000F1759" w:rsidRPr="000F1759" w:rsidRDefault="000F1759" w:rsidP="000F1759">
      <w:pPr>
        <w:spacing w:after="120" w:line="480" w:lineRule="auto"/>
        <w:ind w:left="426" w:firstLine="0"/>
        <w:contextualSpacing/>
        <w:jc w:val="left"/>
        <w:rPr>
          <w:ins w:id="1060" w:author="Warwick Wainwright" w:date="2018-07-24T12:53:00Z"/>
        </w:rPr>
      </w:pPr>
      <w:ins w:id="1061" w:author="Warwick Wainwright" w:date="2018-07-24T12:53:00Z">
        <w:r w:rsidRPr="000F1759">
          <w:t>(</w:t>
        </w:r>
        <w:proofErr w:type="gramStart"/>
        <w:r w:rsidRPr="000F1759">
          <w:t>e.g</w:t>
        </w:r>
        <w:proofErr w:type="gramEnd"/>
        <w:r w:rsidRPr="000F1759">
          <w:t>. HNV)__________________________________________________________________</w:t>
        </w:r>
      </w:ins>
    </w:p>
    <w:p w14:paraId="799AE93E" w14:textId="77777777" w:rsidR="000F1759" w:rsidRPr="000F1759" w:rsidRDefault="000F1759" w:rsidP="000F1759">
      <w:pPr>
        <w:spacing w:after="120" w:line="480" w:lineRule="auto"/>
        <w:ind w:left="426" w:firstLine="0"/>
        <w:contextualSpacing/>
        <w:jc w:val="left"/>
        <w:rPr>
          <w:ins w:id="1062" w:author="Warwick Wainwright" w:date="2018-07-24T12:53:00Z"/>
          <w:b/>
        </w:rPr>
      </w:pPr>
    </w:p>
    <w:p w14:paraId="46F2EB3B" w14:textId="77777777" w:rsidR="000F1759" w:rsidRPr="000F1759" w:rsidRDefault="000F1759" w:rsidP="000F1759">
      <w:pPr>
        <w:numPr>
          <w:ilvl w:val="0"/>
          <w:numId w:val="19"/>
        </w:numPr>
        <w:spacing w:after="120" w:line="276" w:lineRule="auto"/>
        <w:ind w:left="426" w:hanging="426"/>
        <w:contextualSpacing/>
        <w:jc w:val="left"/>
        <w:rPr>
          <w:ins w:id="1063" w:author="Warwick Wainwright" w:date="2018-07-24T12:53:00Z"/>
          <w:b/>
        </w:rPr>
      </w:pPr>
      <w:ins w:id="1064" w:author="Warwick Wainwright" w:date="2018-07-24T12:53:00Z">
        <w:r w:rsidRPr="000F1759">
          <w:rPr>
            <w:b/>
          </w:rPr>
          <w:t xml:space="preserve">Did you know there is currently support available for farming with rare breeds under Romania’s Rural Development Programme (RDP)? </w:t>
        </w:r>
      </w:ins>
    </w:p>
    <w:p w14:paraId="70370C13" w14:textId="77777777" w:rsidR="000F1759" w:rsidRPr="000F1759" w:rsidRDefault="000F1759" w:rsidP="000F1759">
      <w:pPr>
        <w:spacing w:after="120" w:line="276" w:lineRule="auto"/>
        <w:ind w:left="426" w:firstLine="0"/>
        <w:contextualSpacing/>
        <w:jc w:val="left"/>
        <w:rPr>
          <w:ins w:id="1065" w:author="Warwick Wainwright" w:date="2018-07-24T12:53:00Z"/>
          <w:b/>
        </w:rPr>
      </w:pPr>
    </w:p>
    <w:p w14:paraId="0AD72659" w14:textId="77777777" w:rsidR="000F1759" w:rsidRPr="000F1759" w:rsidRDefault="000F1759" w:rsidP="000F1759">
      <w:pPr>
        <w:spacing w:after="120" w:line="480" w:lineRule="auto"/>
        <w:ind w:left="720" w:firstLine="0"/>
        <w:contextualSpacing/>
        <w:jc w:val="center"/>
        <w:rPr>
          <w:ins w:id="1066" w:author="Warwick Wainwright" w:date="2018-07-24T12:53:00Z"/>
        </w:rPr>
      </w:pPr>
      <w:ins w:id="1067" w:author="Warwick Wainwright" w:date="2018-07-24T12:53:00Z">
        <w:r w:rsidRPr="000F1759">
          <w:t>Yes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r w:rsidRPr="000F1759">
          <w:tab/>
        </w:r>
        <w:r w:rsidRPr="000F1759">
          <w:tab/>
        </w:r>
        <w:r w:rsidRPr="000F1759">
          <w:tab/>
        </w:r>
        <w:r w:rsidRPr="000F1759">
          <w:tab/>
          <w:t xml:space="preserve">No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p w14:paraId="7AE6D7F4" w14:textId="77777777" w:rsidR="000F1759" w:rsidRPr="000F1759" w:rsidRDefault="000F1759" w:rsidP="000F1759">
      <w:pPr>
        <w:numPr>
          <w:ilvl w:val="0"/>
          <w:numId w:val="19"/>
        </w:numPr>
        <w:spacing w:after="120" w:line="276" w:lineRule="auto"/>
        <w:ind w:left="426" w:hanging="426"/>
        <w:contextualSpacing/>
        <w:jc w:val="left"/>
        <w:rPr>
          <w:ins w:id="1068" w:author="Warwick Wainwright" w:date="2018-07-24T12:53:00Z"/>
          <w:b/>
        </w:rPr>
      </w:pPr>
      <w:ins w:id="1069" w:author="Warwick Wainwright" w:date="2018-07-24T12:53:00Z">
        <w:r w:rsidRPr="000F1759">
          <w:rPr>
            <w:b/>
          </w:rPr>
          <w:t xml:space="preserve">Would you consider applying for this support in the future if you decide to / are farming with rare breeds? </w:t>
        </w:r>
      </w:ins>
    </w:p>
    <w:p w14:paraId="04F7B19E" w14:textId="77777777" w:rsidR="000F1759" w:rsidRPr="000F1759" w:rsidRDefault="000F1759" w:rsidP="000F1759">
      <w:pPr>
        <w:spacing w:after="120" w:line="480" w:lineRule="auto"/>
        <w:ind w:left="720" w:firstLine="0"/>
        <w:contextualSpacing/>
        <w:jc w:val="center"/>
        <w:rPr>
          <w:ins w:id="1070" w:author="Warwick Wainwright" w:date="2018-07-24T12:53:00Z"/>
        </w:rPr>
      </w:pPr>
      <w:ins w:id="1071" w:author="Warwick Wainwright" w:date="2018-07-24T12:53:00Z">
        <w:r w:rsidRPr="000F1759">
          <w:t>Yes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r w:rsidRPr="000F1759">
          <w:tab/>
        </w:r>
        <w:r w:rsidRPr="000F1759">
          <w:tab/>
        </w:r>
        <w:r w:rsidRPr="000F1759">
          <w:tab/>
        </w:r>
        <w:r w:rsidRPr="000F1759">
          <w:tab/>
          <w:t xml:space="preserve">No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p w14:paraId="2D65A52F" w14:textId="77777777" w:rsidR="000F1759" w:rsidRPr="000F1759" w:rsidRDefault="000F1759" w:rsidP="000F1759">
      <w:pPr>
        <w:spacing w:after="120" w:line="240" w:lineRule="auto"/>
        <w:ind w:firstLine="0"/>
        <w:jc w:val="left"/>
        <w:rPr>
          <w:ins w:id="1072" w:author="Warwick Wainwright" w:date="2018-07-24T12:53:00Z"/>
        </w:rPr>
      </w:pPr>
      <w:proofErr w:type="gramStart"/>
      <w:ins w:id="1073" w:author="Warwick Wainwright" w:date="2018-07-24T12:53:00Z">
        <w:r w:rsidRPr="000F1759">
          <w:t>If no, why not?</w:t>
        </w:r>
        <w:proofErr w:type="gramEnd"/>
        <w:r w:rsidRPr="000F1759">
          <w:t xml:space="preserve">  </w:t>
        </w:r>
      </w:ins>
    </w:p>
    <w:p w14:paraId="4802D113" w14:textId="534394D0" w:rsidR="000F1759" w:rsidRPr="000F1759" w:rsidRDefault="000F1759">
      <w:pPr>
        <w:spacing w:after="120" w:line="240" w:lineRule="auto"/>
        <w:ind w:firstLine="0"/>
        <w:jc w:val="left"/>
        <w:rPr>
          <w:ins w:id="1074" w:author="Warwick Wainwright" w:date="2018-07-24T12:53:00Z"/>
        </w:rPr>
        <w:pPrChange w:id="1075" w:author="Warwick Wainwright" w:date="2018-07-24T12:54:00Z">
          <w:pPr>
            <w:keepNext/>
            <w:keepLines/>
            <w:numPr>
              <w:numId w:val="2"/>
            </w:numPr>
            <w:tabs>
              <w:tab w:val="num" w:pos="360"/>
            </w:tabs>
            <w:spacing w:before="200" w:after="120" w:line="240" w:lineRule="auto"/>
            <w:ind w:firstLine="0"/>
            <w:jc w:val="center"/>
            <w:outlineLvl w:val="1"/>
          </w:pPr>
        </w:pPrChange>
      </w:pPr>
      <w:proofErr w:type="gramStart"/>
      <w:ins w:id="1076" w:author="Warwick Wainwright" w:date="2018-07-24T12:53:00Z">
        <w:r w:rsidRPr="000F1759">
          <w:t>1)_</w:t>
        </w:r>
        <w:proofErr w:type="gramEnd"/>
        <w:r w:rsidRPr="000F1759">
          <w:t>____________________________________________</w:t>
        </w:r>
        <w:r>
          <w:t>___________________________</w:t>
        </w:r>
        <w:r w:rsidRPr="000F1759">
          <w:t>_</w:t>
        </w:r>
      </w:ins>
    </w:p>
    <w:p w14:paraId="2F1B9F98" w14:textId="77777777" w:rsidR="000F1759" w:rsidRPr="000F1759" w:rsidRDefault="000F1759" w:rsidP="000F1759">
      <w:pPr>
        <w:spacing w:after="120" w:line="240" w:lineRule="auto"/>
        <w:ind w:firstLine="0"/>
        <w:rPr>
          <w:ins w:id="1077" w:author="Warwick Wainwright" w:date="2018-07-24T12:53:00Z"/>
        </w:rPr>
      </w:pPr>
    </w:p>
    <w:p w14:paraId="51C64DF4" w14:textId="77777777" w:rsidR="000F1759" w:rsidRPr="000F1759" w:rsidRDefault="000F1759">
      <w:pPr>
        <w:jc w:val="center"/>
        <w:rPr>
          <w:ins w:id="1078" w:author="Warwick Wainwright" w:date="2018-07-24T12:53:00Z"/>
          <w:rFonts w:eastAsiaTheme="majorEastAsia"/>
          <w:b/>
          <w:sz w:val="26"/>
          <w:szCs w:val="26"/>
          <w:rPrChange w:id="1079" w:author="Warwick Wainwright" w:date="2018-07-24T12:56:00Z">
            <w:rPr>
              <w:ins w:id="1080" w:author="Warwick Wainwright" w:date="2018-07-24T12:53:00Z"/>
              <w:rFonts w:eastAsiaTheme="majorEastAsia"/>
            </w:rPr>
          </w:rPrChange>
        </w:rPr>
        <w:pPrChange w:id="1081" w:author="Warwick Wainwright" w:date="2018-07-24T12:56:00Z">
          <w:pPr>
            <w:keepNext/>
            <w:keepLines/>
            <w:numPr>
              <w:numId w:val="2"/>
            </w:numPr>
            <w:tabs>
              <w:tab w:val="num" w:pos="360"/>
            </w:tabs>
            <w:spacing w:before="200" w:after="120" w:line="240" w:lineRule="auto"/>
            <w:ind w:firstLine="0"/>
            <w:jc w:val="center"/>
            <w:outlineLvl w:val="1"/>
          </w:pPr>
        </w:pPrChange>
      </w:pPr>
      <w:ins w:id="1082" w:author="Warwick Wainwright" w:date="2018-07-24T12:53:00Z">
        <w:r w:rsidRPr="000F1759">
          <w:rPr>
            <w:rFonts w:eastAsiaTheme="majorEastAsia"/>
            <w:b/>
            <w:sz w:val="26"/>
            <w:szCs w:val="26"/>
            <w:rPrChange w:id="1083" w:author="Warwick Wainwright" w:date="2018-07-24T12:56:00Z">
              <w:rPr>
                <w:rFonts w:eastAsiaTheme="majorEastAsia"/>
              </w:rPr>
            </w:rPrChange>
          </w:rPr>
          <w:t>Section C: Future Options for conservation schemes</w:t>
        </w:r>
      </w:ins>
    </w:p>
    <w:p w14:paraId="3FA96B46" w14:textId="77777777" w:rsidR="000F1759" w:rsidRPr="000F1759" w:rsidRDefault="000F1759" w:rsidP="000F1759">
      <w:pPr>
        <w:spacing w:after="120" w:line="240" w:lineRule="auto"/>
        <w:ind w:firstLine="0"/>
        <w:rPr>
          <w:ins w:id="1084" w:author="Warwick Wainwright" w:date="2018-07-24T12:53:00Z"/>
        </w:rPr>
      </w:pPr>
    </w:p>
    <w:p w14:paraId="618529E7" w14:textId="77777777" w:rsidR="000F1759" w:rsidRPr="000F1759" w:rsidRDefault="000F1759" w:rsidP="000F1759">
      <w:pPr>
        <w:spacing w:after="120" w:line="240" w:lineRule="auto"/>
        <w:ind w:firstLine="0"/>
        <w:jc w:val="center"/>
        <w:rPr>
          <w:ins w:id="1085" w:author="Warwick Wainwright" w:date="2018-07-24T12:53:00Z"/>
          <w:b/>
        </w:rPr>
      </w:pPr>
      <w:ins w:id="1086" w:author="Warwick Wainwright" w:date="2018-07-24T12:53:00Z">
        <w:r w:rsidRPr="000F1759">
          <w:rPr>
            <w:b/>
          </w:rPr>
          <w:t>Choice set: ____</w:t>
        </w:r>
      </w:ins>
    </w:p>
    <w:p w14:paraId="4CA57C14" w14:textId="77777777" w:rsidR="000F1759" w:rsidRPr="000F1759" w:rsidRDefault="000F1759" w:rsidP="000F1759">
      <w:pPr>
        <w:tabs>
          <w:tab w:val="left" w:pos="567"/>
        </w:tabs>
        <w:spacing w:after="60" w:line="240" w:lineRule="auto"/>
        <w:ind w:firstLine="0"/>
        <w:rPr>
          <w:ins w:id="1087" w:author="Warwick Wainwright" w:date="2018-07-24T12:53:00Z"/>
          <w:b/>
          <w:i/>
        </w:rPr>
      </w:pPr>
      <w:ins w:id="1088" w:author="Warwick Wainwright" w:date="2018-07-24T12:53:00Z">
        <w:r w:rsidRPr="000F1759">
          <w:rPr>
            <w:b/>
            <w:i/>
          </w:rPr>
          <w:t xml:space="preserve">Choice Task 1: </w:t>
        </w:r>
        <w:r w:rsidRPr="000F1759">
          <w:rPr>
            <w:b/>
            <w:i/>
          </w:rPr>
          <w:tab/>
        </w:r>
      </w:ins>
    </w:p>
    <w:p w14:paraId="0395DA18" w14:textId="77777777" w:rsidR="000F1759" w:rsidRPr="000F1759" w:rsidRDefault="000F1759" w:rsidP="000F1759">
      <w:pPr>
        <w:tabs>
          <w:tab w:val="left" w:pos="567"/>
          <w:tab w:val="center" w:pos="4536"/>
          <w:tab w:val="center" w:pos="6237"/>
          <w:tab w:val="center" w:pos="7938"/>
        </w:tabs>
        <w:spacing w:line="240" w:lineRule="auto"/>
        <w:ind w:firstLine="0"/>
        <w:rPr>
          <w:ins w:id="1089" w:author="Warwick Wainwright" w:date="2018-07-24T12:53:00Z"/>
        </w:rPr>
      </w:pPr>
      <w:ins w:id="1090" w:author="Warwick Wainwright" w:date="2018-07-24T12:53:00Z">
        <w:r w:rsidRPr="000F1759">
          <w:tab/>
          <w:t>I prefer:</w:t>
        </w:r>
        <w:r w:rsidRPr="000F1759">
          <w:tab/>
          <w:t xml:space="preserve">Option </w:t>
        </w:r>
        <w:proofErr w:type="spellStart"/>
        <w:r w:rsidRPr="000F1759">
          <w:t>A</w:t>
        </w:r>
        <w:proofErr w:type="spellEnd"/>
        <w:r w:rsidRPr="000F1759">
          <w:tab/>
          <w:t>Option B</w:t>
        </w:r>
        <w:r w:rsidRPr="000F1759">
          <w:tab/>
          <w:t xml:space="preserve">Nothing </w:t>
        </w:r>
        <w:r w:rsidRPr="000F1759">
          <w:tab/>
          <w:t xml:space="preserve"> </w:t>
        </w:r>
      </w:ins>
    </w:p>
    <w:p w14:paraId="26DC817E" w14:textId="77777777" w:rsidR="000F1759" w:rsidRPr="000F1759" w:rsidRDefault="000F1759" w:rsidP="000F1759">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ins w:id="1091" w:author="Warwick Wainwright" w:date="2018-07-24T12:53:00Z"/>
        </w:rPr>
      </w:pPr>
      <w:ins w:id="1092" w:author="Warwick Wainwright" w:date="2018-07-24T12:53:00Z">
        <w:r w:rsidRPr="000F1759">
          <w:tab/>
        </w:r>
        <w:r w:rsidRPr="000F1759">
          <w:tab/>
        </w:r>
        <w:r w:rsidRPr="000F1759">
          <w:fldChar w:fldCharType="begin">
            <w:ffData>
              <w:name w:val="Check16"/>
              <w:enabled/>
              <w:calcOnExit w:val="0"/>
              <w:checkBox>
                <w:sizeAuto/>
                <w:default w:val="0"/>
              </w:checkBox>
            </w:ffData>
          </w:fldChar>
        </w:r>
        <w:r w:rsidRPr="000F1759">
          <w:instrText xml:space="preserve"> FORMCHECKBOX </w:instrText>
        </w:r>
        <w:r w:rsidR="00FF4CFD">
          <w:fldChar w:fldCharType="separate"/>
        </w:r>
        <w:r w:rsidRPr="000F1759">
          <w:fldChar w:fldCharType="end"/>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r w:rsidRPr="000F1759">
          <w:tab/>
        </w:r>
        <w:r w:rsidRPr="000F1759">
          <w:tab/>
        </w:r>
        <w:r w:rsidRPr="000F1759">
          <w:fldChar w:fldCharType="begin">
            <w:ffData>
              <w:name w:val="Check17"/>
              <w:enabled/>
              <w:calcOnExit w:val="0"/>
              <w:checkBox>
                <w:sizeAuto/>
                <w:default w:val="0"/>
              </w:checkBox>
            </w:ffData>
          </w:fldChar>
        </w:r>
        <w:r w:rsidRPr="000F1759">
          <w:instrText xml:space="preserve"> FORMCHECKBOX </w:instrText>
        </w:r>
        <w:r w:rsidR="00FF4CFD">
          <w:fldChar w:fldCharType="separate"/>
        </w:r>
        <w:r w:rsidRPr="000F1759">
          <w:fldChar w:fldCharType="end"/>
        </w:r>
      </w:ins>
    </w:p>
    <w:p w14:paraId="74609025" w14:textId="77777777" w:rsidR="000F1759" w:rsidRPr="000F1759" w:rsidRDefault="000F1759" w:rsidP="000F1759">
      <w:pPr>
        <w:tabs>
          <w:tab w:val="left" w:pos="567"/>
        </w:tabs>
        <w:spacing w:line="240" w:lineRule="auto"/>
        <w:ind w:firstLine="0"/>
        <w:rPr>
          <w:ins w:id="1093" w:author="Warwick Wainwright" w:date="2018-07-24T12:53:00Z"/>
          <w:sz w:val="20"/>
        </w:rPr>
      </w:pPr>
      <w:ins w:id="1094" w:author="Warwick Wainwright" w:date="2018-07-24T12:53:00Z">
        <w:r w:rsidRPr="000F1759">
          <w:tab/>
        </w:r>
      </w:ins>
    </w:p>
    <w:p w14:paraId="3786BF52" w14:textId="77777777" w:rsidR="000F1759" w:rsidRPr="000F1759" w:rsidRDefault="000F1759" w:rsidP="000F1759">
      <w:pPr>
        <w:tabs>
          <w:tab w:val="left" w:pos="567"/>
        </w:tabs>
        <w:spacing w:line="240" w:lineRule="auto"/>
        <w:ind w:firstLine="0"/>
        <w:rPr>
          <w:ins w:id="1095" w:author="Warwick Wainwright" w:date="2018-07-24T12:53:00Z"/>
          <w:sz w:val="16"/>
          <w:szCs w:val="16"/>
        </w:rPr>
      </w:pPr>
    </w:p>
    <w:p w14:paraId="47668B93" w14:textId="77777777" w:rsidR="000F1759" w:rsidRPr="000F1759" w:rsidRDefault="000F1759" w:rsidP="000F1759">
      <w:pPr>
        <w:tabs>
          <w:tab w:val="left" w:pos="567"/>
        </w:tabs>
        <w:spacing w:after="60" w:line="240" w:lineRule="auto"/>
        <w:ind w:firstLine="0"/>
        <w:rPr>
          <w:ins w:id="1096" w:author="Warwick Wainwright" w:date="2018-07-24T12:53:00Z"/>
          <w:b/>
          <w:i/>
        </w:rPr>
      </w:pPr>
      <w:ins w:id="1097" w:author="Warwick Wainwright" w:date="2018-07-24T12:53:00Z">
        <w:r w:rsidRPr="000F1759">
          <w:rPr>
            <w:b/>
            <w:i/>
          </w:rPr>
          <w:t xml:space="preserve">Choice Task 2: </w:t>
        </w:r>
        <w:r w:rsidRPr="000F1759">
          <w:rPr>
            <w:b/>
            <w:i/>
          </w:rPr>
          <w:tab/>
        </w:r>
      </w:ins>
    </w:p>
    <w:p w14:paraId="440557A0" w14:textId="77777777" w:rsidR="000F1759" w:rsidRPr="000F1759" w:rsidRDefault="000F1759" w:rsidP="000F1759">
      <w:pPr>
        <w:tabs>
          <w:tab w:val="left" w:pos="567"/>
          <w:tab w:val="center" w:pos="4536"/>
          <w:tab w:val="center" w:pos="6237"/>
          <w:tab w:val="center" w:pos="7938"/>
        </w:tabs>
        <w:spacing w:line="240" w:lineRule="auto"/>
        <w:ind w:firstLine="0"/>
        <w:rPr>
          <w:ins w:id="1098" w:author="Warwick Wainwright" w:date="2018-07-24T12:53:00Z"/>
        </w:rPr>
      </w:pPr>
      <w:ins w:id="1099" w:author="Warwick Wainwright" w:date="2018-07-24T12:53:00Z">
        <w:r w:rsidRPr="000F1759">
          <w:tab/>
          <w:t>I prefer:</w:t>
        </w:r>
        <w:r w:rsidRPr="000F1759">
          <w:tab/>
          <w:t xml:space="preserve">Option </w:t>
        </w:r>
        <w:proofErr w:type="spellStart"/>
        <w:r w:rsidRPr="000F1759">
          <w:t>A</w:t>
        </w:r>
        <w:proofErr w:type="spellEnd"/>
        <w:r w:rsidRPr="000F1759">
          <w:tab/>
          <w:t>Option B</w:t>
        </w:r>
        <w:r w:rsidRPr="000F1759">
          <w:tab/>
          <w:t>Nothing</w:t>
        </w:r>
        <w:r w:rsidRPr="000F1759">
          <w:tab/>
          <w:t xml:space="preserve"> </w:t>
        </w:r>
      </w:ins>
    </w:p>
    <w:p w14:paraId="1BFF6B12" w14:textId="77777777" w:rsidR="000F1759" w:rsidRPr="000F1759" w:rsidRDefault="000F1759" w:rsidP="000F1759">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ins w:id="1100" w:author="Warwick Wainwright" w:date="2018-07-24T12:53:00Z"/>
        </w:rPr>
      </w:pPr>
      <w:ins w:id="1101" w:author="Warwick Wainwright" w:date="2018-07-24T12:53:00Z">
        <w:r w:rsidRPr="000F1759">
          <w:tab/>
        </w:r>
        <w:r w:rsidRPr="000F1759">
          <w:tab/>
        </w:r>
        <w:r w:rsidRPr="000F1759">
          <w:fldChar w:fldCharType="begin">
            <w:ffData>
              <w:name w:val="Check16"/>
              <w:enabled/>
              <w:calcOnExit w:val="0"/>
              <w:checkBox>
                <w:sizeAuto/>
                <w:default w:val="0"/>
              </w:checkBox>
            </w:ffData>
          </w:fldChar>
        </w:r>
        <w:r w:rsidRPr="000F1759">
          <w:instrText xml:space="preserve"> FORMCHECKBOX </w:instrText>
        </w:r>
        <w:r w:rsidR="00FF4CFD">
          <w:fldChar w:fldCharType="separate"/>
        </w:r>
        <w:r w:rsidRPr="000F1759">
          <w:fldChar w:fldCharType="end"/>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r w:rsidRPr="000F1759">
          <w:tab/>
        </w:r>
        <w:r w:rsidRPr="000F1759">
          <w:tab/>
        </w:r>
        <w:r w:rsidRPr="000F1759">
          <w:fldChar w:fldCharType="begin">
            <w:ffData>
              <w:name w:val="Check17"/>
              <w:enabled/>
              <w:calcOnExit w:val="0"/>
              <w:checkBox>
                <w:sizeAuto/>
                <w:default w:val="0"/>
              </w:checkBox>
            </w:ffData>
          </w:fldChar>
        </w:r>
        <w:r w:rsidRPr="000F1759">
          <w:instrText xml:space="preserve"> FORMCHECKBOX </w:instrText>
        </w:r>
        <w:r w:rsidR="00FF4CFD">
          <w:fldChar w:fldCharType="separate"/>
        </w:r>
        <w:r w:rsidRPr="000F1759">
          <w:fldChar w:fldCharType="end"/>
        </w:r>
      </w:ins>
    </w:p>
    <w:p w14:paraId="30BB5221" w14:textId="77777777" w:rsidR="000F1759" w:rsidRPr="000F1759" w:rsidRDefault="000F1759" w:rsidP="000F1759">
      <w:pPr>
        <w:tabs>
          <w:tab w:val="left" w:pos="567"/>
        </w:tabs>
        <w:spacing w:line="240" w:lineRule="auto"/>
        <w:ind w:firstLine="0"/>
        <w:rPr>
          <w:ins w:id="1102" w:author="Warwick Wainwright" w:date="2018-07-24T12:53:00Z"/>
          <w:sz w:val="20"/>
        </w:rPr>
      </w:pPr>
      <w:ins w:id="1103" w:author="Warwick Wainwright" w:date="2018-07-24T12:53:00Z">
        <w:r w:rsidRPr="000F1759">
          <w:tab/>
        </w:r>
      </w:ins>
    </w:p>
    <w:p w14:paraId="1D4A857F" w14:textId="77777777" w:rsidR="000F1759" w:rsidRPr="000F1759" w:rsidRDefault="000F1759" w:rsidP="000F1759">
      <w:pPr>
        <w:tabs>
          <w:tab w:val="left" w:pos="567"/>
        </w:tabs>
        <w:spacing w:line="240" w:lineRule="auto"/>
        <w:ind w:firstLine="0"/>
        <w:rPr>
          <w:ins w:id="1104" w:author="Warwick Wainwright" w:date="2018-07-24T12:53:00Z"/>
          <w:sz w:val="16"/>
          <w:szCs w:val="16"/>
        </w:rPr>
      </w:pPr>
    </w:p>
    <w:p w14:paraId="4EF013E1" w14:textId="77777777" w:rsidR="000F1759" w:rsidRPr="000F1759" w:rsidRDefault="000F1759" w:rsidP="000F1759">
      <w:pPr>
        <w:tabs>
          <w:tab w:val="left" w:pos="567"/>
        </w:tabs>
        <w:spacing w:after="60" w:line="240" w:lineRule="auto"/>
        <w:ind w:firstLine="0"/>
        <w:rPr>
          <w:ins w:id="1105" w:author="Warwick Wainwright" w:date="2018-07-24T12:53:00Z"/>
          <w:b/>
          <w:i/>
        </w:rPr>
      </w:pPr>
      <w:ins w:id="1106" w:author="Warwick Wainwright" w:date="2018-07-24T12:53:00Z">
        <w:r w:rsidRPr="000F1759">
          <w:rPr>
            <w:b/>
            <w:i/>
          </w:rPr>
          <w:t xml:space="preserve">Choice Task 3: </w:t>
        </w:r>
        <w:r w:rsidRPr="000F1759">
          <w:rPr>
            <w:b/>
            <w:i/>
          </w:rPr>
          <w:tab/>
        </w:r>
      </w:ins>
    </w:p>
    <w:p w14:paraId="6B378829" w14:textId="77777777" w:rsidR="000F1759" w:rsidRPr="000F1759" w:rsidRDefault="000F1759" w:rsidP="000F1759">
      <w:pPr>
        <w:tabs>
          <w:tab w:val="left" w:pos="567"/>
          <w:tab w:val="center" w:pos="4536"/>
          <w:tab w:val="center" w:pos="6237"/>
          <w:tab w:val="center" w:pos="7938"/>
        </w:tabs>
        <w:spacing w:line="240" w:lineRule="auto"/>
        <w:ind w:firstLine="0"/>
        <w:rPr>
          <w:ins w:id="1107" w:author="Warwick Wainwright" w:date="2018-07-24T12:53:00Z"/>
        </w:rPr>
      </w:pPr>
      <w:ins w:id="1108" w:author="Warwick Wainwright" w:date="2018-07-24T12:53:00Z">
        <w:r w:rsidRPr="000F1759">
          <w:tab/>
          <w:t>I prefer:</w:t>
        </w:r>
        <w:r w:rsidRPr="000F1759">
          <w:tab/>
          <w:t xml:space="preserve">Option </w:t>
        </w:r>
        <w:proofErr w:type="spellStart"/>
        <w:r w:rsidRPr="000F1759">
          <w:t>A</w:t>
        </w:r>
        <w:proofErr w:type="spellEnd"/>
        <w:r w:rsidRPr="000F1759">
          <w:tab/>
          <w:t>Option B</w:t>
        </w:r>
        <w:r w:rsidRPr="000F1759">
          <w:tab/>
          <w:t>Nothing</w:t>
        </w:r>
        <w:r w:rsidRPr="000F1759">
          <w:tab/>
          <w:t xml:space="preserve"> </w:t>
        </w:r>
      </w:ins>
    </w:p>
    <w:p w14:paraId="4C6F7C8A" w14:textId="77777777" w:rsidR="000F1759" w:rsidRPr="000F1759" w:rsidRDefault="000F1759" w:rsidP="000F1759">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ins w:id="1109" w:author="Warwick Wainwright" w:date="2018-07-24T12:53:00Z"/>
        </w:rPr>
      </w:pPr>
      <w:ins w:id="1110" w:author="Warwick Wainwright" w:date="2018-07-24T12:53:00Z">
        <w:r w:rsidRPr="000F1759">
          <w:tab/>
        </w:r>
        <w:r w:rsidRPr="000F1759">
          <w:tab/>
        </w:r>
        <w:r w:rsidRPr="000F1759">
          <w:fldChar w:fldCharType="begin">
            <w:ffData>
              <w:name w:val="Check16"/>
              <w:enabled/>
              <w:calcOnExit w:val="0"/>
              <w:checkBox>
                <w:sizeAuto/>
                <w:default w:val="0"/>
              </w:checkBox>
            </w:ffData>
          </w:fldChar>
        </w:r>
        <w:r w:rsidRPr="000F1759">
          <w:instrText xml:space="preserve"> FORMCHECKBOX </w:instrText>
        </w:r>
        <w:r w:rsidR="00FF4CFD">
          <w:fldChar w:fldCharType="separate"/>
        </w:r>
        <w:r w:rsidRPr="000F1759">
          <w:fldChar w:fldCharType="end"/>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r w:rsidRPr="000F1759">
          <w:tab/>
        </w:r>
        <w:r w:rsidRPr="000F1759">
          <w:tab/>
        </w:r>
        <w:r w:rsidRPr="000F1759">
          <w:fldChar w:fldCharType="begin">
            <w:ffData>
              <w:name w:val="Check17"/>
              <w:enabled/>
              <w:calcOnExit w:val="0"/>
              <w:checkBox>
                <w:sizeAuto/>
                <w:default w:val="0"/>
              </w:checkBox>
            </w:ffData>
          </w:fldChar>
        </w:r>
        <w:r w:rsidRPr="000F1759">
          <w:instrText xml:space="preserve"> FORMCHECKBOX </w:instrText>
        </w:r>
        <w:r w:rsidR="00FF4CFD">
          <w:fldChar w:fldCharType="separate"/>
        </w:r>
        <w:r w:rsidRPr="000F1759">
          <w:fldChar w:fldCharType="end"/>
        </w:r>
      </w:ins>
    </w:p>
    <w:p w14:paraId="6C098655" w14:textId="77777777" w:rsidR="000F1759" w:rsidRPr="000F1759" w:rsidRDefault="000F1759" w:rsidP="000F1759">
      <w:pPr>
        <w:tabs>
          <w:tab w:val="left" w:pos="567"/>
        </w:tabs>
        <w:spacing w:line="240" w:lineRule="auto"/>
        <w:ind w:firstLine="0"/>
        <w:rPr>
          <w:ins w:id="1111" w:author="Warwick Wainwright" w:date="2018-07-24T12:53:00Z"/>
          <w:sz w:val="16"/>
        </w:rPr>
      </w:pPr>
      <w:ins w:id="1112" w:author="Warwick Wainwright" w:date="2018-07-24T12:53:00Z">
        <w:r w:rsidRPr="000F1759">
          <w:tab/>
        </w:r>
      </w:ins>
    </w:p>
    <w:p w14:paraId="447360AB" w14:textId="77777777" w:rsidR="000F1759" w:rsidRPr="000F1759" w:rsidRDefault="000F1759" w:rsidP="000F1759">
      <w:pPr>
        <w:tabs>
          <w:tab w:val="left" w:pos="567"/>
        </w:tabs>
        <w:spacing w:line="240" w:lineRule="auto"/>
        <w:ind w:firstLine="0"/>
        <w:rPr>
          <w:ins w:id="1113" w:author="Warwick Wainwright" w:date="2018-07-24T12:53:00Z"/>
          <w:sz w:val="16"/>
          <w:szCs w:val="16"/>
        </w:rPr>
      </w:pPr>
    </w:p>
    <w:p w14:paraId="19504848" w14:textId="77777777" w:rsidR="000F1759" w:rsidRPr="000F1759" w:rsidRDefault="000F1759" w:rsidP="000F1759">
      <w:pPr>
        <w:tabs>
          <w:tab w:val="left" w:pos="567"/>
        </w:tabs>
        <w:spacing w:after="60" w:line="240" w:lineRule="auto"/>
        <w:ind w:firstLine="0"/>
        <w:rPr>
          <w:ins w:id="1114" w:author="Warwick Wainwright" w:date="2018-07-24T12:53:00Z"/>
          <w:b/>
          <w:i/>
        </w:rPr>
      </w:pPr>
      <w:ins w:id="1115" w:author="Warwick Wainwright" w:date="2018-07-24T12:53:00Z">
        <w:r w:rsidRPr="000F1759">
          <w:rPr>
            <w:b/>
            <w:i/>
          </w:rPr>
          <w:t xml:space="preserve">Choice Task 4: </w:t>
        </w:r>
        <w:r w:rsidRPr="000F1759">
          <w:rPr>
            <w:b/>
            <w:i/>
          </w:rPr>
          <w:tab/>
        </w:r>
      </w:ins>
    </w:p>
    <w:p w14:paraId="37F1A290" w14:textId="77777777" w:rsidR="000F1759" w:rsidRPr="000F1759" w:rsidRDefault="000F1759" w:rsidP="000F1759">
      <w:pPr>
        <w:tabs>
          <w:tab w:val="left" w:pos="567"/>
          <w:tab w:val="center" w:pos="4536"/>
          <w:tab w:val="center" w:pos="6237"/>
          <w:tab w:val="center" w:pos="7938"/>
        </w:tabs>
        <w:spacing w:line="240" w:lineRule="auto"/>
        <w:ind w:firstLine="0"/>
        <w:rPr>
          <w:ins w:id="1116" w:author="Warwick Wainwright" w:date="2018-07-24T12:53:00Z"/>
        </w:rPr>
      </w:pPr>
      <w:ins w:id="1117" w:author="Warwick Wainwright" w:date="2018-07-24T12:53:00Z">
        <w:r w:rsidRPr="000F1759">
          <w:tab/>
          <w:t>I prefer:</w:t>
        </w:r>
        <w:r w:rsidRPr="000F1759">
          <w:tab/>
          <w:t xml:space="preserve">Option </w:t>
        </w:r>
        <w:proofErr w:type="spellStart"/>
        <w:r w:rsidRPr="000F1759">
          <w:t>A</w:t>
        </w:r>
        <w:proofErr w:type="spellEnd"/>
        <w:r w:rsidRPr="000F1759">
          <w:tab/>
          <w:t>Option B</w:t>
        </w:r>
        <w:r w:rsidRPr="000F1759">
          <w:tab/>
          <w:t>Nothing</w:t>
        </w:r>
        <w:r w:rsidRPr="000F1759">
          <w:tab/>
          <w:t xml:space="preserve"> </w:t>
        </w:r>
      </w:ins>
    </w:p>
    <w:p w14:paraId="4BF62ED3" w14:textId="77777777" w:rsidR="000F1759" w:rsidRPr="000F1759" w:rsidRDefault="000F1759" w:rsidP="000F1759">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ins w:id="1118" w:author="Warwick Wainwright" w:date="2018-07-24T12:53:00Z"/>
        </w:rPr>
      </w:pPr>
      <w:ins w:id="1119" w:author="Warwick Wainwright" w:date="2018-07-24T12:53:00Z">
        <w:r w:rsidRPr="000F1759">
          <w:tab/>
        </w:r>
        <w:r w:rsidRPr="000F1759">
          <w:tab/>
        </w:r>
        <w:r w:rsidRPr="000F1759">
          <w:fldChar w:fldCharType="begin">
            <w:ffData>
              <w:name w:val="Check16"/>
              <w:enabled/>
              <w:calcOnExit w:val="0"/>
              <w:checkBox>
                <w:sizeAuto/>
                <w:default w:val="0"/>
              </w:checkBox>
            </w:ffData>
          </w:fldChar>
        </w:r>
        <w:r w:rsidRPr="000F1759">
          <w:instrText xml:space="preserve"> FORMCHECKBOX </w:instrText>
        </w:r>
        <w:r w:rsidR="00FF4CFD">
          <w:fldChar w:fldCharType="separate"/>
        </w:r>
        <w:r w:rsidRPr="000F1759">
          <w:fldChar w:fldCharType="end"/>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r w:rsidRPr="000F1759">
          <w:tab/>
        </w:r>
        <w:r w:rsidRPr="000F1759">
          <w:tab/>
        </w:r>
        <w:r w:rsidRPr="000F1759">
          <w:fldChar w:fldCharType="begin">
            <w:ffData>
              <w:name w:val="Check17"/>
              <w:enabled/>
              <w:calcOnExit w:val="0"/>
              <w:checkBox>
                <w:sizeAuto/>
                <w:default w:val="0"/>
              </w:checkBox>
            </w:ffData>
          </w:fldChar>
        </w:r>
        <w:r w:rsidRPr="000F1759">
          <w:instrText xml:space="preserve"> FORMCHECKBOX </w:instrText>
        </w:r>
        <w:r w:rsidR="00FF4CFD">
          <w:fldChar w:fldCharType="separate"/>
        </w:r>
        <w:r w:rsidRPr="000F1759">
          <w:fldChar w:fldCharType="end"/>
        </w:r>
      </w:ins>
    </w:p>
    <w:p w14:paraId="3E6F3D8D" w14:textId="77777777" w:rsidR="000F1759" w:rsidRPr="000F1759" w:rsidRDefault="000F1759" w:rsidP="000F1759">
      <w:pPr>
        <w:spacing w:after="120" w:line="240" w:lineRule="auto"/>
        <w:ind w:firstLine="0"/>
        <w:rPr>
          <w:ins w:id="1120" w:author="Warwick Wainwright" w:date="2018-07-24T12:53:00Z"/>
        </w:rPr>
      </w:pPr>
    </w:p>
    <w:p w14:paraId="4C992F73" w14:textId="77777777" w:rsidR="000F1759" w:rsidRPr="000F1759" w:rsidRDefault="000F1759" w:rsidP="000F1759">
      <w:pPr>
        <w:numPr>
          <w:ilvl w:val="0"/>
          <w:numId w:val="19"/>
        </w:numPr>
        <w:spacing w:after="120" w:line="240" w:lineRule="auto"/>
        <w:ind w:left="426" w:hanging="568"/>
        <w:contextualSpacing/>
        <w:rPr>
          <w:ins w:id="1121" w:author="Warwick Wainwright" w:date="2018-07-24T12:53:00Z"/>
          <w:b/>
        </w:rPr>
      </w:pPr>
      <w:ins w:id="1122" w:author="Warwick Wainwright" w:date="2018-07-24T12:53:00Z">
        <w:r w:rsidRPr="000F1759">
          <w:rPr>
            <w:b/>
          </w:rPr>
          <w:t>Which statement best describes how you made your choice of Option?</w:t>
        </w:r>
      </w:ins>
    </w:p>
    <w:p w14:paraId="2BBE37D4" w14:textId="77777777" w:rsidR="000F1759" w:rsidRPr="000F1759" w:rsidRDefault="000F1759" w:rsidP="000F1759">
      <w:pPr>
        <w:spacing w:after="120" w:line="240" w:lineRule="auto"/>
        <w:ind w:left="567" w:firstLine="0"/>
        <w:rPr>
          <w:ins w:id="1123" w:author="Warwick Wainwright" w:date="2018-07-24T12:53:00Z"/>
          <w:sz w:val="20"/>
          <w:szCs w:val="20"/>
        </w:rPr>
      </w:pPr>
      <w:ins w:id="1124" w:author="Warwick Wainwright" w:date="2018-07-24T12:53:00Z">
        <w:r w:rsidRPr="000F1759">
          <w:rPr>
            <w:sz w:val="20"/>
            <w:szCs w:val="20"/>
          </w:rPr>
          <w:t>I chose randomly</w:t>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FF4CFD">
          <w:rPr>
            <w:sz w:val="20"/>
            <w:szCs w:val="20"/>
          </w:rPr>
        </w:r>
        <w:r w:rsidR="00FF4CFD">
          <w:rPr>
            <w:sz w:val="20"/>
            <w:szCs w:val="20"/>
          </w:rPr>
          <w:fldChar w:fldCharType="separate"/>
        </w:r>
        <w:r w:rsidRPr="000F1759">
          <w:rPr>
            <w:sz w:val="20"/>
            <w:szCs w:val="20"/>
          </w:rPr>
          <w:fldChar w:fldCharType="end"/>
        </w:r>
      </w:ins>
    </w:p>
    <w:p w14:paraId="3B708CD1" w14:textId="77777777" w:rsidR="000F1759" w:rsidRPr="000F1759" w:rsidRDefault="000F1759" w:rsidP="000F1759">
      <w:pPr>
        <w:spacing w:after="120" w:line="240" w:lineRule="auto"/>
        <w:ind w:left="567" w:firstLine="0"/>
        <w:rPr>
          <w:ins w:id="1125" w:author="Warwick Wainwright" w:date="2018-07-24T12:53:00Z"/>
          <w:sz w:val="20"/>
          <w:szCs w:val="20"/>
        </w:rPr>
      </w:pPr>
      <w:ins w:id="1126" w:author="Warwick Wainwright" w:date="2018-07-24T12:53:00Z">
        <w:r w:rsidRPr="000F1759">
          <w:rPr>
            <w:sz w:val="20"/>
            <w:szCs w:val="20"/>
          </w:rPr>
          <w:t>I chose the ‘Nothing’ plan because I wouldn’t benefit from conserving rare breeds</w:t>
        </w:r>
        <w:r w:rsidRPr="000F1759">
          <w:rPr>
            <w:sz w:val="20"/>
            <w:szCs w:val="20"/>
          </w:rPr>
          <w:tab/>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FF4CFD">
          <w:rPr>
            <w:sz w:val="20"/>
            <w:szCs w:val="20"/>
          </w:rPr>
        </w:r>
        <w:r w:rsidR="00FF4CFD">
          <w:rPr>
            <w:sz w:val="20"/>
            <w:szCs w:val="20"/>
          </w:rPr>
          <w:fldChar w:fldCharType="separate"/>
        </w:r>
        <w:r w:rsidRPr="000F1759">
          <w:rPr>
            <w:sz w:val="20"/>
            <w:szCs w:val="20"/>
          </w:rPr>
          <w:fldChar w:fldCharType="end"/>
        </w:r>
      </w:ins>
    </w:p>
    <w:p w14:paraId="67D70EBB" w14:textId="77777777" w:rsidR="000F1759" w:rsidRPr="000F1759" w:rsidRDefault="000F1759" w:rsidP="000F1759">
      <w:pPr>
        <w:spacing w:after="120" w:line="240" w:lineRule="auto"/>
        <w:ind w:left="567" w:firstLine="0"/>
        <w:rPr>
          <w:ins w:id="1127" w:author="Warwick Wainwright" w:date="2018-07-24T12:53:00Z"/>
          <w:sz w:val="20"/>
          <w:szCs w:val="20"/>
        </w:rPr>
      </w:pPr>
      <w:ins w:id="1128" w:author="Warwick Wainwright" w:date="2018-07-24T12:53:00Z">
        <w:r w:rsidRPr="000F1759">
          <w:rPr>
            <w:sz w:val="20"/>
            <w:szCs w:val="20"/>
          </w:rPr>
          <w:t>I never chose the ‘Nothing’ plan because I don’t want to see breed diversity decline</w:t>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FF4CFD">
          <w:rPr>
            <w:sz w:val="20"/>
            <w:szCs w:val="20"/>
          </w:rPr>
        </w:r>
        <w:r w:rsidR="00FF4CFD">
          <w:rPr>
            <w:sz w:val="20"/>
            <w:szCs w:val="20"/>
          </w:rPr>
          <w:fldChar w:fldCharType="separate"/>
        </w:r>
        <w:r w:rsidRPr="000F1759">
          <w:rPr>
            <w:sz w:val="20"/>
            <w:szCs w:val="20"/>
          </w:rPr>
          <w:fldChar w:fldCharType="end"/>
        </w:r>
      </w:ins>
    </w:p>
    <w:p w14:paraId="405D0FD9" w14:textId="77777777" w:rsidR="000F1759" w:rsidRPr="000F1759" w:rsidRDefault="000F1759" w:rsidP="000F1759">
      <w:pPr>
        <w:spacing w:after="120" w:line="240" w:lineRule="auto"/>
        <w:ind w:left="567" w:firstLine="0"/>
        <w:rPr>
          <w:ins w:id="1129" w:author="Warwick Wainwright" w:date="2018-07-24T12:53:00Z"/>
          <w:sz w:val="20"/>
          <w:szCs w:val="20"/>
        </w:rPr>
      </w:pPr>
      <w:ins w:id="1130" w:author="Warwick Wainwright" w:date="2018-07-24T12:53:00Z">
        <w:r w:rsidRPr="000F1759">
          <w:rPr>
            <w:sz w:val="20"/>
            <w:szCs w:val="20"/>
          </w:rPr>
          <w:t>I chose the most expensive option</w:t>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FF4CFD">
          <w:rPr>
            <w:sz w:val="20"/>
            <w:szCs w:val="20"/>
          </w:rPr>
        </w:r>
        <w:r w:rsidR="00FF4CFD">
          <w:rPr>
            <w:sz w:val="20"/>
            <w:szCs w:val="20"/>
          </w:rPr>
          <w:fldChar w:fldCharType="separate"/>
        </w:r>
        <w:r w:rsidRPr="000F1759">
          <w:rPr>
            <w:sz w:val="20"/>
            <w:szCs w:val="20"/>
          </w:rPr>
          <w:fldChar w:fldCharType="end"/>
        </w:r>
      </w:ins>
    </w:p>
    <w:p w14:paraId="4D35D198" w14:textId="77777777" w:rsidR="000F1759" w:rsidRPr="000F1759" w:rsidRDefault="000F1759" w:rsidP="000F1759">
      <w:pPr>
        <w:spacing w:after="120" w:line="240" w:lineRule="auto"/>
        <w:ind w:firstLine="567"/>
        <w:rPr>
          <w:ins w:id="1131" w:author="Warwick Wainwright" w:date="2018-07-24T12:53:00Z"/>
          <w:sz w:val="20"/>
          <w:szCs w:val="20"/>
        </w:rPr>
      </w:pPr>
      <w:ins w:id="1132" w:author="Warwick Wainwright" w:date="2018-07-24T12:53:00Z">
        <w:r w:rsidRPr="000F1759">
          <w:rPr>
            <w:sz w:val="20"/>
            <w:szCs w:val="20"/>
          </w:rPr>
          <w:t>I chose the plan which provided the greatest overall benefits relative to my opportunity cost</w:t>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FF4CFD">
          <w:rPr>
            <w:sz w:val="20"/>
            <w:szCs w:val="20"/>
          </w:rPr>
        </w:r>
        <w:r w:rsidR="00FF4CFD">
          <w:rPr>
            <w:sz w:val="20"/>
            <w:szCs w:val="20"/>
          </w:rPr>
          <w:fldChar w:fldCharType="separate"/>
        </w:r>
        <w:r w:rsidRPr="000F1759">
          <w:rPr>
            <w:sz w:val="20"/>
            <w:szCs w:val="20"/>
          </w:rPr>
          <w:fldChar w:fldCharType="end"/>
        </w:r>
      </w:ins>
    </w:p>
    <w:p w14:paraId="24B6A54A" w14:textId="77777777" w:rsidR="000F1759" w:rsidRPr="000F1759" w:rsidRDefault="000F1759" w:rsidP="000F1759">
      <w:pPr>
        <w:spacing w:after="120" w:line="240" w:lineRule="auto"/>
        <w:ind w:left="567" w:firstLine="0"/>
        <w:rPr>
          <w:ins w:id="1133" w:author="Warwick Wainwright" w:date="2018-07-24T12:53:00Z"/>
          <w:sz w:val="20"/>
          <w:szCs w:val="20"/>
        </w:rPr>
      </w:pPr>
      <w:ins w:id="1134" w:author="Warwick Wainwright" w:date="2018-07-24T12:53:00Z">
        <w:r w:rsidRPr="000F1759">
          <w:rPr>
            <w:sz w:val="20"/>
            <w:szCs w:val="20"/>
          </w:rPr>
          <w:t>I chose the plan which provided greatest overall benefits irrespective of my opportunity cost</w:t>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FF4CFD">
          <w:rPr>
            <w:sz w:val="20"/>
            <w:szCs w:val="20"/>
          </w:rPr>
        </w:r>
        <w:r w:rsidR="00FF4CFD">
          <w:rPr>
            <w:sz w:val="20"/>
            <w:szCs w:val="20"/>
          </w:rPr>
          <w:fldChar w:fldCharType="separate"/>
        </w:r>
        <w:r w:rsidRPr="000F1759">
          <w:rPr>
            <w:sz w:val="20"/>
            <w:szCs w:val="20"/>
          </w:rPr>
          <w:fldChar w:fldCharType="end"/>
        </w:r>
      </w:ins>
    </w:p>
    <w:p w14:paraId="0DEFBF09" w14:textId="77777777" w:rsidR="000F1759" w:rsidRPr="000F1759" w:rsidRDefault="000F1759" w:rsidP="000F1759">
      <w:pPr>
        <w:spacing w:after="120" w:line="240" w:lineRule="auto"/>
        <w:ind w:left="567" w:firstLine="0"/>
        <w:rPr>
          <w:ins w:id="1135" w:author="Warwick Wainwright" w:date="2018-07-24T12:53:00Z"/>
          <w:sz w:val="20"/>
          <w:szCs w:val="20"/>
        </w:rPr>
      </w:pPr>
      <w:ins w:id="1136" w:author="Warwick Wainwright" w:date="2018-07-24T12:53:00Z">
        <w:r w:rsidRPr="000F1759">
          <w:rPr>
            <w:sz w:val="20"/>
            <w:szCs w:val="20"/>
          </w:rPr>
          <w:t xml:space="preserve">Other (Please specify)…………………………………………………………………… </w:t>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FF4CFD">
          <w:rPr>
            <w:sz w:val="20"/>
            <w:szCs w:val="20"/>
          </w:rPr>
        </w:r>
        <w:r w:rsidR="00FF4CFD">
          <w:rPr>
            <w:sz w:val="20"/>
            <w:szCs w:val="20"/>
          </w:rPr>
          <w:fldChar w:fldCharType="separate"/>
        </w:r>
        <w:r w:rsidRPr="000F1759">
          <w:rPr>
            <w:sz w:val="20"/>
            <w:szCs w:val="20"/>
          </w:rPr>
          <w:fldChar w:fldCharType="end"/>
        </w:r>
      </w:ins>
    </w:p>
    <w:p w14:paraId="418063C2" w14:textId="77777777" w:rsidR="000F1759" w:rsidRPr="000F1759" w:rsidRDefault="000F1759" w:rsidP="000F1759">
      <w:pPr>
        <w:spacing w:after="120" w:line="240" w:lineRule="auto"/>
        <w:ind w:left="567" w:firstLine="0"/>
        <w:rPr>
          <w:ins w:id="1137" w:author="Warwick Wainwright" w:date="2018-07-24T12:53:00Z"/>
          <w:sz w:val="20"/>
        </w:rPr>
      </w:pPr>
    </w:p>
    <w:p w14:paraId="757FD8BF" w14:textId="77777777" w:rsidR="000F1759" w:rsidRPr="000F1759" w:rsidRDefault="000F1759">
      <w:pPr>
        <w:jc w:val="center"/>
        <w:rPr>
          <w:ins w:id="1138" w:author="Warwick Wainwright" w:date="2018-07-24T12:53:00Z"/>
          <w:rFonts w:eastAsiaTheme="majorEastAsia"/>
          <w:b/>
          <w:sz w:val="26"/>
          <w:szCs w:val="26"/>
          <w:rPrChange w:id="1139" w:author="Warwick Wainwright" w:date="2018-07-24T12:56:00Z">
            <w:rPr>
              <w:ins w:id="1140" w:author="Warwick Wainwright" w:date="2018-07-24T12:53:00Z"/>
              <w:rFonts w:eastAsiaTheme="majorEastAsia"/>
            </w:rPr>
          </w:rPrChange>
        </w:rPr>
        <w:pPrChange w:id="1141" w:author="Warwick Wainwright" w:date="2018-07-24T12:56:00Z">
          <w:pPr>
            <w:keepNext/>
            <w:keepLines/>
            <w:numPr>
              <w:numId w:val="2"/>
            </w:numPr>
            <w:tabs>
              <w:tab w:val="num" w:pos="360"/>
            </w:tabs>
            <w:spacing w:before="200" w:after="120" w:line="240" w:lineRule="auto"/>
            <w:ind w:firstLine="0"/>
            <w:jc w:val="center"/>
            <w:outlineLvl w:val="1"/>
          </w:pPr>
        </w:pPrChange>
      </w:pPr>
      <w:ins w:id="1142" w:author="Warwick Wainwright" w:date="2018-07-24T12:53:00Z">
        <w:r w:rsidRPr="000F1759">
          <w:rPr>
            <w:rFonts w:eastAsiaTheme="majorEastAsia"/>
            <w:b/>
            <w:sz w:val="26"/>
            <w:szCs w:val="26"/>
            <w:rPrChange w:id="1143" w:author="Warwick Wainwright" w:date="2018-07-24T12:56:00Z">
              <w:rPr>
                <w:rFonts w:eastAsiaTheme="majorEastAsia"/>
              </w:rPr>
            </w:rPrChange>
          </w:rPr>
          <w:t>Section D: About you</w:t>
        </w:r>
      </w:ins>
    </w:p>
    <w:p w14:paraId="44AB1E55" w14:textId="77777777" w:rsidR="000F1759" w:rsidRPr="000F1759" w:rsidRDefault="000F1759" w:rsidP="000F1759">
      <w:pPr>
        <w:numPr>
          <w:ilvl w:val="0"/>
          <w:numId w:val="19"/>
        </w:numPr>
        <w:spacing w:before="240" w:after="120" w:line="480" w:lineRule="auto"/>
        <w:ind w:left="426" w:hanging="426"/>
        <w:contextualSpacing/>
        <w:rPr>
          <w:ins w:id="1144" w:author="Warwick Wainwright" w:date="2018-07-24T12:53:00Z"/>
          <w:sz w:val="28"/>
          <w:szCs w:val="28"/>
        </w:rPr>
      </w:pPr>
      <w:ins w:id="1145" w:author="Warwick Wainwright" w:date="2018-07-24T12:53:00Z">
        <w:r w:rsidRPr="000F1759">
          <w:rPr>
            <w:b/>
          </w:rPr>
          <w:t>Gender</w:t>
        </w:r>
        <w:r w:rsidRPr="000F1759">
          <w:tab/>
        </w:r>
      </w:ins>
    </w:p>
    <w:tbl>
      <w:tblPr>
        <w:tblW w:w="0" w:type="auto"/>
        <w:tblInd w:w="963" w:type="dxa"/>
        <w:tblLook w:val="04A0" w:firstRow="1" w:lastRow="0" w:firstColumn="1" w:lastColumn="0" w:noHBand="0" w:noVBand="1"/>
      </w:tblPr>
      <w:tblGrid>
        <w:gridCol w:w="2926"/>
        <w:gridCol w:w="469"/>
        <w:gridCol w:w="2980"/>
        <w:gridCol w:w="1104"/>
      </w:tblGrid>
      <w:tr w:rsidR="000F1759" w:rsidRPr="000F1759" w14:paraId="6F4A0CBE" w14:textId="77777777" w:rsidTr="002105EF">
        <w:trPr>
          <w:ins w:id="1146" w:author="Warwick Wainwright" w:date="2018-07-24T12:53:00Z"/>
        </w:trPr>
        <w:tc>
          <w:tcPr>
            <w:tcW w:w="2926" w:type="dxa"/>
          </w:tcPr>
          <w:p w14:paraId="73B781F6" w14:textId="77777777" w:rsidR="000F1759" w:rsidRPr="000F1759" w:rsidRDefault="000F1759" w:rsidP="000F1759">
            <w:pPr>
              <w:spacing w:line="480" w:lineRule="auto"/>
              <w:ind w:firstLine="0"/>
              <w:jc w:val="right"/>
              <w:rPr>
                <w:ins w:id="1147" w:author="Warwick Wainwright" w:date="2018-07-24T12:53:00Z"/>
              </w:rPr>
            </w:pPr>
            <w:ins w:id="1148" w:author="Warwick Wainwright" w:date="2018-07-24T12:53:00Z">
              <w:r w:rsidRPr="000F1759">
                <w:rPr>
                  <w:szCs w:val="22"/>
                </w:rPr>
                <w:t>Male</w:t>
              </w:r>
            </w:ins>
          </w:p>
        </w:tc>
        <w:tc>
          <w:tcPr>
            <w:tcW w:w="469" w:type="dxa"/>
          </w:tcPr>
          <w:p w14:paraId="6201A776" w14:textId="77777777" w:rsidR="000F1759" w:rsidRPr="000F1759" w:rsidRDefault="000F1759" w:rsidP="000F1759">
            <w:pPr>
              <w:spacing w:line="480" w:lineRule="auto"/>
              <w:ind w:firstLine="0"/>
              <w:jc w:val="left"/>
              <w:rPr>
                <w:ins w:id="1149" w:author="Warwick Wainwright" w:date="2018-07-24T12:53:00Z"/>
              </w:rPr>
            </w:pPr>
            <w:ins w:id="1150"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tc>
        <w:tc>
          <w:tcPr>
            <w:tcW w:w="2980" w:type="dxa"/>
          </w:tcPr>
          <w:p w14:paraId="748245B0" w14:textId="77777777" w:rsidR="000F1759" w:rsidRPr="000F1759" w:rsidRDefault="000F1759" w:rsidP="000F1759">
            <w:pPr>
              <w:spacing w:line="480" w:lineRule="auto"/>
              <w:ind w:firstLine="0"/>
              <w:jc w:val="right"/>
              <w:rPr>
                <w:ins w:id="1151" w:author="Warwick Wainwright" w:date="2018-07-24T12:53:00Z"/>
              </w:rPr>
            </w:pPr>
            <w:ins w:id="1152" w:author="Warwick Wainwright" w:date="2018-07-24T12:53:00Z">
              <w:r w:rsidRPr="000F1759">
                <w:rPr>
                  <w:szCs w:val="22"/>
                </w:rPr>
                <w:t>Female</w:t>
              </w:r>
            </w:ins>
          </w:p>
        </w:tc>
        <w:tc>
          <w:tcPr>
            <w:tcW w:w="1104" w:type="dxa"/>
          </w:tcPr>
          <w:p w14:paraId="44B85963" w14:textId="77777777" w:rsidR="000F1759" w:rsidRPr="000F1759" w:rsidRDefault="000F1759" w:rsidP="000F1759">
            <w:pPr>
              <w:spacing w:line="480" w:lineRule="auto"/>
              <w:ind w:firstLine="0"/>
              <w:jc w:val="left"/>
              <w:rPr>
                <w:ins w:id="1153" w:author="Warwick Wainwright" w:date="2018-07-24T12:53:00Z"/>
              </w:rPr>
            </w:pPr>
            <w:ins w:id="1154"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tc>
      </w:tr>
    </w:tbl>
    <w:p w14:paraId="06D7D6CE" w14:textId="77777777" w:rsidR="000F1759" w:rsidRPr="000F1759" w:rsidRDefault="000F1759" w:rsidP="000F1759">
      <w:pPr>
        <w:numPr>
          <w:ilvl w:val="0"/>
          <w:numId w:val="19"/>
        </w:numPr>
        <w:spacing w:before="240" w:after="120" w:line="480" w:lineRule="auto"/>
        <w:ind w:left="426" w:hanging="426"/>
        <w:contextualSpacing/>
        <w:rPr>
          <w:ins w:id="1155" w:author="Warwick Wainwright" w:date="2018-07-24T12:53:00Z"/>
          <w:b/>
        </w:rPr>
      </w:pPr>
      <w:ins w:id="1156" w:author="Warwick Wainwright" w:date="2018-07-24T12:53:00Z">
        <w:r w:rsidRPr="000F1759">
          <w:rPr>
            <w:b/>
          </w:rPr>
          <w:t>Please tell us which age group you are in</w:t>
        </w:r>
      </w:ins>
    </w:p>
    <w:tbl>
      <w:tblPr>
        <w:tblStyle w:val="TableGrid1"/>
        <w:tblW w:w="0" w:type="auto"/>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567"/>
        <w:gridCol w:w="2835"/>
        <w:gridCol w:w="485"/>
      </w:tblGrid>
      <w:tr w:rsidR="000F1759" w:rsidRPr="000F1759" w14:paraId="4B9270BC" w14:textId="77777777" w:rsidTr="002105EF">
        <w:trPr>
          <w:ins w:id="1157" w:author="Warwick Wainwright" w:date="2018-07-24T12:53:00Z"/>
        </w:trPr>
        <w:tc>
          <w:tcPr>
            <w:tcW w:w="2552" w:type="dxa"/>
          </w:tcPr>
          <w:p w14:paraId="21584107" w14:textId="77777777" w:rsidR="000F1759" w:rsidRPr="000F1759" w:rsidRDefault="000F1759" w:rsidP="000F1759">
            <w:pPr>
              <w:ind w:firstLine="0"/>
              <w:jc w:val="right"/>
              <w:rPr>
                <w:ins w:id="1158" w:author="Warwick Wainwright" w:date="2018-07-24T12:53:00Z"/>
              </w:rPr>
            </w:pPr>
            <w:ins w:id="1159" w:author="Warwick Wainwright" w:date="2018-07-24T12:53:00Z">
              <w:r w:rsidRPr="000F1759">
                <w:t>Under 20</w:t>
              </w:r>
            </w:ins>
          </w:p>
        </w:tc>
        <w:tc>
          <w:tcPr>
            <w:tcW w:w="567" w:type="dxa"/>
          </w:tcPr>
          <w:p w14:paraId="51C3791E" w14:textId="77777777" w:rsidR="000F1759" w:rsidRPr="000F1759" w:rsidRDefault="000F1759" w:rsidP="000F1759">
            <w:pPr>
              <w:ind w:firstLine="0"/>
              <w:rPr>
                <w:ins w:id="1160" w:author="Warwick Wainwright" w:date="2018-07-24T12:53:00Z"/>
              </w:rPr>
            </w:pPr>
            <w:ins w:id="1161"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tc>
        <w:tc>
          <w:tcPr>
            <w:tcW w:w="2835" w:type="dxa"/>
          </w:tcPr>
          <w:p w14:paraId="530A49FD" w14:textId="77777777" w:rsidR="000F1759" w:rsidRPr="000F1759" w:rsidRDefault="000F1759" w:rsidP="000F1759">
            <w:pPr>
              <w:ind w:firstLine="0"/>
              <w:jc w:val="right"/>
              <w:rPr>
                <w:ins w:id="1162" w:author="Warwick Wainwright" w:date="2018-07-24T12:53:00Z"/>
              </w:rPr>
            </w:pPr>
            <w:ins w:id="1163" w:author="Warwick Wainwright" w:date="2018-07-24T12:53:00Z">
              <w:r w:rsidRPr="000F1759">
                <w:t>50 - 59</w:t>
              </w:r>
            </w:ins>
          </w:p>
        </w:tc>
        <w:tc>
          <w:tcPr>
            <w:tcW w:w="469" w:type="dxa"/>
          </w:tcPr>
          <w:p w14:paraId="4CC563CC" w14:textId="77777777" w:rsidR="000F1759" w:rsidRPr="000F1759" w:rsidRDefault="000F1759" w:rsidP="000F1759">
            <w:pPr>
              <w:ind w:firstLine="0"/>
              <w:rPr>
                <w:ins w:id="1164" w:author="Warwick Wainwright" w:date="2018-07-24T12:53:00Z"/>
              </w:rPr>
            </w:pPr>
            <w:ins w:id="1165"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tc>
      </w:tr>
      <w:tr w:rsidR="000F1759" w:rsidRPr="000F1759" w14:paraId="52361AD4" w14:textId="77777777" w:rsidTr="002105EF">
        <w:trPr>
          <w:ins w:id="1166" w:author="Warwick Wainwright" w:date="2018-07-24T12:53:00Z"/>
        </w:trPr>
        <w:tc>
          <w:tcPr>
            <w:tcW w:w="2552" w:type="dxa"/>
          </w:tcPr>
          <w:p w14:paraId="4BFBBE27" w14:textId="77777777" w:rsidR="000F1759" w:rsidRPr="000F1759" w:rsidRDefault="000F1759" w:rsidP="000F1759">
            <w:pPr>
              <w:ind w:firstLine="0"/>
              <w:jc w:val="right"/>
              <w:rPr>
                <w:ins w:id="1167" w:author="Warwick Wainwright" w:date="2018-07-24T12:53:00Z"/>
              </w:rPr>
            </w:pPr>
            <w:ins w:id="1168" w:author="Warwick Wainwright" w:date="2018-07-24T12:53:00Z">
              <w:r w:rsidRPr="000F1759">
                <w:t>20 - 29</w:t>
              </w:r>
            </w:ins>
          </w:p>
        </w:tc>
        <w:tc>
          <w:tcPr>
            <w:tcW w:w="567" w:type="dxa"/>
          </w:tcPr>
          <w:p w14:paraId="13BAC08D" w14:textId="77777777" w:rsidR="000F1759" w:rsidRPr="000F1759" w:rsidRDefault="000F1759" w:rsidP="000F1759">
            <w:pPr>
              <w:ind w:firstLine="0"/>
              <w:rPr>
                <w:ins w:id="1169" w:author="Warwick Wainwright" w:date="2018-07-24T12:53:00Z"/>
              </w:rPr>
            </w:pPr>
            <w:ins w:id="1170"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tc>
        <w:tc>
          <w:tcPr>
            <w:tcW w:w="2835" w:type="dxa"/>
          </w:tcPr>
          <w:p w14:paraId="7E79A7A7" w14:textId="77777777" w:rsidR="000F1759" w:rsidRPr="000F1759" w:rsidRDefault="000F1759" w:rsidP="000F1759">
            <w:pPr>
              <w:ind w:firstLine="0"/>
              <w:jc w:val="right"/>
              <w:rPr>
                <w:ins w:id="1171" w:author="Warwick Wainwright" w:date="2018-07-24T12:53:00Z"/>
              </w:rPr>
            </w:pPr>
            <w:ins w:id="1172" w:author="Warwick Wainwright" w:date="2018-07-24T12:53:00Z">
              <w:r w:rsidRPr="000F1759">
                <w:t>60 - 69</w:t>
              </w:r>
            </w:ins>
          </w:p>
        </w:tc>
        <w:tc>
          <w:tcPr>
            <w:tcW w:w="469" w:type="dxa"/>
          </w:tcPr>
          <w:p w14:paraId="1C21A7FB" w14:textId="77777777" w:rsidR="000F1759" w:rsidRPr="000F1759" w:rsidRDefault="000F1759" w:rsidP="000F1759">
            <w:pPr>
              <w:ind w:firstLine="0"/>
              <w:rPr>
                <w:ins w:id="1173" w:author="Warwick Wainwright" w:date="2018-07-24T12:53:00Z"/>
              </w:rPr>
            </w:pPr>
            <w:ins w:id="1174"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tc>
      </w:tr>
      <w:tr w:rsidR="000F1759" w:rsidRPr="000F1759" w14:paraId="3BEB71A0" w14:textId="77777777" w:rsidTr="002105EF">
        <w:trPr>
          <w:ins w:id="1175" w:author="Warwick Wainwright" w:date="2018-07-24T12:53:00Z"/>
        </w:trPr>
        <w:tc>
          <w:tcPr>
            <w:tcW w:w="2552" w:type="dxa"/>
          </w:tcPr>
          <w:p w14:paraId="00B01E45" w14:textId="77777777" w:rsidR="000F1759" w:rsidRPr="000F1759" w:rsidRDefault="000F1759" w:rsidP="000F1759">
            <w:pPr>
              <w:ind w:firstLine="0"/>
              <w:jc w:val="right"/>
              <w:rPr>
                <w:ins w:id="1176" w:author="Warwick Wainwright" w:date="2018-07-24T12:53:00Z"/>
              </w:rPr>
            </w:pPr>
            <w:ins w:id="1177" w:author="Warwick Wainwright" w:date="2018-07-24T12:53:00Z">
              <w:r w:rsidRPr="000F1759">
                <w:t>30 - 39</w:t>
              </w:r>
            </w:ins>
          </w:p>
        </w:tc>
        <w:tc>
          <w:tcPr>
            <w:tcW w:w="567" w:type="dxa"/>
          </w:tcPr>
          <w:p w14:paraId="7F85FC14" w14:textId="77777777" w:rsidR="000F1759" w:rsidRPr="000F1759" w:rsidRDefault="000F1759" w:rsidP="000F1759">
            <w:pPr>
              <w:ind w:firstLine="0"/>
              <w:rPr>
                <w:ins w:id="1178" w:author="Warwick Wainwright" w:date="2018-07-24T12:53:00Z"/>
              </w:rPr>
            </w:pPr>
            <w:ins w:id="1179"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tc>
        <w:tc>
          <w:tcPr>
            <w:tcW w:w="2835" w:type="dxa"/>
          </w:tcPr>
          <w:p w14:paraId="52248241" w14:textId="77777777" w:rsidR="000F1759" w:rsidRPr="000F1759" w:rsidRDefault="000F1759" w:rsidP="000F1759">
            <w:pPr>
              <w:ind w:firstLine="0"/>
              <w:jc w:val="right"/>
              <w:rPr>
                <w:ins w:id="1180" w:author="Warwick Wainwright" w:date="2018-07-24T12:53:00Z"/>
              </w:rPr>
            </w:pPr>
            <w:ins w:id="1181" w:author="Warwick Wainwright" w:date="2018-07-24T12:53:00Z">
              <w:r w:rsidRPr="000F1759">
                <w:t>Over 70</w:t>
              </w:r>
            </w:ins>
          </w:p>
        </w:tc>
        <w:tc>
          <w:tcPr>
            <w:tcW w:w="469" w:type="dxa"/>
          </w:tcPr>
          <w:p w14:paraId="5DA5C7B6" w14:textId="77777777" w:rsidR="000F1759" w:rsidRPr="000F1759" w:rsidRDefault="000F1759" w:rsidP="000F1759">
            <w:pPr>
              <w:ind w:firstLine="0"/>
              <w:rPr>
                <w:ins w:id="1182" w:author="Warwick Wainwright" w:date="2018-07-24T12:53:00Z"/>
              </w:rPr>
            </w:pPr>
            <w:ins w:id="1183"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tc>
      </w:tr>
      <w:tr w:rsidR="000F1759" w:rsidRPr="000F1759" w14:paraId="4BED287E" w14:textId="77777777" w:rsidTr="002105EF">
        <w:trPr>
          <w:ins w:id="1184" w:author="Warwick Wainwright" w:date="2018-07-24T12:53:00Z"/>
        </w:trPr>
        <w:tc>
          <w:tcPr>
            <w:tcW w:w="2552" w:type="dxa"/>
          </w:tcPr>
          <w:p w14:paraId="5272DF2A" w14:textId="77777777" w:rsidR="000F1759" w:rsidRPr="000F1759" w:rsidRDefault="000F1759" w:rsidP="000F1759">
            <w:pPr>
              <w:ind w:firstLine="0"/>
              <w:jc w:val="right"/>
              <w:rPr>
                <w:ins w:id="1185" w:author="Warwick Wainwright" w:date="2018-07-24T12:53:00Z"/>
              </w:rPr>
            </w:pPr>
            <w:ins w:id="1186" w:author="Warwick Wainwright" w:date="2018-07-24T12:53:00Z">
              <w:r w:rsidRPr="000F1759">
                <w:t>40 - 49</w:t>
              </w:r>
            </w:ins>
          </w:p>
        </w:tc>
        <w:tc>
          <w:tcPr>
            <w:tcW w:w="567" w:type="dxa"/>
          </w:tcPr>
          <w:p w14:paraId="1BE83882" w14:textId="77777777" w:rsidR="000F1759" w:rsidRPr="000F1759" w:rsidRDefault="000F1759" w:rsidP="000F1759">
            <w:pPr>
              <w:ind w:firstLine="0"/>
              <w:rPr>
                <w:ins w:id="1187" w:author="Warwick Wainwright" w:date="2018-07-24T12:53:00Z"/>
              </w:rPr>
            </w:pPr>
            <w:ins w:id="1188"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tc>
        <w:tc>
          <w:tcPr>
            <w:tcW w:w="2835" w:type="dxa"/>
          </w:tcPr>
          <w:p w14:paraId="36CC9C6F"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189" w:author="Warwick Wainwright" w:date="2018-07-24T12:53:00Z"/>
                <w:sz w:val="20"/>
              </w:rPr>
            </w:pPr>
          </w:p>
        </w:tc>
        <w:tc>
          <w:tcPr>
            <w:tcW w:w="469" w:type="dxa"/>
          </w:tcPr>
          <w:p w14:paraId="629A138E" w14:textId="77777777" w:rsidR="000F1759" w:rsidRPr="000F1759" w:rsidRDefault="000F1759" w:rsidP="000F1759">
            <w:pPr>
              <w:ind w:firstLine="0"/>
              <w:rPr>
                <w:ins w:id="1190" w:author="Warwick Wainwright" w:date="2018-07-24T12:53:00Z"/>
              </w:rPr>
            </w:pPr>
          </w:p>
        </w:tc>
      </w:tr>
      <w:tr w:rsidR="000F1759" w:rsidRPr="000F1759" w14:paraId="2C0AA9DF" w14:textId="77777777" w:rsidTr="002105EF">
        <w:trPr>
          <w:ins w:id="1191" w:author="Warwick Wainwright" w:date="2018-07-24T12:53:00Z"/>
        </w:trPr>
        <w:tc>
          <w:tcPr>
            <w:tcW w:w="2552" w:type="dxa"/>
          </w:tcPr>
          <w:p w14:paraId="643757EB" w14:textId="77777777" w:rsidR="000F1759" w:rsidRPr="000F1759" w:rsidRDefault="000F1759" w:rsidP="000F1759">
            <w:pPr>
              <w:ind w:firstLine="0"/>
              <w:jc w:val="right"/>
              <w:rPr>
                <w:ins w:id="1192" w:author="Warwick Wainwright" w:date="2018-07-24T12:53:00Z"/>
              </w:rPr>
            </w:pPr>
          </w:p>
        </w:tc>
        <w:tc>
          <w:tcPr>
            <w:tcW w:w="567" w:type="dxa"/>
          </w:tcPr>
          <w:p w14:paraId="3A34ACA9" w14:textId="77777777" w:rsidR="000F1759" w:rsidRPr="000F1759" w:rsidRDefault="000F1759" w:rsidP="000F1759">
            <w:pPr>
              <w:ind w:firstLine="0"/>
              <w:rPr>
                <w:ins w:id="1193" w:author="Warwick Wainwright" w:date="2018-07-24T12:53:00Z"/>
              </w:rPr>
            </w:pPr>
          </w:p>
        </w:tc>
        <w:tc>
          <w:tcPr>
            <w:tcW w:w="2835" w:type="dxa"/>
          </w:tcPr>
          <w:p w14:paraId="11D0A484"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194" w:author="Warwick Wainwright" w:date="2018-07-24T12:53:00Z"/>
                <w:sz w:val="20"/>
              </w:rPr>
            </w:pPr>
          </w:p>
        </w:tc>
        <w:tc>
          <w:tcPr>
            <w:tcW w:w="469" w:type="dxa"/>
          </w:tcPr>
          <w:p w14:paraId="0C441C9F" w14:textId="77777777" w:rsidR="000F1759" w:rsidRPr="000F1759" w:rsidRDefault="000F1759" w:rsidP="000F1759">
            <w:pPr>
              <w:ind w:firstLine="0"/>
              <w:rPr>
                <w:ins w:id="1195" w:author="Warwick Wainwright" w:date="2018-07-24T12:53:00Z"/>
              </w:rPr>
            </w:pPr>
          </w:p>
        </w:tc>
      </w:tr>
    </w:tbl>
    <w:p w14:paraId="3023AD00" w14:textId="77777777" w:rsidR="000F1759" w:rsidRPr="000F1759" w:rsidRDefault="000F1759" w:rsidP="000F1759">
      <w:pPr>
        <w:numPr>
          <w:ilvl w:val="0"/>
          <w:numId w:val="19"/>
        </w:numPr>
        <w:spacing w:before="240" w:after="120" w:line="480" w:lineRule="auto"/>
        <w:ind w:left="426" w:hanging="426"/>
        <w:contextualSpacing/>
        <w:rPr>
          <w:ins w:id="1196" w:author="Warwick Wainwright" w:date="2018-07-24T12:53:00Z"/>
          <w:b/>
        </w:rPr>
      </w:pPr>
      <w:ins w:id="1197" w:author="Warwick Wainwright" w:date="2018-07-24T12:53:00Z">
        <w:r w:rsidRPr="000F1759">
          <w:rPr>
            <w:b/>
          </w:rPr>
          <w:t>What is the highest level of education you have attained?</w:t>
        </w:r>
      </w:ins>
    </w:p>
    <w:tbl>
      <w:tblPr>
        <w:tblW w:w="0" w:type="auto"/>
        <w:jc w:val="center"/>
        <w:tblInd w:w="-291" w:type="dxa"/>
        <w:tblLook w:val="04A0" w:firstRow="1" w:lastRow="0" w:firstColumn="1" w:lastColumn="0" w:noHBand="0" w:noVBand="1"/>
      </w:tblPr>
      <w:tblGrid>
        <w:gridCol w:w="2552"/>
        <w:gridCol w:w="469"/>
        <w:gridCol w:w="2904"/>
        <w:gridCol w:w="490"/>
      </w:tblGrid>
      <w:tr w:rsidR="000F1759" w:rsidRPr="000F1759" w14:paraId="4C0F45E5" w14:textId="77777777" w:rsidTr="002105EF">
        <w:trPr>
          <w:jc w:val="center"/>
          <w:ins w:id="1198" w:author="Warwick Wainwright" w:date="2018-07-24T12:53:00Z"/>
        </w:trPr>
        <w:tc>
          <w:tcPr>
            <w:tcW w:w="2552" w:type="dxa"/>
          </w:tcPr>
          <w:p w14:paraId="63B09C6F" w14:textId="77777777" w:rsidR="000F1759" w:rsidRPr="000F1759" w:rsidRDefault="000F1759" w:rsidP="000F1759">
            <w:pPr>
              <w:ind w:firstLine="0"/>
              <w:jc w:val="right"/>
              <w:rPr>
                <w:ins w:id="1199" w:author="Warwick Wainwright" w:date="2018-07-24T12:53:00Z"/>
              </w:rPr>
            </w:pPr>
            <w:ins w:id="1200" w:author="Warwick Wainwright" w:date="2018-07-24T12:53:00Z">
              <w:r w:rsidRPr="000F1759">
                <w:rPr>
                  <w:szCs w:val="22"/>
                </w:rPr>
                <w:t>Secondary</w:t>
              </w:r>
            </w:ins>
          </w:p>
        </w:tc>
        <w:tc>
          <w:tcPr>
            <w:tcW w:w="469" w:type="dxa"/>
          </w:tcPr>
          <w:p w14:paraId="096E3A73" w14:textId="77777777" w:rsidR="000F1759" w:rsidRPr="000F1759" w:rsidRDefault="000F1759" w:rsidP="000F1759">
            <w:pPr>
              <w:ind w:firstLine="0"/>
              <w:rPr>
                <w:ins w:id="1201" w:author="Warwick Wainwright" w:date="2018-07-24T12:53:00Z"/>
              </w:rPr>
            </w:pPr>
            <w:ins w:id="1202"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tc>
        <w:tc>
          <w:tcPr>
            <w:tcW w:w="2904" w:type="dxa"/>
          </w:tcPr>
          <w:p w14:paraId="64C5055F" w14:textId="77777777" w:rsidR="000F1759" w:rsidRPr="000F1759" w:rsidRDefault="000F1759" w:rsidP="000F1759">
            <w:pPr>
              <w:ind w:firstLine="0"/>
              <w:jc w:val="right"/>
              <w:rPr>
                <w:ins w:id="1203" w:author="Warwick Wainwright" w:date="2018-07-24T12:53:00Z"/>
              </w:rPr>
            </w:pPr>
            <w:ins w:id="1204" w:author="Warwick Wainwright" w:date="2018-07-24T12:53:00Z">
              <w:r w:rsidRPr="000F1759">
                <w:rPr>
                  <w:szCs w:val="22"/>
                </w:rPr>
                <w:t>University degree</w:t>
              </w:r>
            </w:ins>
          </w:p>
        </w:tc>
        <w:tc>
          <w:tcPr>
            <w:tcW w:w="490" w:type="dxa"/>
          </w:tcPr>
          <w:p w14:paraId="756C052B" w14:textId="77777777" w:rsidR="000F1759" w:rsidRPr="000F1759" w:rsidRDefault="000F1759" w:rsidP="000F1759">
            <w:pPr>
              <w:ind w:firstLine="0"/>
              <w:rPr>
                <w:ins w:id="1205" w:author="Warwick Wainwright" w:date="2018-07-24T12:53:00Z"/>
              </w:rPr>
            </w:pPr>
            <w:ins w:id="1206"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tc>
      </w:tr>
      <w:tr w:rsidR="000F1759" w:rsidRPr="000F1759" w14:paraId="151249BA" w14:textId="77777777" w:rsidTr="002105EF">
        <w:trPr>
          <w:jc w:val="center"/>
          <w:ins w:id="1207" w:author="Warwick Wainwright" w:date="2018-07-24T12:53:00Z"/>
        </w:trPr>
        <w:tc>
          <w:tcPr>
            <w:tcW w:w="2552" w:type="dxa"/>
          </w:tcPr>
          <w:p w14:paraId="00F94507" w14:textId="77777777" w:rsidR="000F1759" w:rsidRPr="000F1759" w:rsidRDefault="000F1759" w:rsidP="000F1759">
            <w:pPr>
              <w:ind w:firstLine="0"/>
              <w:jc w:val="right"/>
              <w:rPr>
                <w:ins w:id="1208" w:author="Warwick Wainwright" w:date="2018-07-24T12:53:00Z"/>
              </w:rPr>
            </w:pPr>
            <w:ins w:id="1209" w:author="Warwick Wainwright" w:date="2018-07-24T12:53:00Z">
              <w:r w:rsidRPr="000F1759">
                <w:rPr>
                  <w:szCs w:val="22"/>
                </w:rPr>
                <w:t>Foundation degree/HND</w:t>
              </w:r>
            </w:ins>
          </w:p>
        </w:tc>
        <w:tc>
          <w:tcPr>
            <w:tcW w:w="469" w:type="dxa"/>
          </w:tcPr>
          <w:p w14:paraId="75D9C10E" w14:textId="77777777" w:rsidR="000F1759" w:rsidRPr="000F1759" w:rsidRDefault="000F1759" w:rsidP="000F1759">
            <w:pPr>
              <w:ind w:firstLine="0"/>
              <w:jc w:val="left"/>
              <w:rPr>
                <w:ins w:id="1210" w:author="Warwick Wainwright" w:date="2018-07-24T12:53:00Z"/>
              </w:rPr>
            </w:pPr>
            <w:ins w:id="1211"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tc>
        <w:tc>
          <w:tcPr>
            <w:tcW w:w="2904" w:type="dxa"/>
          </w:tcPr>
          <w:p w14:paraId="3DD03A09" w14:textId="77777777" w:rsidR="000F1759" w:rsidRPr="000F1759" w:rsidRDefault="000F1759" w:rsidP="000F1759">
            <w:pPr>
              <w:ind w:firstLine="0"/>
              <w:jc w:val="right"/>
              <w:rPr>
                <w:ins w:id="1212" w:author="Warwick Wainwright" w:date="2018-07-24T12:53:00Z"/>
              </w:rPr>
            </w:pPr>
            <w:ins w:id="1213" w:author="Warwick Wainwright" w:date="2018-07-24T12:53:00Z">
              <w:r w:rsidRPr="000F1759">
                <w:rPr>
                  <w:szCs w:val="22"/>
                </w:rPr>
                <w:t>Professional qualification</w:t>
              </w:r>
            </w:ins>
          </w:p>
        </w:tc>
        <w:tc>
          <w:tcPr>
            <w:tcW w:w="490" w:type="dxa"/>
          </w:tcPr>
          <w:p w14:paraId="784F4B8D" w14:textId="77777777" w:rsidR="000F1759" w:rsidRPr="000F1759" w:rsidRDefault="000F1759" w:rsidP="000F1759">
            <w:pPr>
              <w:ind w:firstLine="0"/>
              <w:rPr>
                <w:ins w:id="1214" w:author="Warwick Wainwright" w:date="2018-07-24T12:53:00Z"/>
              </w:rPr>
            </w:pPr>
            <w:ins w:id="1215"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tc>
      </w:tr>
    </w:tbl>
    <w:p w14:paraId="79A30E74" w14:textId="77777777" w:rsidR="000F1759" w:rsidRPr="000F1759" w:rsidRDefault="000F1759" w:rsidP="000F1759">
      <w:pPr>
        <w:numPr>
          <w:ilvl w:val="0"/>
          <w:numId w:val="19"/>
        </w:numPr>
        <w:spacing w:before="240" w:after="120" w:line="480" w:lineRule="auto"/>
        <w:ind w:left="426" w:hanging="426"/>
        <w:contextualSpacing/>
        <w:rPr>
          <w:ins w:id="1216" w:author="Warwick Wainwright" w:date="2018-07-24T12:53:00Z"/>
          <w:b/>
        </w:rPr>
      </w:pPr>
      <w:ins w:id="1217" w:author="Warwick Wainwright" w:date="2018-07-24T12:53:00Z">
        <w:r w:rsidRPr="000F1759">
          <w:rPr>
            <w:b/>
          </w:rPr>
          <w:t>Please indicate your main sources of household income.  Please rank your income sources from a scale of most to least (1=most)</w:t>
        </w:r>
      </w:ins>
    </w:p>
    <w:tbl>
      <w:tblPr>
        <w:tblStyle w:val="TableGrid1"/>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67"/>
        <w:gridCol w:w="2835"/>
        <w:gridCol w:w="485"/>
      </w:tblGrid>
      <w:tr w:rsidR="000F1759" w:rsidRPr="000F1759" w14:paraId="5E4EFDFB" w14:textId="77777777" w:rsidTr="002105EF">
        <w:trPr>
          <w:ins w:id="1218" w:author="Warwick Wainwright" w:date="2018-07-24T12:53:00Z"/>
        </w:trPr>
        <w:tc>
          <w:tcPr>
            <w:tcW w:w="3261" w:type="dxa"/>
          </w:tcPr>
          <w:p w14:paraId="7F6E6695" w14:textId="77777777" w:rsidR="000F1759" w:rsidRPr="000F1759" w:rsidRDefault="000F1759" w:rsidP="000F1759">
            <w:pPr>
              <w:tabs>
                <w:tab w:val="left" w:pos="567"/>
                <w:tab w:val="left" w:pos="2160"/>
                <w:tab w:val="center" w:pos="2835"/>
                <w:tab w:val="left" w:pos="5040"/>
              </w:tabs>
              <w:ind w:left="360" w:firstLine="0"/>
              <w:jc w:val="right"/>
              <w:rPr>
                <w:ins w:id="1219" w:author="Warwick Wainwright" w:date="2018-07-24T12:53:00Z"/>
              </w:rPr>
            </w:pPr>
            <w:ins w:id="1220" w:author="Warwick Wainwright" w:date="2018-07-24T12:53:00Z">
              <w:r w:rsidRPr="000F1759">
                <w:t xml:space="preserve">EU support payments     </w:t>
              </w:r>
            </w:ins>
          </w:p>
        </w:tc>
        <w:tc>
          <w:tcPr>
            <w:tcW w:w="567" w:type="dxa"/>
          </w:tcPr>
          <w:p w14:paraId="4962584A" w14:textId="77777777" w:rsidR="000F1759" w:rsidRPr="000F1759" w:rsidRDefault="000F1759" w:rsidP="000F1759">
            <w:pPr>
              <w:ind w:firstLine="0"/>
              <w:rPr>
                <w:ins w:id="1221" w:author="Warwick Wainwright" w:date="2018-07-24T12:53:00Z"/>
              </w:rPr>
            </w:pPr>
            <w:ins w:id="1222"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tc>
        <w:tc>
          <w:tcPr>
            <w:tcW w:w="2835" w:type="dxa"/>
          </w:tcPr>
          <w:p w14:paraId="5CE1F9F4"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223" w:author="Warwick Wainwright" w:date="2018-07-24T12:53:00Z"/>
              </w:rPr>
            </w:pPr>
            <w:ins w:id="1224" w:author="Warwick Wainwright" w:date="2018-07-24T12:53:00Z">
              <w:r w:rsidRPr="000F1759">
                <w:t>Off farm income</w:t>
              </w:r>
            </w:ins>
          </w:p>
        </w:tc>
        <w:tc>
          <w:tcPr>
            <w:tcW w:w="469" w:type="dxa"/>
          </w:tcPr>
          <w:p w14:paraId="643EF522" w14:textId="77777777" w:rsidR="000F1759" w:rsidRPr="000F1759" w:rsidRDefault="000F1759" w:rsidP="000F1759">
            <w:pPr>
              <w:ind w:firstLine="0"/>
              <w:rPr>
                <w:ins w:id="1225" w:author="Warwick Wainwright" w:date="2018-07-24T12:53:00Z"/>
              </w:rPr>
            </w:pPr>
            <w:ins w:id="1226"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tc>
      </w:tr>
      <w:tr w:rsidR="000F1759" w:rsidRPr="000F1759" w14:paraId="1CDEB7F9" w14:textId="77777777" w:rsidTr="002105EF">
        <w:trPr>
          <w:ins w:id="1227" w:author="Warwick Wainwright" w:date="2018-07-24T12:53:00Z"/>
        </w:trPr>
        <w:tc>
          <w:tcPr>
            <w:tcW w:w="3261" w:type="dxa"/>
          </w:tcPr>
          <w:p w14:paraId="17725DDA"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228" w:author="Warwick Wainwright" w:date="2018-07-24T12:53:00Z"/>
              </w:rPr>
            </w:pPr>
            <w:ins w:id="1229" w:author="Warwick Wainwright" w:date="2018-07-24T12:53:00Z">
              <w:r w:rsidRPr="000F1759">
                <w:t xml:space="preserve">Sale of milk </w:t>
              </w:r>
            </w:ins>
          </w:p>
        </w:tc>
        <w:tc>
          <w:tcPr>
            <w:tcW w:w="567" w:type="dxa"/>
          </w:tcPr>
          <w:p w14:paraId="19873B9B" w14:textId="77777777" w:rsidR="000F1759" w:rsidRPr="000F1759" w:rsidRDefault="000F1759" w:rsidP="000F1759">
            <w:pPr>
              <w:ind w:firstLine="0"/>
              <w:rPr>
                <w:ins w:id="1230" w:author="Warwick Wainwright" w:date="2018-07-24T12:53:00Z"/>
              </w:rPr>
            </w:pPr>
            <w:ins w:id="1231"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tc>
        <w:tc>
          <w:tcPr>
            <w:tcW w:w="2835" w:type="dxa"/>
          </w:tcPr>
          <w:p w14:paraId="740660C1"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232" w:author="Warwick Wainwright" w:date="2018-07-24T12:53:00Z"/>
              </w:rPr>
            </w:pPr>
            <w:ins w:id="1233" w:author="Warwick Wainwright" w:date="2018-07-24T12:53:00Z">
              <w:r w:rsidRPr="000F1759">
                <w:t xml:space="preserve">Sale of meat products </w:t>
              </w:r>
            </w:ins>
          </w:p>
        </w:tc>
        <w:tc>
          <w:tcPr>
            <w:tcW w:w="469" w:type="dxa"/>
          </w:tcPr>
          <w:p w14:paraId="33BAB5D7" w14:textId="77777777" w:rsidR="000F1759" w:rsidRPr="000F1759" w:rsidRDefault="000F1759" w:rsidP="000F1759">
            <w:pPr>
              <w:ind w:firstLine="0"/>
              <w:rPr>
                <w:ins w:id="1234" w:author="Warwick Wainwright" w:date="2018-07-24T12:53:00Z"/>
              </w:rPr>
            </w:pPr>
            <w:ins w:id="1235"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tc>
      </w:tr>
      <w:tr w:rsidR="000F1759" w:rsidRPr="000F1759" w14:paraId="3D3CE0BA" w14:textId="77777777" w:rsidTr="002105EF">
        <w:trPr>
          <w:ins w:id="1236" w:author="Warwick Wainwright" w:date="2018-07-24T12:53:00Z"/>
        </w:trPr>
        <w:tc>
          <w:tcPr>
            <w:tcW w:w="3261" w:type="dxa"/>
          </w:tcPr>
          <w:p w14:paraId="27448E25" w14:textId="77777777" w:rsidR="000F1759" w:rsidRPr="000F1759" w:rsidRDefault="000F1759" w:rsidP="000F1759">
            <w:pPr>
              <w:tabs>
                <w:tab w:val="left" w:pos="2520"/>
              </w:tabs>
              <w:overflowPunct w:val="0"/>
              <w:autoSpaceDE w:val="0"/>
              <w:autoSpaceDN w:val="0"/>
              <w:adjustRightInd w:val="0"/>
              <w:ind w:firstLine="0"/>
              <w:textAlignment w:val="baseline"/>
              <w:rPr>
                <w:ins w:id="1237" w:author="Warwick Wainwright" w:date="2018-07-24T12:53:00Z"/>
              </w:rPr>
            </w:pPr>
            <w:ins w:id="1238" w:author="Warwick Wainwright" w:date="2018-07-24T12:53:00Z">
              <w:r w:rsidRPr="000F1759">
                <w:t xml:space="preserve">           Sale of local food products</w:t>
              </w:r>
            </w:ins>
          </w:p>
        </w:tc>
        <w:tc>
          <w:tcPr>
            <w:tcW w:w="567" w:type="dxa"/>
          </w:tcPr>
          <w:p w14:paraId="0C0DEE3F" w14:textId="77777777" w:rsidR="000F1759" w:rsidRPr="000F1759" w:rsidRDefault="000F1759" w:rsidP="000F1759">
            <w:pPr>
              <w:ind w:firstLine="0"/>
              <w:rPr>
                <w:ins w:id="1239" w:author="Warwick Wainwright" w:date="2018-07-24T12:53:00Z"/>
              </w:rPr>
            </w:pPr>
            <w:ins w:id="1240"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tc>
        <w:tc>
          <w:tcPr>
            <w:tcW w:w="2835" w:type="dxa"/>
          </w:tcPr>
          <w:p w14:paraId="0D79A156"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241" w:author="Warwick Wainwright" w:date="2018-07-24T12:53:00Z"/>
              </w:rPr>
            </w:pPr>
            <w:ins w:id="1242" w:author="Warwick Wainwright" w:date="2018-07-24T12:53:00Z">
              <w:r w:rsidRPr="000F1759">
                <w:t>Government subsides</w:t>
              </w:r>
            </w:ins>
          </w:p>
        </w:tc>
        <w:tc>
          <w:tcPr>
            <w:tcW w:w="469" w:type="dxa"/>
          </w:tcPr>
          <w:p w14:paraId="0E2F076F" w14:textId="77777777" w:rsidR="000F1759" w:rsidRPr="000F1759" w:rsidRDefault="000F1759" w:rsidP="000F1759">
            <w:pPr>
              <w:ind w:firstLine="0"/>
              <w:rPr>
                <w:ins w:id="1243" w:author="Warwick Wainwright" w:date="2018-07-24T12:53:00Z"/>
              </w:rPr>
            </w:pPr>
            <w:ins w:id="1244"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tc>
      </w:tr>
      <w:tr w:rsidR="000F1759" w:rsidRPr="000F1759" w14:paraId="4EF979B1" w14:textId="77777777" w:rsidTr="002105EF">
        <w:trPr>
          <w:ins w:id="1245" w:author="Warwick Wainwright" w:date="2018-07-24T12:53:00Z"/>
        </w:trPr>
        <w:tc>
          <w:tcPr>
            <w:tcW w:w="6663" w:type="dxa"/>
            <w:gridSpan w:val="3"/>
          </w:tcPr>
          <w:p w14:paraId="63860A46"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246" w:author="Warwick Wainwright" w:date="2018-07-24T12:53:00Z"/>
              </w:rPr>
            </w:pPr>
          </w:p>
          <w:p w14:paraId="2844FCF1"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247" w:author="Warwick Wainwright" w:date="2018-07-24T12:53:00Z"/>
              </w:rPr>
            </w:pPr>
            <w:ins w:id="1248" w:author="Warwick Wainwright" w:date="2018-07-24T12:53:00Z">
              <w:r w:rsidRPr="000F1759">
                <w:t>Other, please state: ______________________________________</w:t>
              </w:r>
            </w:ins>
          </w:p>
        </w:tc>
        <w:tc>
          <w:tcPr>
            <w:tcW w:w="469" w:type="dxa"/>
          </w:tcPr>
          <w:p w14:paraId="79A87766" w14:textId="77777777" w:rsidR="000F1759" w:rsidRPr="000F1759" w:rsidRDefault="000F1759" w:rsidP="000F1759">
            <w:pPr>
              <w:ind w:firstLine="0"/>
              <w:rPr>
                <w:ins w:id="1249" w:author="Warwick Wainwright" w:date="2018-07-24T12:53:00Z"/>
              </w:rPr>
            </w:pPr>
          </w:p>
        </w:tc>
      </w:tr>
    </w:tbl>
    <w:p w14:paraId="53BE5BE2" w14:textId="77777777" w:rsidR="000F1759" w:rsidRPr="000F1759" w:rsidRDefault="000F1759" w:rsidP="000F1759">
      <w:pPr>
        <w:numPr>
          <w:ilvl w:val="0"/>
          <w:numId w:val="19"/>
        </w:numPr>
        <w:spacing w:before="240" w:after="120" w:line="480" w:lineRule="auto"/>
        <w:ind w:left="426" w:hanging="426"/>
        <w:contextualSpacing/>
        <w:rPr>
          <w:ins w:id="1250" w:author="Warwick Wainwright" w:date="2018-07-24T12:53:00Z"/>
          <w:b/>
        </w:rPr>
      </w:pPr>
      <w:ins w:id="1251" w:author="Warwick Wainwright" w:date="2018-07-24T12:53:00Z">
        <w:r w:rsidRPr="000F1759">
          <w:rPr>
            <w:b/>
          </w:rPr>
          <w:t>Please indicate your monthly household income (Lei / month)</w:t>
        </w:r>
      </w:ins>
    </w:p>
    <w:tbl>
      <w:tblPr>
        <w:tblStyle w:val="TableGrid1"/>
        <w:tblW w:w="0" w:type="auto"/>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567"/>
        <w:gridCol w:w="2835"/>
        <w:gridCol w:w="485"/>
      </w:tblGrid>
      <w:tr w:rsidR="000F1759" w:rsidRPr="000F1759" w14:paraId="2182BCEA" w14:textId="77777777" w:rsidTr="002105EF">
        <w:trPr>
          <w:ins w:id="1252" w:author="Warwick Wainwright" w:date="2018-07-24T12:53:00Z"/>
        </w:trPr>
        <w:tc>
          <w:tcPr>
            <w:tcW w:w="2552" w:type="dxa"/>
          </w:tcPr>
          <w:p w14:paraId="48D7CC1C" w14:textId="77777777" w:rsidR="000F1759" w:rsidRPr="000F1759" w:rsidRDefault="000F1759" w:rsidP="000F1759">
            <w:pPr>
              <w:tabs>
                <w:tab w:val="left" w:pos="567"/>
                <w:tab w:val="left" w:pos="2160"/>
                <w:tab w:val="center" w:pos="2835"/>
                <w:tab w:val="left" w:pos="5040"/>
              </w:tabs>
              <w:ind w:left="360" w:firstLine="0"/>
              <w:jc w:val="right"/>
              <w:rPr>
                <w:ins w:id="1253" w:author="Warwick Wainwright" w:date="2018-07-24T12:53:00Z"/>
              </w:rPr>
            </w:pPr>
            <w:ins w:id="1254" w:author="Warwick Wainwright" w:date="2018-07-24T12:53:00Z">
              <w:r w:rsidRPr="000F1759">
                <w:t xml:space="preserve">Less than 200    </w:t>
              </w:r>
            </w:ins>
          </w:p>
        </w:tc>
        <w:tc>
          <w:tcPr>
            <w:tcW w:w="567" w:type="dxa"/>
          </w:tcPr>
          <w:p w14:paraId="19BE344D" w14:textId="77777777" w:rsidR="000F1759" w:rsidRPr="000F1759" w:rsidRDefault="000F1759" w:rsidP="000F1759">
            <w:pPr>
              <w:ind w:firstLine="0"/>
              <w:rPr>
                <w:ins w:id="1255" w:author="Warwick Wainwright" w:date="2018-07-24T12:53:00Z"/>
              </w:rPr>
            </w:pPr>
            <w:ins w:id="1256"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tc>
        <w:tc>
          <w:tcPr>
            <w:tcW w:w="2835" w:type="dxa"/>
          </w:tcPr>
          <w:p w14:paraId="30E9378E"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257" w:author="Warwick Wainwright" w:date="2018-07-24T12:53:00Z"/>
              </w:rPr>
            </w:pPr>
            <w:ins w:id="1258" w:author="Warwick Wainwright" w:date="2018-07-24T12:53:00Z">
              <w:r w:rsidRPr="000F1759">
                <w:t>201-400</w:t>
              </w:r>
            </w:ins>
          </w:p>
        </w:tc>
        <w:tc>
          <w:tcPr>
            <w:tcW w:w="469" w:type="dxa"/>
          </w:tcPr>
          <w:p w14:paraId="7E05044B" w14:textId="77777777" w:rsidR="000F1759" w:rsidRPr="000F1759" w:rsidRDefault="000F1759" w:rsidP="000F1759">
            <w:pPr>
              <w:ind w:firstLine="0"/>
              <w:rPr>
                <w:ins w:id="1259" w:author="Warwick Wainwright" w:date="2018-07-24T12:53:00Z"/>
              </w:rPr>
            </w:pPr>
            <w:ins w:id="1260"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tc>
      </w:tr>
      <w:tr w:rsidR="000F1759" w:rsidRPr="000F1759" w14:paraId="71F2AD27" w14:textId="77777777" w:rsidTr="002105EF">
        <w:trPr>
          <w:ins w:id="1261" w:author="Warwick Wainwright" w:date="2018-07-24T12:53:00Z"/>
        </w:trPr>
        <w:tc>
          <w:tcPr>
            <w:tcW w:w="2552" w:type="dxa"/>
          </w:tcPr>
          <w:p w14:paraId="2F9626AA"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262" w:author="Warwick Wainwright" w:date="2018-07-24T12:53:00Z"/>
              </w:rPr>
            </w:pPr>
            <w:ins w:id="1263" w:author="Warwick Wainwright" w:date="2018-07-24T12:53:00Z">
              <w:r w:rsidRPr="000F1759">
                <w:t xml:space="preserve">401 - $800 </w:t>
              </w:r>
            </w:ins>
          </w:p>
        </w:tc>
        <w:tc>
          <w:tcPr>
            <w:tcW w:w="567" w:type="dxa"/>
          </w:tcPr>
          <w:p w14:paraId="2E561071" w14:textId="77777777" w:rsidR="000F1759" w:rsidRPr="000F1759" w:rsidRDefault="000F1759" w:rsidP="000F1759">
            <w:pPr>
              <w:ind w:firstLine="0"/>
              <w:rPr>
                <w:ins w:id="1264" w:author="Warwick Wainwright" w:date="2018-07-24T12:53:00Z"/>
              </w:rPr>
            </w:pPr>
            <w:ins w:id="1265"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tc>
        <w:tc>
          <w:tcPr>
            <w:tcW w:w="2835" w:type="dxa"/>
          </w:tcPr>
          <w:p w14:paraId="36C179DF"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266" w:author="Warwick Wainwright" w:date="2018-07-24T12:53:00Z"/>
              </w:rPr>
            </w:pPr>
            <w:ins w:id="1267" w:author="Warwick Wainwright" w:date="2018-07-24T12:53:00Z">
              <w:r w:rsidRPr="000F1759">
                <w:t>801-1,600</w:t>
              </w:r>
            </w:ins>
          </w:p>
        </w:tc>
        <w:tc>
          <w:tcPr>
            <w:tcW w:w="469" w:type="dxa"/>
          </w:tcPr>
          <w:p w14:paraId="376D2A0B" w14:textId="77777777" w:rsidR="000F1759" w:rsidRPr="000F1759" w:rsidRDefault="000F1759" w:rsidP="000F1759">
            <w:pPr>
              <w:ind w:firstLine="0"/>
              <w:rPr>
                <w:ins w:id="1268" w:author="Warwick Wainwright" w:date="2018-07-24T12:53:00Z"/>
              </w:rPr>
            </w:pPr>
            <w:ins w:id="1269"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tc>
      </w:tr>
      <w:tr w:rsidR="000F1759" w:rsidRPr="000F1759" w14:paraId="28A66E05" w14:textId="77777777" w:rsidTr="002105EF">
        <w:trPr>
          <w:ins w:id="1270" w:author="Warwick Wainwright" w:date="2018-07-24T12:53:00Z"/>
        </w:trPr>
        <w:tc>
          <w:tcPr>
            <w:tcW w:w="2552" w:type="dxa"/>
          </w:tcPr>
          <w:p w14:paraId="05E9A41D"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271" w:author="Warwick Wainwright" w:date="2018-07-24T12:53:00Z"/>
              </w:rPr>
            </w:pPr>
            <w:ins w:id="1272" w:author="Warwick Wainwright" w:date="2018-07-24T12:53:00Z">
              <w:r w:rsidRPr="000F1759">
                <w:t>1,601-3,000</w:t>
              </w:r>
            </w:ins>
          </w:p>
        </w:tc>
        <w:tc>
          <w:tcPr>
            <w:tcW w:w="567" w:type="dxa"/>
          </w:tcPr>
          <w:p w14:paraId="6F499212" w14:textId="77777777" w:rsidR="000F1759" w:rsidRPr="000F1759" w:rsidRDefault="000F1759" w:rsidP="000F1759">
            <w:pPr>
              <w:ind w:firstLine="0"/>
              <w:rPr>
                <w:ins w:id="1273" w:author="Warwick Wainwright" w:date="2018-07-24T12:53:00Z"/>
              </w:rPr>
            </w:pPr>
            <w:ins w:id="1274"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tc>
        <w:tc>
          <w:tcPr>
            <w:tcW w:w="2835" w:type="dxa"/>
          </w:tcPr>
          <w:p w14:paraId="7475BCD0"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275" w:author="Warwick Wainwright" w:date="2018-07-24T12:53:00Z"/>
              </w:rPr>
            </w:pPr>
            <w:ins w:id="1276" w:author="Warwick Wainwright" w:date="2018-07-24T12:53:00Z">
              <w:r w:rsidRPr="000F1759">
                <w:t>More than 3,000</w:t>
              </w:r>
            </w:ins>
          </w:p>
        </w:tc>
        <w:tc>
          <w:tcPr>
            <w:tcW w:w="469" w:type="dxa"/>
          </w:tcPr>
          <w:p w14:paraId="63D97690" w14:textId="77777777" w:rsidR="000F1759" w:rsidRPr="000F1759" w:rsidRDefault="000F1759" w:rsidP="000F1759">
            <w:pPr>
              <w:ind w:firstLine="0"/>
              <w:rPr>
                <w:ins w:id="1277" w:author="Warwick Wainwright" w:date="2018-07-24T12:53:00Z"/>
              </w:rPr>
            </w:pPr>
            <w:ins w:id="1278"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FF4CFD">
                <w:fldChar w:fldCharType="separate"/>
              </w:r>
              <w:r w:rsidRPr="000F1759">
                <w:fldChar w:fldCharType="end"/>
              </w:r>
            </w:ins>
          </w:p>
        </w:tc>
      </w:tr>
    </w:tbl>
    <w:p w14:paraId="13D78B63" w14:textId="77777777" w:rsidR="000F1759" w:rsidRPr="000F1759" w:rsidRDefault="000F1759" w:rsidP="000F1759">
      <w:pPr>
        <w:spacing w:after="120" w:line="240" w:lineRule="auto"/>
        <w:ind w:firstLine="0"/>
        <w:rPr>
          <w:ins w:id="1279" w:author="Warwick Wainwright" w:date="2018-07-24T12:53:00Z"/>
        </w:rPr>
      </w:pPr>
    </w:p>
    <w:p w14:paraId="4F0B1913" w14:textId="77777777" w:rsidR="000F1759" w:rsidRPr="000F1759" w:rsidRDefault="000F1759" w:rsidP="000F1759">
      <w:pPr>
        <w:spacing w:after="120" w:line="240" w:lineRule="auto"/>
        <w:ind w:firstLine="0"/>
        <w:rPr>
          <w:ins w:id="1280" w:author="Warwick Wainwright" w:date="2018-07-24T12:53:00Z"/>
        </w:rPr>
      </w:pPr>
    </w:p>
    <w:p w14:paraId="2CA48A5B" w14:textId="77777777" w:rsidR="000F1759" w:rsidRPr="000F1759" w:rsidRDefault="000F1759">
      <w:pPr>
        <w:rPr>
          <w:ins w:id="1281" w:author="Warwick Wainwright" w:date="2018-07-24T12:52:00Z"/>
          <w:rPrChange w:id="1282" w:author="Warwick Wainwright" w:date="2018-07-24T12:52:00Z">
            <w:rPr>
              <w:ins w:id="1283" w:author="Warwick Wainwright" w:date="2018-07-24T12:52:00Z"/>
              <w:b/>
            </w:rPr>
          </w:rPrChange>
        </w:rPr>
        <w:pPrChange w:id="1284" w:author="Warwick Wainwright" w:date="2018-07-24T12:52:00Z">
          <w:pPr>
            <w:pStyle w:val="Firstparagraph"/>
          </w:pPr>
        </w:pPrChange>
      </w:pPr>
    </w:p>
    <w:p w14:paraId="6AF2BDCD" w14:textId="01CA17A0" w:rsidR="00E22C93" w:rsidRDefault="0077411B">
      <w:pPr>
        <w:pStyle w:val="Firstparagraph"/>
      </w:pPr>
      <w:r>
        <w:rPr>
          <w:b/>
        </w:rPr>
        <w:t xml:space="preserve">Appendix </w:t>
      </w:r>
      <w:ins w:id="1285" w:author="Warwick Wainwright" w:date="2018-07-24T12:53:00Z">
        <w:r w:rsidR="000F1759">
          <w:rPr>
            <w:b/>
          </w:rPr>
          <w:t>2</w:t>
        </w:r>
      </w:ins>
      <w:del w:id="1286" w:author="Warwick Wainwright" w:date="2018-07-24T12:53:00Z">
        <w:r w:rsidDel="000F1759">
          <w:rPr>
            <w:b/>
          </w:rPr>
          <w:delText>1</w:delText>
        </w:r>
      </w:del>
      <w:r w:rsidR="005669B9" w:rsidRPr="005878F4">
        <w:rPr>
          <w:b/>
        </w:rPr>
        <w:t>:</w:t>
      </w:r>
      <w:r w:rsidR="005669B9">
        <w:t xml:space="preserve"> Background information concerning rare breeds supported in the Romanian RDP</w:t>
      </w:r>
      <w:r w:rsidR="009D00D1">
        <w:t xml:space="preserve">. Data sourced from </w:t>
      </w:r>
      <w:r w:rsidR="009D00D1">
        <w:fldChar w:fldCharType="begin" w:fldLock="1"/>
      </w:r>
      <w:r w:rsidR="008B0780">
        <w:instrText>ADDIN CSL_CITATION { "citationItems" : [ { "id" : "ITEM-1", "itemData" : { "author" : [ { "dropping-particle" : "", "family" : "Draganescu", "given" : "C.", "non-dropping-particle" : "", "parse-names" : false, "suffix" : "" } ], "id" : "ITEM-1", "issued" : { "date-parts" : [ [ "2003" ] ] }, "title" : "Romanian strategy for a sustainable management of farm animal genetic resources", "type" : "article-journal" }, "uris" : [ "http://www.mendeley.com/documents/?uuid=37e478fe-ed13-46c9-b899-50a964c923f9" ] } ], "mendeley" : { "formattedCitation" : "[14]", "plainTextFormattedCitation" : "[14]", "previouslyFormattedCitation" : "[14]" }, "properties" : { "noteIndex" : 0 }, "schema" : "https://github.com/citation-style-language/schema/raw/master/csl-citation.json" }</w:instrText>
      </w:r>
      <w:r w:rsidR="009D00D1">
        <w:fldChar w:fldCharType="separate"/>
      </w:r>
      <w:r w:rsidR="009D00D1" w:rsidRPr="009D00D1">
        <w:rPr>
          <w:noProof/>
        </w:rPr>
        <w:t>[14]</w:t>
      </w:r>
      <w:r w:rsidR="009D00D1">
        <w:fldChar w:fldCharType="end"/>
      </w:r>
      <w:r w:rsidR="009D00D1">
        <w:t>.</w:t>
      </w:r>
      <w:r w:rsidR="005669B9">
        <w:t xml:space="preserve"> </w:t>
      </w:r>
    </w:p>
    <w:tbl>
      <w:tblPr>
        <w:tblW w:w="8330" w:type="dxa"/>
        <w:tblCellMar>
          <w:left w:w="0" w:type="dxa"/>
          <w:right w:w="0" w:type="dxa"/>
        </w:tblCellMar>
        <w:tblLook w:val="04A0" w:firstRow="1" w:lastRow="0" w:firstColumn="1" w:lastColumn="0" w:noHBand="0" w:noVBand="1"/>
      </w:tblPr>
      <w:tblGrid>
        <w:gridCol w:w="2235"/>
        <w:gridCol w:w="2409"/>
        <w:gridCol w:w="2127"/>
        <w:gridCol w:w="1559"/>
      </w:tblGrid>
      <w:tr w:rsidR="005669B9" w:rsidRPr="00B1595D" w14:paraId="360A7E7C" w14:textId="77777777" w:rsidTr="00083D24">
        <w:trPr>
          <w:trHeight w:val="285"/>
        </w:trPr>
        <w:tc>
          <w:tcPr>
            <w:tcW w:w="2235"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7D686112"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Breed</w:t>
            </w:r>
          </w:p>
        </w:tc>
        <w:tc>
          <w:tcPr>
            <w:tcW w:w="2409"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2860FCA1"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 xml:space="preserve">Risk Status </w:t>
            </w:r>
          </w:p>
        </w:tc>
        <w:tc>
          <w:tcPr>
            <w:tcW w:w="2127"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2BC88787"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Estimated Population</w:t>
            </w:r>
          </w:p>
        </w:tc>
        <w:tc>
          <w:tcPr>
            <w:tcW w:w="1559"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4704141E" w14:textId="77777777" w:rsidR="005669B9" w:rsidRPr="00327145" w:rsidRDefault="005669B9" w:rsidP="005878F4">
            <w:pPr>
              <w:spacing w:line="276" w:lineRule="auto"/>
              <w:ind w:firstLine="0"/>
              <w:jc w:val="left"/>
              <w:rPr>
                <w:sz w:val="20"/>
                <w:szCs w:val="20"/>
                <w:lang w:eastAsia="en-GB"/>
              </w:rPr>
            </w:pPr>
            <w:r w:rsidRPr="00327145">
              <w:rPr>
                <w:b/>
                <w:bCs/>
                <w:color w:val="000000"/>
                <w:kern w:val="24"/>
                <w:sz w:val="20"/>
                <w:szCs w:val="20"/>
                <w:lang w:eastAsia="en-GB"/>
              </w:rPr>
              <w:t xml:space="preserve">Support level </w:t>
            </w:r>
          </w:p>
          <w:p w14:paraId="0284A715"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(per annum)</w:t>
            </w:r>
          </w:p>
        </w:tc>
      </w:tr>
      <w:tr w:rsidR="005669B9" w:rsidRPr="00B1595D" w14:paraId="50224647"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4BA33B2F"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Bovine</w:t>
            </w:r>
          </w:p>
        </w:tc>
      </w:tr>
      <w:tr w:rsidR="005669B9" w:rsidRPr="00B1595D" w14:paraId="3D1BEBAB"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4DEEE13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Steppe Grey </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6042E98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0204AA4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312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0804D99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19E583E0"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732CD4F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Romanian Buffalo</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19F371E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2B64B6B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289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51C1FBC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5C163657"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1500D5C9"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Ovine</w:t>
            </w:r>
          </w:p>
        </w:tc>
      </w:tr>
      <w:tr w:rsidR="005669B9" w:rsidRPr="00B1595D" w14:paraId="6A3AD405"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5B2F9BE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Merinos of </w:t>
            </w:r>
            <w:proofErr w:type="spellStart"/>
            <w:r w:rsidRPr="00327145">
              <w:rPr>
                <w:color w:val="000000"/>
                <w:kern w:val="24"/>
                <w:sz w:val="20"/>
                <w:szCs w:val="20"/>
                <w:lang w:eastAsia="en-GB"/>
              </w:rPr>
              <w:t>Suseni</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4C7C766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5DD85CC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300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506C6A6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3F36E0E3"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6DE4C58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Transylvanian Merinos</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7C7A42E6"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79656BC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268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42E3FB9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5EF25988"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75E3DEE"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Merino of </w:t>
            </w:r>
            <w:proofErr w:type="spellStart"/>
            <w:r w:rsidRPr="00327145">
              <w:rPr>
                <w:color w:val="000000"/>
                <w:kern w:val="24"/>
                <w:sz w:val="20"/>
                <w:szCs w:val="20"/>
                <w:lang w:eastAsia="en-GB"/>
              </w:rPr>
              <w:t>Cluj</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357AA8A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3DA4FCA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203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7D7DD21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4BF1C11F"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2619CD6"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Ţigaie</w:t>
            </w:r>
            <w:proofErr w:type="spellEnd"/>
            <w:r w:rsidRPr="00327145">
              <w:rPr>
                <w:color w:val="000000"/>
                <w:kern w:val="24"/>
                <w:sz w:val="20"/>
                <w:szCs w:val="20"/>
                <w:lang w:eastAsia="en-GB"/>
              </w:rPr>
              <w:t xml:space="preserve"> –ferruginous variety</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45CA7CD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0423CEF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1120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6CC7E6E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0D3B32AE"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48AABB0"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Raţca</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26E9483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5E84588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3888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1645C24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37B02042" w14:textId="77777777" w:rsidTr="00083D24">
        <w:trPr>
          <w:trHeight w:val="300"/>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313ED9E"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 xml:space="preserve">Karakul of </w:t>
            </w:r>
            <w:proofErr w:type="spellStart"/>
            <w:r w:rsidRPr="00327145">
              <w:rPr>
                <w:color w:val="000000"/>
                <w:kern w:val="24"/>
                <w:sz w:val="20"/>
                <w:szCs w:val="20"/>
                <w:lang w:eastAsia="en-GB"/>
              </w:rPr>
              <w:t>Botoşani</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1E8F86EA"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0337818C"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2694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037196BA"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523A722B"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7AD267C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Merinos of </w:t>
            </w:r>
            <w:proofErr w:type="spellStart"/>
            <w:r w:rsidRPr="00327145">
              <w:rPr>
                <w:color w:val="000000"/>
                <w:kern w:val="24"/>
                <w:sz w:val="20"/>
                <w:szCs w:val="20"/>
                <w:lang w:eastAsia="en-GB"/>
              </w:rPr>
              <w:t>Palas</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74E3DF6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64FDA55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4364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71BBF1DC"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133E430B"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273AAF2B"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Ţigaie</w:t>
            </w:r>
            <w:proofErr w:type="spellEnd"/>
            <w:r w:rsidRPr="00327145">
              <w:rPr>
                <w:color w:val="000000"/>
                <w:kern w:val="24"/>
                <w:sz w:val="20"/>
                <w:szCs w:val="20"/>
                <w:lang w:eastAsia="en-GB"/>
              </w:rPr>
              <w:t xml:space="preserve"> with black </w:t>
            </w:r>
            <w:proofErr w:type="spellStart"/>
            <w:r w:rsidRPr="00327145">
              <w:rPr>
                <w:color w:val="000000"/>
                <w:kern w:val="24"/>
                <w:sz w:val="20"/>
                <w:szCs w:val="20"/>
                <w:lang w:eastAsia="en-GB"/>
              </w:rPr>
              <w:t>Teleorman</w:t>
            </w:r>
            <w:proofErr w:type="spellEnd"/>
            <w:r w:rsidRPr="00327145">
              <w:rPr>
                <w:color w:val="000000"/>
                <w:kern w:val="24"/>
                <w:sz w:val="20"/>
                <w:szCs w:val="20"/>
                <w:lang w:eastAsia="en-GB"/>
              </w:rPr>
              <w:t xml:space="preserve"> head</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115ECC6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7CD465B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2988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7B4EA5D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1F8073AB"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569EA72E"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Caprine</w:t>
            </w:r>
          </w:p>
        </w:tc>
      </w:tr>
      <w:tr w:rsidR="005669B9" w:rsidRPr="00B1595D" w14:paraId="0D8480EA"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DE2267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Banat White</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07E95CD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1E9ABEB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972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3193C8A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€ 6 / head</w:t>
            </w:r>
          </w:p>
        </w:tc>
      </w:tr>
      <w:tr w:rsidR="005669B9" w:rsidRPr="00B1595D" w14:paraId="4F4B6800"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2F523BDE"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Carpatina</w:t>
            </w:r>
            <w:proofErr w:type="spellEnd"/>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00CF899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34DE4CC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1492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4F356AB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€ 6 / head</w:t>
            </w:r>
          </w:p>
        </w:tc>
      </w:tr>
      <w:tr w:rsidR="005669B9" w:rsidRPr="00B1595D" w14:paraId="5BD134DF"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1AE199AD" w14:textId="77777777" w:rsidR="005669B9" w:rsidRPr="00327145" w:rsidRDefault="005669B9" w:rsidP="005669B9">
            <w:pPr>
              <w:spacing w:line="276" w:lineRule="auto"/>
              <w:ind w:firstLine="0"/>
              <w:jc w:val="center"/>
              <w:rPr>
                <w:sz w:val="20"/>
                <w:szCs w:val="20"/>
                <w:lang w:eastAsia="en-GB"/>
              </w:rPr>
            </w:pPr>
            <w:proofErr w:type="spellStart"/>
            <w:r w:rsidRPr="00327145">
              <w:rPr>
                <w:i/>
                <w:iCs/>
                <w:color w:val="000000"/>
                <w:kern w:val="24"/>
                <w:sz w:val="20"/>
                <w:szCs w:val="20"/>
                <w:lang w:eastAsia="en-GB"/>
              </w:rPr>
              <w:t>Equidae</w:t>
            </w:r>
            <w:proofErr w:type="spellEnd"/>
          </w:p>
        </w:tc>
      </w:tr>
      <w:tr w:rsidR="005669B9" w:rsidRPr="00B1595D" w14:paraId="2037B568"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03E6439B"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Lipizzan</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33BC36B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568B3D0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350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36B0303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2E23DCD8"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4372C6D"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Arabian </w:t>
            </w:r>
            <w:proofErr w:type="spellStart"/>
            <w:r w:rsidRPr="00327145">
              <w:rPr>
                <w:color w:val="000000"/>
                <w:kern w:val="24"/>
                <w:sz w:val="20"/>
                <w:szCs w:val="20"/>
                <w:lang w:eastAsia="en-GB"/>
              </w:rPr>
              <w:t>Shagya</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23B01CAE"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3648F2D6"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111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2798DB5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6EEFBFB0"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0DC197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Furioso North Star</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06C8EF2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658A67C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47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09BB3BB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42E3E069"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7E99B0B4"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Huțul</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691CEDA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15D576FC"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88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3942632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7AD21305"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B24E9EC"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Gidran</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122ECB0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2830235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36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59C878E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221CC863"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6830AB5D"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Nonius</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2E2AF51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41083E5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45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744BFC5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446CC23A"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454040B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Romanian semi-heavy</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4CFFF35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12272D4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91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0401642D"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6781CBCA"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1B640789"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Pigs</w:t>
            </w:r>
          </w:p>
        </w:tc>
      </w:tr>
      <w:tr w:rsidR="005669B9" w:rsidRPr="00B1595D" w14:paraId="17C1622B" w14:textId="77777777" w:rsidTr="00083D24">
        <w:trPr>
          <w:trHeight w:val="285"/>
        </w:trPr>
        <w:tc>
          <w:tcPr>
            <w:tcW w:w="2235" w:type="dxa"/>
            <w:tcBorders>
              <w:top w:val="nil"/>
              <w:left w:val="nil"/>
              <w:right w:val="nil"/>
            </w:tcBorders>
            <w:shd w:val="clear" w:color="auto" w:fill="auto"/>
            <w:tcMar>
              <w:top w:w="15" w:type="dxa"/>
              <w:left w:w="108" w:type="dxa"/>
              <w:bottom w:w="0" w:type="dxa"/>
              <w:right w:w="108" w:type="dxa"/>
            </w:tcMar>
            <w:vAlign w:val="center"/>
            <w:hideMark/>
          </w:tcPr>
          <w:p w14:paraId="7973E6FC"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Bazna</w:t>
            </w:r>
            <w:proofErr w:type="spellEnd"/>
          </w:p>
        </w:tc>
        <w:tc>
          <w:tcPr>
            <w:tcW w:w="2409" w:type="dxa"/>
            <w:tcBorders>
              <w:top w:val="nil"/>
              <w:left w:val="nil"/>
              <w:right w:val="nil"/>
            </w:tcBorders>
            <w:shd w:val="clear" w:color="auto" w:fill="auto"/>
            <w:tcMar>
              <w:top w:w="15" w:type="dxa"/>
              <w:left w:w="108" w:type="dxa"/>
              <w:bottom w:w="0" w:type="dxa"/>
              <w:right w:w="108" w:type="dxa"/>
            </w:tcMar>
            <w:vAlign w:val="center"/>
            <w:hideMark/>
          </w:tcPr>
          <w:p w14:paraId="6E71533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right w:val="nil"/>
            </w:tcBorders>
            <w:shd w:val="clear" w:color="auto" w:fill="auto"/>
            <w:tcMar>
              <w:top w:w="15" w:type="dxa"/>
              <w:left w:w="108" w:type="dxa"/>
              <w:bottom w:w="0" w:type="dxa"/>
              <w:right w:w="108" w:type="dxa"/>
            </w:tcMar>
            <w:vAlign w:val="center"/>
            <w:hideMark/>
          </w:tcPr>
          <w:p w14:paraId="0C9381E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22 cap</w:t>
            </w:r>
          </w:p>
        </w:tc>
        <w:tc>
          <w:tcPr>
            <w:tcW w:w="1559" w:type="dxa"/>
            <w:tcBorders>
              <w:top w:val="nil"/>
              <w:left w:val="nil"/>
              <w:right w:val="nil"/>
            </w:tcBorders>
            <w:shd w:val="clear" w:color="auto" w:fill="auto"/>
            <w:tcMar>
              <w:top w:w="15" w:type="dxa"/>
              <w:left w:w="108" w:type="dxa"/>
              <w:bottom w:w="0" w:type="dxa"/>
              <w:right w:w="108" w:type="dxa"/>
            </w:tcMar>
            <w:vAlign w:val="center"/>
            <w:hideMark/>
          </w:tcPr>
          <w:p w14:paraId="11EBA26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€ 88 / head</w:t>
            </w:r>
          </w:p>
        </w:tc>
      </w:tr>
      <w:tr w:rsidR="005669B9" w:rsidRPr="00B1595D" w14:paraId="596F8F5B" w14:textId="77777777" w:rsidTr="00083D24">
        <w:trPr>
          <w:trHeight w:val="285"/>
        </w:trPr>
        <w:tc>
          <w:tcPr>
            <w:tcW w:w="2235"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70DFD9EB"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Mangalița</w:t>
            </w:r>
            <w:proofErr w:type="spellEnd"/>
          </w:p>
        </w:tc>
        <w:tc>
          <w:tcPr>
            <w:tcW w:w="2409"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56B8057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6CB6215C"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50 cap</w:t>
            </w:r>
          </w:p>
        </w:tc>
        <w:tc>
          <w:tcPr>
            <w:tcW w:w="1559"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222AA7AE"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€ 88 / head</w:t>
            </w:r>
          </w:p>
        </w:tc>
      </w:tr>
    </w:tbl>
    <w:p w14:paraId="0C5EA596" w14:textId="77777777" w:rsidR="0001614F" w:rsidRDefault="0001614F" w:rsidP="000E4009">
      <w:pPr>
        <w:ind w:firstLine="0"/>
      </w:pPr>
    </w:p>
    <w:p w14:paraId="596CF8F0" w14:textId="77777777" w:rsidR="0001614F" w:rsidRDefault="0001614F" w:rsidP="005878F4"/>
    <w:p w14:paraId="72AFEDC0" w14:textId="539BAC42" w:rsidR="00756551" w:rsidRDefault="0077411B" w:rsidP="00756551">
      <w:r>
        <w:rPr>
          <w:b/>
        </w:rPr>
        <w:t xml:space="preserve">Appendix </w:t>
      </w:r>
      <w:ins w:id="1287" w:author="Warwick Wainwright" w:date="2018-07-24T12:53:00Z">
        <w:r w:rsidR="000F1759">
          <w:rPr>
            <w:b/>
          </w:rPr>
          <w:t>3</w:t>
        </w:r>
      </w:ins>
      <w:del w:id="1288" w:author="Warwick Wainwright" w:date="2018-07-24T12:53:00Z">
        <w:r w:rsidDel="000F1759">
          <w:rPr>
            <w:b/>
          </w:rPr>
          <w:delText>2</w:delText>
        </w:r>
      </w:del>
      <w:r w:rsidR="002D6331">
        <w:t>: Econometric specification of</w:t>
      </w:r>
      <w:r w:rsidR="00756551">
        <w:t xml:space="preserve"> the RPL model</w:t>
      </w:r>
    </w:p>
    <w:p w14:paraId="39F285DC" w14:textId="77777777" w:rsidR="00756551" w:rsidRDefault="00756551" w:rsidP="00756551"/>
    <w:p w14:paraId="5BFFB458" w14:textId="770839BE" w:rsidR="00756551" w:rsidRDefault="00756551" w:rsidP="00756551">
      <w:r>
        <w:t>The unconditional choice probability is the expected value of the logit probability over all possible values of β weighted by the density of β</w:t>
      </w:r>
      <w:r>
        <w:rPr>
          <w:vertAlign w:val="subscript"/>
        </w:rPr>
        <w:t xml:space="preserve">. </w:t>
      </w:r>
      <w:r>
        <w:t xml:space="preserve">The marginal probability of choice can be derived from integrating the distribution functions for the random parameters β. The probability of choosing alternative </w:t>
      </w:r>
      <w:r>
        <w:rPr>
          <w:i/>
        </w:rPr>
        <w:t>j</w:t>
      </w:r>
      <w:r>
        <w:t xml:space="preserve"> over </w:t>
      </w:r>
      <w:r w:rsidRPr="00D32BF7">
        <w:rPr>
          <w:i/>
        </w:rPr>
        <w:t>N</w:t>
      </w:r>
      <w:r>
        <w:t xml:space="preserve"> observed choices is:</w:t>
      </w:r>
    </w:p>
    <w:p w14:paraId="7BB67D3D" w14:textId="77777777" w:rsidR="00756551" w:rsidRDefault="00756551" w:rsidP="0075655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756551" w14:paraId="653F8BB4" w14:textId="77777777" w:rsidTr="004704A2">
        <w:tc>
          <w:tcPr>
            <w:tcW w:w="350" w:type="pct"/>
          </w:tcPr>
          <w:p w14:paraId="22EF953B" w14:textId="77777777" w:rsidR="00756551" w:rsidRDefault="00756551" w:rsidP="004704A2">
            <w:pPr>
              <w:ind w:firstLine="0"/>
              <w:rPr>
                <w:lang w:eastAsia="zh-CN" w:bidi="ta-IN"/>
              </w:rPr>
            </w:pPr>
          </w:p>
        </w:tc>
        <w:tc>
          <w:tcPr>
            <w:tcW w:w="4300" w:type="pct"/>
          </w:tcPr>
          <w:p w14:paraId="5C3CCCE0" w14:textId="77777777" w:rsidR="00756551" w:rsidRPr="00D32BF7" w:rsidRDefault="00756551" w:rsidP="004704A2">
            <w:pPr>
              <w:pStyle w:val="Caption"/>
              <w:jc w:val="center"/>
              <w:rPr>
                <w:rFonts w:ascii="Times New Roman" w:eastAsia="Times New Roman" w:hAnsi="Times New Roman"/>
                <w:color w:val="auto"/>
              </w:rPr>
            </w:pPr>
            <m:oMathPara>
              <m:oMath>
                <m:r>
                  <m:rPr>
                    <m:sty m:val="bi"/>
                  </m:rPr>
                  <w:rPr>
                    <w:rFonts w:ascii="Cambria Math" w:hAnsi="Cambria Math"/>
                    <w:color w:val="auto"/>
                  </w:rPr>
                  <m:t>Pr</m:t>
                </m:r>
                <m:d>
                  <m:dPr>
                    <m:ctrlPr>
                      <w:rPr>
                        <w:rFonts w:ascii="Cambria Math" w:hAnsi="Cambria Math"/>
                        <w:i/>
                        <w:color w:val="auto"/>
                      </w:rPr>
                    </m:ctrlPr>
                  </m:dPr>
                  <m:e>
                    <m:r>
                      <m:rPr>
                        <m:sty m:val="bi"/>
                      </m:rPr>
                      <w:rPr>
                        <w:rFonts w:ascii="Cambria Math" w:hAnsi="Cambria Math"/>
                        <w:color w:val="auto"/>
                      </w:rPr>
                      <m:t>j</m:t>
                    </m:r>
                  </m:e>
                  <m:e>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it</m:t>
                        </m:r>
                      </m:sub>
                    </m:sSub>
                  </m:e>
                </m:d>
                <m:r>
                  <m:rPr>
                    <m:sty m:val="bi"/>
                  </m:rPr>
                  <w:rPr>
                    <w:rFonts w:ascii="Cambria Math" w:hAnsi="Cambria Math"/>
                    <w:color w:val="auto"/>
                  </w:rPr>
                  <m:t>=</m:t>
                </m:r>
                <m:nary>
                  <m:naryPr>
                    <m:limLoc m:val="undOvr"/>
                    <m:grow m:val="1"/>
                    <m:subHide m:val="1"/>
                    <m:supHide m:val="1"/>
                    <m:ctrlPr>
                      <w:rPr>
                        <w:rFonts w:ascii="Cambria Math" w:hAnsi="Cambria Math"/>
                        <w:i/>
                        <w:color w:val="auto"/>
                      </w:rPr>
                    </m:ctrlPr>
                  </m:naryPr>
                  <m:sub/>
                  <m:sup/>
                  <m:e>
                    <m:d>
                      <m:dPr>
                        <m:ctrlPr>
                          <w:rPr>
                            <w:rFonts w:ascii="Cambria Math" w:hAnsi="Cambria Math"/>
                            <w:i/>
                            <w:color w:val="auto"/>
                          </w:rPr>
                        </m:ctrlPr>
                      </m:dPr>
                      <m:e>
                        <m:nary>
                          <m:naryPr>
                            <m:chr m:val="∏"/>
                            <m:limLoc m:val="undOvr"/>
                            <m:ctrlPr>
                              <w:rPr>
                                <w:rFonts w:ascii="Cambria Math" w:hAnsi="Cambria Math"/>
                                <w:i/>
                                <w:color w:val="auto"/>
                              </w:rPr>
                            </m:ctrlPr>
                          </m:naryPr>
                          <m:sub>
                            <m:r>
                              <m:rPr>
                                <m:sty m:val="bi"/>
                              </m:rPr>
                              <w:rPr>
                                <w:rFonts w:ascii="Cambria Math" w:hAnsi="Cambria Math"/>
                                <w:color w:val="auto"/>
                              </w:rPr>
                              <m:t>n=1</m:t>
                            </m:r>
                          </m:sub>
                          <m:sup>
                            <m:r>
                              <m:rPr>
                                <m:sty m:val="bi"/>
                              </m:rPr>
                              <w:rPr>
                                <w:rFonts w:ascii="Cambria Math" w:hAnsi="Cambria Math"/>
                                <w:color w:val="auto"/>
                              </w:rPr>
                              <m:t>N</m:t>
                            </m:r>
                          </m:sup>
                          <m:e>
                            <m:d>
                              <m:dPr>
                                <m:begChr m:val="["/>
                                <m:endChr m:val="]"/>
                                <m:ctrlPr>
                                  <w:rPr>
                                    <w:rFonts w:ascii="Cambria Math" w:hAnsi="Cambria Math"/>
                                    <w:i/>
                                    <w:color w:val="auto"/>
                                  </w:rPr>
                                </m:ctrlPr>
                              </m:dPr>
                              <m:e>
                                <m:f>
                                  <m:fPr>
                                    <m:ctrlPr>
                                      <w:rPr>
                                        <w:rFonts w:ascii="Cambria Math" w:hAnsi="Cambria Math"/>
                                        <w:i/>
                                        <w:color w:val="auto"/>
                                      </w:rPr>
                                    </m:ctrlPr>
                                  </m:fPr>
                                  <m:num>
                                    <m:r>
                                      <m:rPr>
                                        <m:sty m:val="bi"/>
                                      </m:rPr>
                                      <w:rPr>
                                        <w:rFonts w:ascii="Cambria Math" w:hAnsi="Cambria Math"/>
                                        <w:color w:val="auto"/>
                                      </w:rPr>
                                      <m:t>exp</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ij</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num>
                                  <m:den>
                                    <m:nary>
                                      <m:naryPr>
                                        <m:chr m:val="∑"/>
                                        <m:limLoc m:val="subSup"/>
                                        <m:ctrlPr>
                                          <w:rPr>
                                            <w:rFonts w:ascii="Cambria Math" w:hAnsi="Cambria Math"/>
                                            <w:i/>
                                            <w:color w:val="auto"/>
                                          </w:rPr>
                                        </m:ctrlPr>
                                      </m:naryPr>
                                      <m:sub>
                                        <m:r>
                                          <m:rPr>
                                            <m:sty m:val="bi"/>
                                          </m:rPr>
                                          <w:rPr>
                                            <w:rFonts w:ascii="Cambria Math" w:hAnsi="Cambria Math"/>
                                            <w:color w:val="auto"/>
                                          </w:rPr>
                                          <m:t>k</m:t>
                                        </m:r>
                                      </m:sub>
                                      <m:sup>
                                        <m:r>
                                          <m:rPr>
                                            <m:sty m:val="bi"/>
                                          </m:rPr>
                                          <w:rPr>
                                            <w:rFonts w:ascii="Cambria Math" w:hAnsi="Cambria Math"/>
                                            <w:color w:val="auto"/>
                                          </w:rPr>
                                          <m:t>J</m:t>
                                        </m:r>
                                      </m:sup>
                                      <m:e>
                                        <m:r>
                                          <m:rPr>
                                            <m:sty m:val="bi"/>
                                          </m:rPr>
                                          <w:rPr>
                                            <w:rFonts w:ascii="Cambria Math" w:hAnsi="Cambria Math"/>
                                            <w:color w:val="auto"/>
                                          </w:rPr>
                                          <m:t xml:space="preserve">exp </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ik</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e>
                                    </m:nary>
                                  </m:den>
                                </m:f>
                              </m:e>
                            </m:d>
                          </m:e>
                        </m:nary>
                      </m:e>
                    </m:d>
                  </m:e>
                </m:nary>
                <m:r>
                  <m:rPr>
                    <m:sty m:val="bi"/>
                  </m:rPr>
                  <w:rPr>
                    <w:rFonts w:ascii="Cambria Math" w:hAnsi="Cambria Math"/>
                    <w:color w:val="auto"/>
                  </w:rPr>
                  <m:t xml:space="preserve">f </m:t>
                </m:r>
                <m:d>
                  <m:dPr>
                    <m:ctrlPr>
                      <w:rPr>
                        <w:rFonts w:ascii="Cambria Math" w:hAnsi="Cambria Math"/>
                        <w:i/>
                        <w:color w:val="auto"/>
                      </w:rPr>
                    </m:ctrlPr>
                  </m:dPr>
                  <m:e>
                    <m:r>
                      <m:rPr>
                        <m:sty m:val="bi"/>
                      </m:rPr>
                      <w:rPr>
                        <w:rFonts w:ascii="Cambria Math" w:hAnsi="Cambria Math"/>
                        <w:color w:val="auto"/>
                      </w:rPr>
                      <m:t>β|</m:t>
                    </m:r>
                    <m:r>
                      <m:rPr>
                        <m:sty m:val="b"/>
                      </m:rPr>
                      <w:rPr>
                        <w:rFonts w:ascii="Cambria Math" w:hAnsi="Cambria Math"/>
                        <w:color w:val="auto"/>
                      </w:rPr>
                      <m:t>θ</m:t>
                    </m:r>
                  </m:e>
                </m:d>
                <m:r>
                  <m:rPr>
                    <m:sty m:val="bi"/>
                  </m:rPr>
                  <w:rPr>
                    <w:rFonts w:ascii="Cambria Math" w:hAnsi="Cambria Math"/>
                    <w:color w:val="auto"/>
                  </w:rPr>
                  <m:t xml:space="preserve">dβ </m:t>
                </m:r>
              </m:oMath>
            </m:oMathPara>
          </w:p>
        </w:tc>
        <w:tc>
          <w:tcPr>
            <w:tcW w:w="350" w:type="pct"/>
          </w:tcPr>
          <w:p w14:paraId="238CA26A" w14:textId="49A742DA" w:rsidR="00756551" w:rsidRDefault="00756551" w:rsidP="004704A2">
            <w:pPr>
              <w:ind w:firstLine="0"/>
              <w:jc w:val="right"/>
              <w:rPr>
                <w:lang w:eastAsia="zh-CN" w:bidi="ta-IN"/>
              </w:rPr>
            </w:pPr>
            <w:r w:rsidRPr="00B87F2B">
              <w:rPr>
                <w:lang w:eastAsia="zh-CN" w:bidi="ta-IN"/>
              </w:rPr>
              <w:t xml:space="preserve">( </w:t>
            </w:r>
            <w:r>
              <w:rPr>
                <w:lang w:eastAsia="zh-CN" w:bidi="ta-IN"/>
              </w:rPr>
              <w:t>2</w:t>
            </w:r>
            <w:r w:rsidRPr="00B87F2B">
              <w:rPr>
                <w:lang w:eastAsia="zh-CN" w:bidi="ta-IN"/>
              </w:rPr>
              <w:t>)</w:t>
            </w:r>
          </w:p>
        </w:tc>
      </w:tr>
      <w:tr w:rsidR="00756551" w14:paraId="012465F7" w14:textId="77777777" w:rsidTr="004704A2">
        <w:tc>
          <w:tcPr>
            <w:tcW w:w="350" w:type="pct"/>
          </w:tcPr>
          <w:p w14:paraId="51DF785E" w14:textId="77777777" w:rsidR="00756551" w:rsidRDefault="00756551" w:rsidP="004704A2">
            <w:pPr>
              <w:ind w:firstLine="0"/>
              <w:rPr>
                <w:lang w:eastAsia="zh-CN" w:bidi="ta-IN"/>
              </w:rPr>
            </w:pPr>
          </w:p>
        </w:tc>
        <w:tc>
          <w:tcPr>
            <w:tcW w:w="4300" w:type="pct"/>
          </w:tcPr>
          <w:p w14:paraId="05199148" w14:textId="77777777" w:rsidR="00756551" w:rsidRDefault="00756551" w:rsidP="004704A2">
            <w:pPr>
              <w:pStyle w:val="Caption"/>
              <w:jc w:val="center"/>
              <w:rPr>
                <w:rFonts w:ascii="Times New Roman" w:eastAsia="Times New Roman" w:hAnsi="Times New Roman"/>
                <w:color w:val="auto"/>
              </w:rPr>
            </w:pPr>
          </w:p>
        </w:tc>
        <w:tc>
          <w:tcPr>
            <w:tcW w:w="350" w:type="pct"/>
          </w:tcPr>
          <w:p w14:paraId="40E7368C" w14:textId="77777777" w:rsidR="00756551" w:rsidRPr="00B87F2B" w:rsidRDefault="00756551" w:rsidP="004704A2">
            <w:pPr>
              <w:ind w:firstLine="0"/>
              <w:jc w:val="right"/>
              <w:rPr>
                <w:lang w:eastAsia="zh-CN" w:bidi="ta-IN"/>
              </w:rPr>
            </w:pPr>
          </w:p>
        </w:tc>
      </w:tr>
    </w:tbl>
    <w:p w14:paraId="6C6864AF" w14:textId="03A1386F" w:rsidR="00756551" w:rsidRDefault="00756551" w:rsidP="00756551">
      <w:proofErr w:type="gramStart"/>
      <w:r>
        <w:t xml:space="preserve">Where </w:t>
      </w:r>
      <w:r w:rsidRPr="00390DB1">
        <w:rPr>
          <w:i/>
        </w:rPr>
        <w:t>f (β</w:t>
      </w:r>
      <w:r>
        <w:rPr>
          <w:i/>
        </w:rPr>
        <w:t>|θ</w:t>
      </w:r>
      <w:r w:rsidRPr="00390DB1">
        <w:rPr>
          <w:i/>
        </w:rPr>
        <w:t>)</w:t>
      </w:r>
      <w:r>
        <w:t xml:space="preserve"> is the density function for </w:t>
      </w:r>
      <w:r w:rsidRPr="00390DB1">
        <w:rPr>
          <w:i/>
        </w:rPr>
        <w:t>β</w:t>
      </w:r>
      <w:r>
        <w:t xml:space="preserve"> with a mean </w:t>
      </w:r>
      <w:r w:rsidRPr="00390DB1">
        <w:rPr>
          <w:i/>
        </w:rPr>
        <w:t>b</w:t>
      </w:r>
      <w:r>
        <w:t xml:space="preserve"> and covariance </w:t>
      </w:r>
      <w:r w:rsidRPr="00390DB1">
        <w:rPr>
          <w:i/>
        </w:rPr>
        <w:t>W</w:t>
      </w:r>
      <w:r>
        <w:t>.</w:t>
      </w:r>
      <w:proofErr w:type="gramEnd"/>
      <w:r>
        <w:t xml:space="preserve">  This equation does not have a closed form and so </w:t>
      </w:r>
      <w:r w:rsidRPr="005A6A64">
        <w:t>we rely on simulation methods (for details see </w:t>
      </w:r>
      <w:r>
        <w:fldChar w:fldCharType="begin" w:fldLock="1"/>
      </w:r>
      <w:r w:rsidR="001B1F38">
        <w:instrText>ADDIN CSL_CITATION { "citationItems" : [ { "id" : "ITEM-1", "itemData" : { "ISBN" : "1139480375", "author" : [ { "dropping-particle" : "", "family" : "Train", "given" : "Kenneth E", "non-dropping-particle" : "", "parse-names" : false, "suffix" : "" } ], "id" : "ITEM-1", "issued" : { "date-parts" : [ [ "2009" ] ] }, "publisher" : "Cambridge university press", "title" : "Discrete choice methods with simulation", "type" : "book" }, "uris" : [ "http://www.mendeley.com/documents/?uuid=e2e94f88-0a96-44f6-a034-20c56036b310" ] } ], "mendeley" : { "formattedCitation" : "[70]", "manualFormatting" : "Train (2009)", "plainTextFormattedCitation" : "[70]", "previouslyFormattedCitation" : "[69]" }, "properties" : { "noteIndex" : 0 }, "schema" : "https://github.com/citation-style-language/schema/raw/master/csl-citation.json" }</w:instrText>
      </w:r>
      <w:r>
        <w:fldChar w:fldCharType="separate"/>
      </w:r>
      <w:r>
        <w:rPr>
          <w:noProof/>
        </w:rPr>
        <w:t>Train</w:t>
      </w:r>
      <w:r w:rsidRPr="00E440EB">
        <w:rPr>
          <w:noProof/>
        </w:rPr>
        <w:t xml:space="preserve"> </w:t>
      </w:r>
      <w:r>
        <w:rPr>
          <w:noProof/>
        </w:rPr>
        <w:t>(</w:t>
      </w:r>
      <w:r w:rsidRPr="00E440EB">
        <w:rPr>
          <w:noProof/>
        </w:rPr>
        <w:t>2009)</w:t>
      </w:r>
      <w:r>
        <w:fldChar w:fldCharType="end"/>
      </w:r>
      <w:r w:rsidRPr="005A6A64">
        <w:t>).</w:t>
      </w:r>
      <w:r>
        <w:t xml:space="preserve"> D</w:t>
      </w:r>
      <w:r w:rsidRPr="00F32089">
        <w:t xml:space="preserve">raws of values of </w:t>
      </w:r>
      <m:oMath>
        <m:r>
          <w:rPr>
            <w:rFonts w:ascii="Cambria Math" w:hAnsi="Cambria Math"/>
          </w:rPr>
          <m:t>β</m:t>
        </m:r>
      </m:oMath>
      <w:r w:rsidRPr="00F32089">
        <w:t xml:space="preserve"> are drawn from</w:t>
      </w:r>
      <w:r>
        <w:t xml:space="preserve"> </w:t>
      </w:r>
      <m:oMath>
        <m:r>
          <w:rPr>
            <w:rFonts w:ascii="Cambria Math" w:hAnsi="Cambria Math"/>
          </w:rPr>
          <m:t xml:space="preserve">f </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|θ</m:t>
            </m:r>
          </m:e>
        </m:d>
      </m:oMath>
      <w:r w:rsidRPr="00F32089">
        <w:t xml:space="preserve"> </w:t>
      </w:r>
      <w:r>
        <w:t>for</w:t>
      </w:r>
      <w:r w:rsidRPr="00F32089">
        <w:t xml:space="preserve"> r=1</w:t>
      </w:r>
      <w:proofErr w:type="gramStart"/>
      <w:r w:rsidRPr="00F32089">
        <w:t>,</w:t>
      </w:r>
      <w:r w:rsidRPr="00F32089">
        <w:rPr>
          <w:rFonts w:ascii="Arial" w:hAnsi="Arial" w:cs="Arial"/>
        </w:rPr>
        <w:t>…</w:t>
      </w:r>
      <w:r>
        <w:t>,</w:t>
      </w:r>
      <w:proofErr w:type="gramEnd"/>
      <w:r>
        <w:t xml:space="preserve"> R. </w:t>
      </w:r>
      <w:r w:rsidRPr="002A2D0F">
        <w:rPr>
          <w:rFonts w:ascii="Georgia" w:hAnsi="Georgia"/>
          <w:color w:val="333333"/>
          <w:spacing w:val="2"/>
          <w:sz w:val="26"/>
          <w:szCs w:val="26"/>
          <w:shd w:val="clear" w:color="auto" w:fill="FCFCFC"/>
        </w:rPr>
        <w:t xml:space="preserve"> </w:t>
      </w:r>
      <w:r>
        <w:rPr>
          <w:rFonts w:ascii="Georgia" w:hAnsi="Georgia"/>
          <w:color w:val="333333"/>
          <w:spacing w:val="2"/>
          <w:sz w:val="26"/>
          <w:szCs w:val="26"/>
          <w:shd w:val="clear" w:color="auto" w:fill="FCFCFC"/>
        </w:rPr>
        <w:t>T</w:t>
      </w:r>
      <w:r w:rsidRPr="002A2D0F">
        <w:t xml:space="preserve">he probabilities are approximated by drawing the values from the density function and averaged to estimate the simulated probability. </w:t>
      </w:r>
      <w:r>
        <w:t>Random p</w:t>
      </w:r>
      <w:r w:rsidRPr="00F32089">
        <w:t xml:space="preserve">arameters </w:t>
      </w:r>
      <w:r>
        <w:t xml:space="preserve">were estimated </w:t>
      </w:r>
      <w:r w:rsidRPr="00F32089">
        <w:t xml:space="preserve">using 1000 </w:t>
      </w:r>
      <w:proofErr w:type="spellStart"/>
      <w:r w:rsidRPr="00F32089">
        <w:t>Halton</w:t>
      </w:r>
      <w:proofErr w:type="spellEnd"/>
      <w:r w:rsidRPr="00F32089">
        <w:t xml:space="preserve"> draws which take into account the heterogeneity of parameter values sampled from the distribution of respondent</w:t>
      </w:r>
      <w:r w:rsidRPr="00F32089">
        <w:rPr>
          <w:rFonts w:ascii="Arial" w:hAnsi="Arial" w:cs="Arial"/>
        </w:rPr>
        <w:t>’</w:t>
      </w:r>
      <w:r w:rsidRPr="00F32089">
        <w:t xml:space="preserve">s choice </w:t>
      </w:r>
      <w:r w:rsidRPr="00F32089">
        <w:fldChar w:fldCharType="begin" w:fldLock="1"/>
      </w:r>
      <w:r w:rsidR="001B1F38">
        <w:instrText>ADDIN CSL_CITATION { "citationItems" : [ { "id" : "ITEM-1", "itemData" : { "ISSN" : "1755-5345", "author" : [ { "dropping-particle" : "", "family" : "Mariel", "given" : "Petr", "non-dropping-particle" : "", "parse-names" : false, "suffix" : "" }, { "dropping-particle" : "", "family" : "Ayala", "given" : "Amaya", "non-dropping-particle" : "De", "parse-names" : false, "suffix" : "" }, { "dropping-particle" : "", "family" : "Hoyos", "given" : "David", "non-dropping-particle" : "", "parse-names" : false, "suffix" : "" }, { "dropping-particle" : "", "family" : "Abdullah", "given" : "Sabah", "non-dropping-particle" : "", "parse-names" : false, "suffix" : "" } ], "container-title" : "Journal of choice modelling", "id" : "ITEM-1", "issued" : { "date-parts" : [ [ "2013" ] ] }, "page" : "44-57", "publisher" : "Elsevier", "title" : "Selecting random parameters in discrete choice experiment for environmental valuation: A simulation experiment", "type" : "article-journal", "volume" : "7" }, "uris" : [ "http://www.mendeley.com/documents/?uuid=0470a0ed-006b-4a8b-9ad1-37112408454f", "http://www.mendeley.com/documents/?uuid=01bf2e3c-6a83-47bb-8446-0a04588bc2ba" ] }, { "id" : "ITEM-2", "itemData" : { "ISSN" : "1467-8489", "author" : [ { "dropping-particle" : "", "family" : "Greiner", "given" : "Romy", "non-dropping-particle" : "", "parse-names" : false, "suffix" : "" } ], "container-title" : "Australian Journal of Agricultural and Resource Economics", "id" : "ITEM-2", "issued" : { "date-parts" : [ [ "2015" ] ] }, "publisher" : "Wiley Online Library", "title" : "Factors influencing farmers\u2019 participation in contractual biodiversity conservation: a choice experiment with northern Australian pastoralists", "type" : "article-journal" }, "uris" : [ "http://www.mendeley.com/documents/?uuid=88e1dbc0-600c-428c-8dd2-82c4e33dfe41", "http://www.mendeley.com/documents/?uuid=e2d1ed65-b1b2-4d1e-b2da-4d4669da2302" ] } ], "mendeley" : { "formattedCitation" : "[21,71]", "plainTextFormattedCitation" : "[21,71]", "previouslyFormattedCitation" : "[21,70]" }, "properties" : { "noteIndex" : 0 }, "schema" : "https://github.com/citation-style-language/schema/raw/master/csl-citation.json" }</w:instrText>
      </w:r>
      <w:r w:rsidRPr="00F32089">
        <w:fldChar w:fldCharType="separate"/>
      </w:r>
      <w:r w:rsidR="001B1F38" w:rsidRPr="001B1F38">
        <w:rPr>
          <w:noProof/>
        </w:rPr>
        <w:t>[21,71]</w:t>
      </w:r>
      <w:r w:rsidRPr="00F32089">
        <w:fldChar w:fldCharType="end"/>
      </w:r>
      <w:r>
        <w:t xml:space="preserve">. A normal distribution is assigned to the all random parameters (accept subsidy) to allow respondents to have either positive or negative marginal utility for the contract attributes </w:t>
      </w:r>
      <w:r>
        <w:fldChar w:fldCharType="begin" w:fldLock="1"/>
      </w:r>
      <w:r w:rsidR="001B1F38">
        <w:instrText>ADDIN CSL_CITATION { "citationItems" : [ { "id" : "ITEM-1", "itemData" : { "ISSN" : "2212-0416", "author" : [ { "dropping-particle" : "", "family" : "Christie", "given" : "Michael", "non-dropping-particle" : "", "parse-names" : false, "suffix" : "" }, { "dropping-particle" : "", "family" : "Remoundou", "given" : "Kyriaki", "non-dropping-particle" : "", "parse-names" : false, "suffix" : "" }, { "dropping-particle" : "", "family" : "Siwicka", "given" : "Ewa", "non-dropping-particle" : "", "parse-names" : false, "suffix" : "" }, { "dropping-particle" : "", "family" : "Wainwright", "given" : "Warwick", "non-dropping-particle" : "", "parse-names" : false, "suffix" : "" } ], "container-title" : "Ecosystem Services", "id" : "ITEM-1", "issued" : { "date-parts" : [ [ "2015" ] ] }, "page" : "115-127", "publisher" : "Elsevier", "title" : "Valuing marine and coastal ecosystem service benefits: Case study of St Vincent and the Grenadines\u2019 proposed marine protected areas", "type" : "article-journal", "volume" : "11" }, "uris" : [ "http://www.mendeley.com/documents/?uuid=480c6820-8e94-4b9b-aaed-6a968243b2c9" ] } ], "mendeley" : { "formattedCitation" : "[72]", "plainTextFormattedCitation" : "[72]", "previouslyFormattedCitation" : "[71]" }, "properties" : { "noteIndex" : 0 }, "schema" : "https://github.com/citation-style-language/schema/raw/master/csl-citation.json" }</w:instrText>
      </w:r>
      <w:r>
        <w:fldChar w:fldCharType="separate"/>
      </w:r>
      <w:r w:rsidR="001B1F38" w:rsidRPr="001B1F38">
        <w:rPr>
          <w:noProof/>
        </w:rPr>
        <w:t>[72]</w:t>
      </w:r>
      <w:r>
        <w:fldChar w:fldCharType="end"/>
      </w:r>
      <w:r>
        <w:rPr>
          <w:rStyle w:val="CommentReference"/>
          <w:rFonts w:eastAsiaTheme="majorEastAsia"/>
        </w:rPr>
        <w:t xml:space="preserve">. </w:t>
      </w:r>
      <w:r>
        <w:rPr>
          <w:rStyle w:val="CommentReference"/>
          <w:rFonts w:eastAsiaTheme="majorEastAsia"/>
          <w:sz w:val="22"/>
          <w:szCs w:val="22"/>
        </w:rPr>
        <w:t xml:space="preserve">A triangular distribution was assigned to the subsidy attribute </w:t>
      </w:r>
      <w:r>
        <w:t>to</w:t>
      </w:r>
      <w:r>
        <w:rPr>
          <w:szCs w:val="22"/>
        </w:rPr>
        <w:t xml:space="preserve"> ensure the parameter does not change sign over its range</w:t>
      </w:r>
      <w:r>
        <w:t xml:space="preserve">. </w:t>
      </w:r>
    </w:p>
    <w:p w14:paraId="7BEB7100" w14:textId="77777777" w:rsidR="00756551" w:rsidRDefault="00756551" w:rsidP="00756551"/>
    <w:p w14:paraId="125B1A18" w14:textId="333D5851" w:rsidR="00756551" w:rsidRDefault="00756551" w:rsidP="00756551">
      <w:r>
        <w:t xml:space="preserve">In a CE, the standard approach to calculate respondent WTA is to is to </w:t>
      </w:r>
      <w:proofErr w:type="gramStart"/>
      <w:r>
        <w:t xml:space="preserve">compute </w:t>
      </w:r>
      <w:proofErr w:type="gramEnd"/>
      <m:oMath>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attribute</m:t>
                </m:r>
              </m:sub>
            </m:sSub>
          </m:num>
          <m:den>
            <m:sSub>
              <m:sSubPr>
                <m:ctrlPr>
                  <w:rPr>
                    <w:rFonts w:ascii="Cambria Math" w:hAnsi="Cambria Math"/>
                    <w:i/>
                  </w:rPr>
                </m:ctrlPr>
              </m:sSubPr>
              <m:e>
                <m:r>
                  <w:rPr>
                    <w:rFonts w:ascii="Cambria Math" w:hAnsi="Cambria Math"/>
                  </w:rPr>
                  <m:t>β</m:t>
                </m:r>
              </m:e>
              <m:sub>
                <m:r>
                  <w:rPr>
                    <w:rFonts w:ascii="Cambria Math" w:hAnsi="Cambria Math"/>
                  </w:rPr>
                  <m:t>cost</m:t>
                </m:r>
              </m:sub>
            </m:sSub>
          </m:den>
        </m:f>
      </m:oMath>
      <w:r>
        <w:t>. Given the contract attributes were effects coded WTA estimates</w:t>
      </w:r>
      <w:r>
        <w:rPr>
          <w:bCs/>
        </w:rPr>
        <w:t xml:space="preserve"> were calculated from the ratio </w:t>
      </w:r>
      <m:oMath>
        <m:f>
          <m:fPr>
            <m:ctrlPr>
              <w:rPr>
                <w:rFonts w:ascii="Cambria Math" w:hAnsi="Cambria Math"/>
                <w:bCs/>
                <w:i/>
              </w:rPr>
            </m:ctrlPr>
          </m:fPr>
          <m:num>
            <m:sSub>
              <m:sSubPr>
                <m:ctrlPr>
                  <w:rPr>
                    <w:rFonts w:ascii="Cambria Math" w:hAnsi="Cambria Math"/>
                    <w:bCs/>
                    <w:i/>
                  </w:rPr>
                </m:ctrlPr>
              </m:sSubPr>
              <m:e>
                <m:r>
                  <w:rPr>
                    <w:rFonts w:ascii="Cambria Math" w:hAnsi="Cambria Math"/>
                  </w:rPr>
                  <m:t>2*β</m:t>
                </m:r>
              </m:e>
              <m:sub>
                <m:r>
                  <w:rPr>
                    <w:rFonts w:ascii="Cambria Math" w:hAnsi="Cambria Math"/>
                  </w:rPr>
                  <m:t>k</m:t>
                </m:r>
              </m:sub>
            </m:sSub>
          </m:num>
          <m:den>
            <m:sSub>
              <m:sSubPr>
                <m:ctrlPr>
                  <w:rPr>
                    <w:rFonts w:ascii="Cambria Math" w:hAnsi="Cambria Math"/>
                    <w:bCs/>
                    <w:i/>
                  </w:rPr>
                </m:ctrlPr>
              </m:sSubPr>
              <m:e>
                <m:r>
                  <w:rPr>
                    <w:rFonts w:ascii="Cambria Math" w:hAnsi="Cambria Math"/>
                  </w:rPr>
                  <m:t>β</m:t>
                </m:r>
              </m:e>
              <m:sub>
                <m:r>
                  <w:rPr>
                    <w:rFonts w:ascii="Cambria Math" w:hAnsi="Cambria Math"/>
                  </w:rPr>
                  <m:t>c</m:t>
                </m:r>
              </m:sub>
            </m:sSub>
          </m:den>
        </m:f>
      </m:oMath>
      <w:r>
        <w:rPr>
          <w:bCs/>
        </w:rPr>
        <w:t xml:space="preserve"> where </w:t>
      </w:r>
      <w:r>
        <w:rPr>
          <w:bCs/>
          <w:i/>
        </w:rPr>
        <w:t xml:space="preserve">k </w:t>
      </w:r>
      <w:r w:rsidRPr="000660DA">
        <w:rPr>
          <w:bCs/>
        </w:rPr>
        <w:t>is the attribute coefficient</w:t>
      </w:r>
      <w:r>
        <w:rPr>
          <w:bCs/>
          <w:i/>
        </w:rPr>
        <w:t xml:space="preserve"> </w:t>
      </w:r>
      <w:r>
        <w:rPr>
          <w:bCs/>
        </w:rPr>
        <w:t xml:space="preserve">and </w:t>
      </w:r>
      <w:r>
        <w:rPr>
          <w:bCs/>
          <w:i/>
        </w:rPr>
        <w:t>c</w:t>
      </w:r>
      <w:r>
        <w:rPr>
          <w:bCs/>
        </w:rPr>
        <w:t xml:space="preserve"> is the cost coefficient as outlined by </w:t>
      </w:r>
      <w:r>
        <w:rPr>
          <w:bCs/>
        </w:rPr>
        <w:fldChar w:fldCharType="begin" w:fldLock="1"/>
      </w:r>
      <w:r w:rsidR="001B1F38">
        <w:rPr>
          <w:bCs/>
        </w:rPr>
        <w:instrText>ADDIN CSL_CITATION { "citationItems" : [ { "id" : "ITEM-1", "itemData" : { "ISSN" : "1099-1050", "author" : [ { "dropping-particle" : "", "family" : "Bech", "given" : "Mickael", "non-dropping-particle" : "", "parse-names" : false, "suffix" : "" }, { "dropping-particle" : "", "family" : "Gyrd\u2010Hansen", "given" : "Dorte", "non-dropping-particle" : "", "parse-names" : false, "suffix" : "" } ], "container-title" : "Health economics", "id" : "ITEM-1", "issue" : "10", "issued" : { "date-parts" : [ [ "2005" ] ] }, "page" : "1079-1083", "publisher" : "Wiley Online Library", "title" : "Effects coding in discrete choice experiments", "type" : "article-journal", "volume" : "14" }, "uris" : [ "http://www.mendeley.com/documents/?uuid=a71b48cb-041e-45d4-8f9a-4b53e44b454e", "http://www.mendeley.com/documents/?uuid=ba8e5766-5014-4ab8-958c-edf108099506" ] } ], "mendeley" : { "formattedCitation" : "[73]", "manualFormatting" : "Bech and Gyrd\u2010Hansen (2005)", "plainTextFormattedCitation" : "[73]", "previouslyFormattedCitation" : "[72]" }, "properties" : { "noteIndex" : 0 }, "schema" : "https://github.com/citation-style-language/schema/raw/master/csl-citation.json" }</w:instrText>
      </w:r>
      <w:r>
        <w:rPr>
          <w:bCs/>
        </w:rPr>
        <w:fldChar w:fldCharType="separate"/>
      </w:r>
      <w:r w:rsidRPr="000660DA">
        <w:rPr>
          <w:bCs/>
          <w:noProof/>
        </w:rPr>
        <w:t>Bech and Gyrd</w:t>
      </w:r>
      <w:r w:rsidRPr="000660DA">
        <w:rPr>
          <w:rFonts w:ascii="Cambria Math" w:hAnsi="Cambria Math" w:cs="Cambria Math"/>
          <w:bCs/>
          <w:noProof/>
        </w:rPr>
        <w:t>‐</w:t>
      </w:r>
      <w:r>
        <w:rPr>
          <w:bCs/>
          <w:noProof/>
        </w:rPr>
        <w:t>Hansen</w:t>
      </w:r>
      <w:r w:rsidRPr="000660DA">
        <w:rPr>
          <w:bCs/>
          <w:noProof/>
        </w:rPr>
        <w:t xml:space="preserve"> </w:t>
      </w:r>
      <w:r>
        <w:rPr>
          <w:bCs/>
          <w:noProof/>
        </w:rPr>
        <w:t>(</w:t>
      </w:r>
      <w:r w:rsidRPr="000660DA">
        <w:rPr>
          <w:bCs/>
          <w:noProof/>
        </w:rPr>
        <w:t>2005)</w:t>
      </w:r>
      <w:r>
        <w:rPr>
          <w:bCs/>
        </w:rPr>
        <w:fldChar w:fldCharType="end"/>
      </w:r>
      <w:r>
        <w:rPr>
          <w:bCs/>
        </w:rPr>
        <w:t>.  Confidence intervals were estimated using the Delta method.</w:t>
      </w:r>
      <w:r>
        <w:t xml:space="preserve"> </w:t>
      </w:r>
      <w:r w:rsidRPr="00F40F39">
        <w:t>Individual specific parameter</w:t>
      </w:r>
      <w:r>
        <w:t>s</w:t>
      </w:r>
      <w:r w:rsidRPr="00F40F39">
        <w:t xml:space="preserve"> (Table </w:t>
      </w:r>
      <w:r>
        <w:t>2</w:t>
      </w:r>
      <w:r w:rsidRPr="00F40F39">
        <w:t xml:space="preserve">) for individual </w:t>
      </w:r>
      <w:proofErr w:type="spellStart"/>
      <w:r w:rsidRPr="00F40F39">
        <w:rPr>
          <w:i/>
        </w:rPr>
        <w:t>i</w:t>
      </w:r>
      <w:proofErr w:type="spellEnd"/>
      <w:r w:rsidRPr="00F40F39">
        <w:rPr>
          <w:i/>
        </w:rPr>
        <w:t xml:space="preserve"> </w:t>
      </w:r>
      <w:r w:rsidRPr="00F40F39">
        <w:t>were dummy coded and interacted with random parameters to determine policy relevant factors influencing contract preferences.</w:t>
      </w:r>
      <w:r w:rsidRPr="00FC3CFA">
        <w:t xml:space="preserve"> </w:t>
      </w:r>
      <w:r w:rsidRPr="00C31C30">
        <w:rPr>
          <w:lang w:eastAsia="zh-CN" w:bidi="ta-IN"/>
        </w:rPr>
        <w:t xml:space="preserve">Contract probabilities of enrolment were </w:t>
      </w:r>
      <w:r w:rsidRPr="00C31C30">
        <w:t xml:space="preserve">calculated under alternative payment scenarios to determine how </w:t>
      </w:r>
      <w:r>
        <w:t xml:space="preserve">probability of </w:t>
      </w:r>
      <w:r w:rsidRPr="00C31C30">
        <w:t xml:space="preserve">uptake varied according to contract </w:t>
      </w:r>
      <w:r>
        <w:t>attributes</w:t>
      </w:r>
      <w:r w:rsidRPr="00C31C30">
        <w:t xml:space="preserve"> and payment rates</w:t>
      </w:r>
      <w:r>
        <w:t xml:space="preserve">, following a similar method to </w:t>
      </w:r>
      <w:r>
        <w:fldChar w:fldCharType="begin" w:fldLock="1"/>
      </w:r>
      <w:r w:rsidR="001B1F38">
        <w:instrText>ADDIN CSL_CITATION { "citationItems" : [ { "id" : "ITEM-1", "itemData" : { "ISSN" : "1932-6203", "author" : [ { "dropping-particle" : "", "family" : "Adams", "given" : "Vanessa M", "non-dropping-particle" : "", "parse-names" : false, "suffix" : "" }, { "dropping-particle" : "", "family" : "Pressey", "given" : "Robert L", "non-dropping-particle" : "", "parse-names" : false, "suffix" : "" }, { "dropping-particle" : "", "family" : "Stoeckl", "given" : "Natalie", "non-dropping-particle" : "", "parse-names" : false, "suffix" : "" } ], "container-title" : "PloS one", "id" : "ITEM-1", "issue" : "6", "issued" : { "date-parts" : [ [ "2014" ] ] }, "page" : "e97941", "publisher" : "Public Library of Science", "title" : "Estimating landholders\u2019 probability of participating in a stewardship program, and the implications for spatial conservation priorities", "type" : "article-journal", "volume" : "9" }, "uris" : [ "http://www.mendeley.com/documents/?uuid=f5b82757-7cfd-4cbb-9082-63f160484b57" ] } ], "mendeley" : { "formattedCitation" : "[57]", "manualFormatting" : "Adams et al, (2014)", "plainTextFormattedCitation" : "[57]", "previouslyFormattedCitation" : "[56]" }, "properties" : { "noteIndex" : 0 }, "schema" : "https://github.com/citation-style-language/schema/raw/master/csl-citation.json" }</w:instrText>
      </w:r>
      <w:r>
        <w:fldChar w:fldCharType="separate"/>
      </w:r>
      <w:r w:rsidRPr="00E440EB">
        <w:rPr>
          <w:noProof/>
        </w:rPr>
        <w:t xml:space="preserve">Adams et al, </w:t>
      </w:r>
      <w:r>
        <w:rPr>
          <w:noProof/>
        </w:rPr>
        <w:t>(</w:t>
      </w:r>
      <w:r w:rsidRPr="00E440EB">
        <w:rPr>
          <w:noProof/>
        </w:rPr>
        <w:t>2014)</w:t>
      </w:r>
      <w:r>
        <w:fldChar w:fldCharType="end"/>
      </w:r>
      <w:r w:rsidRPr="00C31C30">
        <w:t xml:space="preserve">.  Based on the </w:t>
      </w:r>
      <w:r>
        <w:t>CE</w:t>
      </w:r>
      <w:r w:rsidRPr="00C31C30">
        <w:t xml:space="preserve">, the probability of an individual </w:t>
      </w:r>
      <w:proofErr w:type="spellStart"/>
      <w:r w:rsidRPr="00C31C30">
        <w:rPr>
          <w:i/>
        </w:rPr>
        <w:t>i</w:t>
      </w:r>
      <w:proofErr w:type="spellEnd"/>
      <w:r w:rsidRPr="00C31C30">
        <w:t xml:space="preserve"> choosing a contract alternative </w:t>
      </w:r>
      <w:r>
        <w:rPr>
          <w:i/>
        </w:rPr>
        <w:t>j</w:t>
      </w:r>
      <w:r w:rsidRPr="00C31C30">
        <w:t xml:space="preserve"> </w:t>
      </w:r>
      <w:proofErr w:type="gramStart"/>
      <w:r w:rsidRPr="00C31C30">
        <w:t>is</w:t>
      </w:r>
      <w:proofErr w:type="gramEnd"/>
      <w:r w:rsidRPr="00C31C30">
        <w:t xml:space="preserve"> given by</w:t>
      </w:r>
      <w:r>
        <w:t>:</w:t>
      </w:r>
    </w:p>
    <w:p w14:paraId="4C04BF65" w14:textId="77777777" w:rsidR="00756551" w:rsidRDefault="00756551" w:rsidP="0075655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756551" w14:paraId="120A094C" w14:textId="77777777" w:rsidTr="004704A2">
        <w:tc>
          <w:tcPr>
            <w:tcW w:w="350" w:type="pct"/>
          </w:tcPr>
          <w:p w14:paraId="6D2F53C4" w14:textId="77777777" w:rsidR="00756551" w:rsidRDefault="00756551" w:rsidP="004704A2">
            <w:pPr>
              <w:ind w:firstLine="0"/>
              <w:rPr>
                <w:lang w:eastAsia="zh-CN" w:bidi="ta-IN"/>
              </w:rPr>
            </w:pPr>
          </w:p>
        </w:tc>
        <w:tc>
          <w:tcPr>
            <w:tcW w:w="4300" w:type="pct"/>
          </w:tcPr>
          <w:p w14:paraId="4BAD6A62" w14:textId="77777777" w:rsidR="00756551" w:rsidRDefault="00756551" w:rsidP="004704A2">
            <w:pPr>
              <w:pStyle w:val="Caption"/>
              <w:jc w:val="center"/>
              <w:rPr>
                <w:lang w:eastAsia="zh-CN" w:bidi="ta-IN"/>
              </w:rPr>
            </w:pPr>
            <m:oMathPara>
              <m:oMath>
                <m:r>
                  <m:rPr>
                    <m:sty m:val="bi"/>
                  </m:rPr>
                  <w:rPr>
                    <w:rFonts w:ascii="Cambria Math" w:hAnsi="Cambria Math"/>
                    <w:color w:val="auto"/>
                  </w:rPr>
                  <m:t>Pr</m:t>
                </m:r>
                <m:d>
                  <m:dPr>
                    <m:ctrlPr>
                      <w:rPr>
                        <w:rFonts w:ascii="Cambria Math" w:hAnsi="Cambria Math"/>
                        <w:i/>
                        <w:color w:val="auto"/>
                      </w:rPr>
                    </m:ctrlPr>
                  </m:dPr>
                  <m:e>
                    <m:r>
                      <m:rPr>
                        <m:sty m:val="bi"/>
                      </m:rPr>
                      <w:rPr>
                        <w:rFonts w:ascii="Cambria Math" w:hAnsi="Cambria Math"/>
                        <w:color w:val="auto"/>
                      </w:rPr>
                      <m:t>j</m:t>
                    </m:r>
                  </m:e>
                  <m:e>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z</m:t>
                        </m:r>
                      </m:e>
                      <m:sub>
                        <m:r>
                          <m:rPr>
                            <m:sty m:val="bi"/>
                          </m:rPr>
                          <w:rPr>
                            <w:rFonts w:ascii="Cambria Math" w:hAnsi="Cambria Math"/>
                            <w:color w:val="auto"/>
                          </w:rPr>
                          <m:t>i</m:t>
                        </m:r>
                      </m:sub>
                    </m:sSub>
                  </m:e>
                </m:d>
                <m:r>
                  <m:rPr>
                    <m:sty m:val="bi"/>
                  </m:rPr>
                  <w:rPr>
                    <w:rFonts w:ascii="Cambria Math" w:hAnsi="Cambria Math"/>
                    <w:color w:val="auto"/>
                  </w:rPr>
                  <m:t xml:space="preserve">= </m:t>
                </m:r>
                <m:f>
                  <m:fPr>
                    <m:ctrlPr>
                      <w:rPr>
                        <w:rFonts w:ascii="Cambria Math" w:hAnsi="Cambria Math"/>
                        <w:i/>
                        <w:color w:val="auto"/>
                      </w:rPr>
                    </m:ctrlPr>
                  </m:fPr>
                  <m:num>
                    <m:func>
                      <m:funcPr>
                        <m:ctrlPr>
                          <w:rPr>
                            <w:rFonts w:ascii="Cambria Math" w:hAnsi="Cambria Math"/>
                            <w:i/>
                            <w:color w:val="auto"/>
                          </w:rPr>
                        </m:ctrlPr>
                      </m:funcPr>
                      <m:fName>
                        <m:r>
                          <m:rPr>
                            <m:sty m:val="b"/>
                          </m:rPr>
                          <w:rPr>
                            <w:rFonts w:ascii="Cambria Math" w:hAnsi="Cambria Math"/>
                            <w:color w:val="auto"/>
                          </w:rPr>
                          <m:t>exp</m:t>
                        </m:r>
                      </m:fName>
                      <m:e>
                        <m:d>
                          <m:dPr>
                            <m:ctrlPr>
                              <w:rPr>
                                <w:rFonts w:ascii="Cambria Math" w:hAnsi="Cambria Math"/>
                                <w:i/>
                                <w:color w:val="auto"/>
                              </w:rPr>
                            </m:ctrlPr>
                          </m:dPr>
                          <m:e>
                            <m:sSub>
                              <m:sSubPr>
                                <m:ctrlPr>
                                  <w:rPr>
                                    <w:rFonts w:ascii="Cambria Math" w:hAnsi="Cambria Math"/>
                                    <w:i/>
                                    <w:color w:val="auto"/>
                                  </w:rPr>
                                </m:ctrlPr>
                              </m:sSubPr>
                              <m:e>
                                <m:sSub>
                                  <m:sSubPr>
                                    <m:ctrlPr>
                                      <w:rPr>
                                        <w:rFonts w:ascii="Cambria Math" w:hAnsi="Cambria Math"/>
                                        <w:i/>
                                        <w:color w:val="auto"/>
                                      </w:rPr>
                                    </m:ctrlPr>
                                  </m:sSubPr>
                                  <m:e>
                                    <m:r>
                                      <m:rPr>
                                        <m:sty m:val="bi"/>
                                      </m:rPr>
                                      <w:rPr>
                                        <w:rFonts w:ascii="Cambria Math" w:hAnsi="Cambria Math"/>
                                        <w:color w:val="auto"/>
                                      </w:rPr>
                                      <m:t>z</m:t>
                                    </m:r>
                                  </m:e>
                                  <m:sub>
                                    <m:r>
                                      <m:rPr>
                                        <m:sty m:val="bi"/>
                                      </m:rPr>
                                      <w:rPr>
                                        <w:rFonts w:ascii="Cambria Math" w:hAnsi="Cambria Math"/>
                                        <w:color w:val="auto"/>
                                      </w:rPr>
                                      <m:t>ij</m:t>
                                    </m:r>
                                  </m:sub>
                                </m:sSub>
                                <m:r>
                                  <m:rPr>
                                    <m:sty m:val="bi"/>
                                  </m:rPr>
                                  <w:rPr>
                                    <w:rFonts w:ascii="Cambria Math" w:hAnsi="Cambria Math"/>
                                    <w:color w:val="auto"/>
                                  </w:rPr>
                                  <m:t>γ+ x</m:t>
                                </m:r>
                              </m:e>
                              <m:sub>
                                <m:r>
                                  <m:rPr>
                                    <m:sty m:val="bi"/>
                                  </m:rPr>
                                  <w:rPr>
                                    <w:rFonts w:ascii="Cambria Math" w:hAnsi="Cambria Math"/>
                                    <w:color w:val="auto"/>
                                  </w:rPr>
                                  <m:t>i</m:t>
                                </m:r>
                              </m:sub>
                            </m:sSub>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j</m:t>
                                </m:r>
                              </m:sub>
                            </m:sSub>
                          </m:e>
                        </m:d>
                      </m:e>
                    </m:func>
                  </m:num>
                  <m:den>
                    <m:nary>
                      <m:naryPr>
                        <m:chr m:val="∑"/>
                        <m:limLoc m:val="undOvr"/>
                        <m:grow m:val="1"/>
                        <m:ctrlPr>
                          <w:rPr>
                            <w:rFonts w:ascii="Cambria Math" w:hAnsi="Cambria Math"/>
                            <w:i/>
                            <w:color w:val="auto"/>
                          </w:rPr>
                        </m:ctrlPr>
                      </m:naryPr>
                      <m:sub>
                        <m:r>
                          <m:rPr>
                            <m:sty m:val="bi"/>
                          </m:rPr>
                          <w:rPr>
                            <w:rFonts w:ascii="Cambria Math" w:hAnsi="Cambria Math"/>
                            <w:color w:val="auto"/>
                          </w:rPr>
                          <m:t>k</m:t>
                        </m:r>
                      </m:sub>
                      <m:sup>
                        <m:r>
                          <m:rPr>
                            <m:sty m:val="bi"/>
                          </m:rPr>
                          <w:rPr>
                            <w:rFonts w:ascii="Cambria Math" w:hAnsi="Cambria Math"/>
                            <w:color w:val="auto"/>
                          </w:rPr>
                          <m:t>j</m:t>
                        </m:r>
                      </m:sup>
                      <m:e>
                        <m:r>
                          <m:rPr>
                            <m:sty m:val="b"/>
                          </m:rPr>
                          <w:rPr>
                            <w:rFonts w:ascii="Cambria Math" w:hAnsi="Cambria Math"/>
                            <w:color w:val="auto"/>
                          </w:rPr>
                          <m:t>exp</m:t>
                        </m:r>
                      </m:e>
                    </m:nary>
                    <m:d>
                      <m:dPr>
                        <m:ctrlPr>
                          <w:rPr>
                            <w:rFonts w:ascii="Cambria Math" w:hAnsi="Cambria Math"/>
                            <w:i/>
                            <w:color w:val="auto"/>
                          </w:rPr>
                        </m:ctrlPr>
                      </m:dPr>
                      <m:e>
                        <m:sSub>
                          <m:sSubPr>
                            <m:ctrlPr>
                              <w:rPr>
                                <w:rFonts w:ascii="Cambria Math" w:hAnsi="Cambria Math"/>
                                <w:i/>
                                <w:color w:val="auto"/>
                              </w:rPr>
                            </m:ctrlPr>
                          </m:sSubPr>
                          <m:e>
                            <m:sSub>
                              <m:sSubPr>
                                <m:ctrlPr>
                                  <w:rPr>
                                    <w:rFonts w:ascii="Cambria Math" w:hAnsi="Cambria Math"/>
                                    <w:i/>
                                    <w:color w:val="auto"/>
                                  </w:rPr>
                                </m:ctrlPr>
                              </m:sSubPr>
                              <m:e>
                                <m:r>
                                  <m:rPr>
                                    <m:sty m:val="bi"/>
                                  </m:rPr>
                                  <w:rPr>
                                    <w:rFonts w:ascii="Cambria Math" w:hAnsi="Cambria Math"/>
                                    <w:color w:val="auto"/>
                                  </w:rPr>
                                  <m:t>z</m:t>
                                </m:r>
                              </m:e>
                              <m:sub>
                                <m:r>
                                  <m:rPr>
                                    <m:sty m:val="bi"/>
                                  </m:rPr>
                                  <w:rPr>
                                    <w:rFonts w:ascii="Cambria Math" w:hAnsi="Cambria Math"/>
                                    <w:color w:val="auto"/>
                                  </w:rPr>
                                  <m:t>ik</m:t>
                                </m:r>
                              </m:sub>
                            </m:sSub>
                            <m:r>
                              <m:rPr>
                                <m:sty m:val="bi"/>
                              </m:rPr>
                              <w:rPr>
                                <w:rFonts w:ascii="Cambria Math" w:hAnsi="Cambria Math"/>
                                <w:color w:val="auto"/>
                              </w:rPr>
                              <m:t>γ+ x</m:t>
                            </m:r>
                          </m:e>
                          <m:sub>
                            <m:r>
                              <m:rPr>
                                <m:sty m:val="bi"/>
                              </m:rPr>
                              <w:rPr>
                                <w:rFonts w:ascii="Cambria Math" w:hAnsi="Cambria Math"/>
                                <w:color w:val="auto"/>
                              </w:rPr>
                              <m:t>i</m:t>
                            </m:r>
                          </m:sub>
                        </m:sSub>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k</m:t>
                            </m:r>
                          </m:sub>
                        </m:sSub>
                      </m:e>
                    </m:d>
                  </m:den>
                </m:f>
                <m:r>
                  <m:rPr>
                    <m:sty m:val="b"/>
                  </m:rPr>
                  <w:rPr>
                    <w:rFonts w:ascii="Cambria Math" w:hAnsi="Cambria Math"/>
                    <w:color w:val="auto"/>
                  </w:rPr>
                  <w:br/>
                </m:r>
              </m:oMath>
            </m:oMathPara>
            <w:r w:rsidRPr="00950490">
              <w:rPr>
                <w:color w:val="auto"/>
              </w:rPr>
              <w:t xml:space="preserve">    </w:t>
            </w:r>
          </w:p>
        </w:tc>
        <w:tc>
          <w:tcPr>
            <w:tcW w:w="350" w:type="pct"/>
          </w:tcPr>
          <w:p w14:paraId="56D705E5" w14:textId="609469CE" w:rsidR="00756551" w:rsidRDefault="00756551" w:rsidP="004704A2">
            <w:pPr>
              <w:ind w:firstLine="0"/>
              <w:jc w:val="right"/>
              <w:rPr>
                <w:lang w:eastAsia="zh-CN" w:bidi="ta-IN"/>
              </w:rPr>
            </w:pPr>
            <w:r w:rsidRPr="00B87F2B">
              <w:rPr>
                <w:lang w:eastAsia="zh-CN" w:bidi="ta-IN"/>
              </w:rPr>
              <w:t xml:space="preserve">( </w:t>
            </w:r>
            <w:r>
              <w:rPr>
                <w:lang w:eastAsia="zh-CN" w:bidi="ta-IN"/>
              </w:rPr>
              <w:t>3</w:t>
            </w:r>
            <w:r w:rsidRPr="00B87F2B">
              <w:rPr>
                <w:lang w:eastAsia="zh-CN" w:bidi="ta-IN"/>
              </w:rPr>
              <w:t>)</w:t>
            </w:r>
          </w:p>
        </w:tc>
      </w:tr>
    </w:tbl>
    <w:p w14:paraId="261359B0" w14:textId="77777777" w:rsidR="00756551" w:rsidRDefault="00756551" w:rsidP="00756551">
      <w:proofErr w:type="gramStart"/>
      <w:r w:rsidRPr="00C31C30">
        <w:t>whereby</w:t>
      </w:r>
      <w:proofErr w:type="gramEnd"/>
      <w:r w:rsidRPr="00C31C30">
        <w:t xml:space="preserve"> alternative specific variables (i.e. contract options) for individual </w:t>
      </w:r>
      <w:proofErr w:type="spellStart"/>
      <w:r w:rsidRPr="00C31C30">
        <w:rPr>
          <w:i/>
        </w:rPr>
        <w:t>i</w:t>
      </w:r>
      <w:proofErr w:type="spellEnd"/>
      <w:r w:rsidRPr="00C31C30">
        <w:rPr>
          <w:i/>
        </w:rPr>
        <w:t xml:space="preserve"> </w:t>
      </w:r>
      <w:r w:rsidRPr="00C31C30">
        <w:t xml:space="preserve">and alternative </w:t>
      </w:r>
      <w:r>
        <w:rPr>
          <w:i/>
        </w:rPr>
        <w:t>j</w:t>
      </w:r>
      <w:r w:rsidRPr="00C31C30">
        <w:t xml:space="preserve"> are given by </w:t>
      </w:r>
      <m:oMath>
        <m:sSub>
          <m:sSubPr>
            <m:ctrlPr>
              <w:rPr>
                <w:rFonts w:ascii="Cambria Math" w:hAnsi="Cambria Math"/>
                <w:i/>
              </w:rPr>
            </m:ctrlPr>
          </m:sSubPr>
          <m:e>
            <m:r>
              <w:rPr>
                <w:rFonts w:ascii="Cambria Math" w:hAnsi="Cambria Math"/>
              </w:rPr>
              <m:t>z</m:t>
            </m:r>
          </m:e>
          <m:sub>
            <m:r>
              <w:rPr>
                <w:rFonts w:ascii="Cambria Math" w:hAnsi="Cambria Math"/>
              </w:rPr>
              <m:t>ij</m:t>
            </m:r>
          </m:sub>
        </m:sSub>
      </m:oMath>
      <w:r w:rsidRPr="00C31C30">
        <w:t xml:space="preserve"> whi</w:t>
      </w:r>
      <w:proofErr w:type="spellStart"/>
      <w:r>
        <w:t>lst</w:t>
      </w:r>
      <w:proofErr w:type="spellEnd"/>
      <w:r>
        <w:t xml:space="preserve"> coefficients are denoted by γ. Case specific variables for individual </w:t>
      </w:r>
      <w:proofErr w:type="spellStart"/>
      <w:r w:rsidRPr="00581D2C">
        <w:rPr>
          <w:i/>
        </w:rPr>
        <w:t>i</w:t>
      </w:r>
      <w:proofErr w:type="spellEnd"/>
      <w:r>
        <w:t xml:space="preserve"> are given by </w:t>
      </w:r>
      <w:r w:rsidRPr="00581D2C">
        <w:rPr>
          <w:i/>
        </w:rPr>
        <w:t>x</w:t>
      </w:r>
      <w:r w:rsidRPr="00581D2C">
        <w:rPr>
          <w:i/>
          <w:vertAlign w:val="subscript"/>
        </w:rPr>
        <w:t>i</w:t>
      </w:r>
      <w:r>
        <w:rPr>
          <w:i/>
          <w:vertAlign w:val="subscript"/>
        </w:rPr>
        <w:t xml:space="preserve"> </w:t>
      </w:r>
      <w:r w:rsidRPr="00C31C30">
        <w:t>whi</w:t>
      </w:r>
      <w:r>
        <w:t>lst coefficients are denoted by β. W</w:t>
      </w:r>
      <w:r w:rsidRPr="00240044">
        <w:t xml:space="preserve">e estimated </w:t>
      </w:r>
      <w:r>
        <w:t>the probability of participation</w:t>
      </w:r>
      <w:r w:rsidRPr="00240044">
        <w:t xml:space="preserve"> </w:t>
      </w:r>
      <w:r>
        <w:t xml:space="preserve">for case specific contracts </w:t>
      </w:r>
      <w:r w:rsidRPr="00240044">
        <w:t xml:space="preserve">under two </w:t>
      </w:r>
      <w:r>
        <w:t>scenarios– ‘optimal’ and ‘non-optimal’ contracts. ‘Optimal’ refers to contract attributes (excluding subsidy) that meet the preferences of agents while ‘non-optimal’ contracts do not.  This was relative to a</w:t>
      </w:r>
      <w:r w:rsidRPr="00240044">
        <w:t xml:space="preserve"> </w:t>
      </w:r>
      <w:r w:rsidRPr="006172E0">
        <w:t>non-enrolment</w:t>
      </w:r>
      <w:r w:rsidRPr="00240044">
        <w:t xml:space="preserve"> option. </w:t>
      </w:r>
    </w:p>
    <w:p w14:paraId="17DDCF63" w14:textId="77777777" w:rsidR="00756551" w:rsidRDefault="00756551" w:rsidP="000E4009">
      <w:pPr>
        <w:ind w:firstLine="0"/>
        <w:rPr>
          <w:b/>
        </w:rPr>
      </w:pPr>
    </w:p>
    <w:p w14:paraId="7DBAC6E1" w14:textId="28A1D6B7" w:rsidR="00691156" w:rsidRDefault="0077411B" w:rsidP="00C266C5">
      <w:r>
        <w:rPr>
          <w:b/>
        </w:rPr>
        <w:t xml:space="preserve">Appendix </w:t>
      </w:r>
      <w:ins w:id="1289" w:author="Warwick Wainwright" w:date="2018-07-24T12:53:00Z">
        <w:r w:rsidR="000F1759">
          <w:rPr>
            <w:b/>
          </w:rPr>
          <w:t>4</w:t>
        </w:r>
      </w:ins>
      <w:del w:id="1290" w:author="Warwick Wainwright" w:date="2018-07-24T12:53:00Z">
        <w:r w:rsidDel="000F1759">
          <w:rPr>
            <w:b/>
          </w:rPr>
          <w:delText>3</w:delText>
        </w:r>
      </w:del>
      <w:r w:rsidR="00691156">
        <w:t xml:space="preserve">: Results summary from the </w:t>
      </w:r>
      <w:r w:rsidR="0001614F">
        <w:t>multinomial logit</w:t>
      </w:r>
      <w:r w:rsidR="00691156">
        <w:t xml:space="preserve"> models</w:t>
      </w:r>
      <w:r w:rsidR="00D81C6D">
        <w:t xml:space="preserve"> </w:t>
      </w:r>
      <w:r w:rsidR="00691156">
        <w:t>for bovine and ovine farmers</w:t>
      </w:r>
      <w:r w:rsidR="00D81C6D">
        <w:t xml:space="preserve"> </w:t>
      </w:r>
    </w:p>
    <w:tbl>
      <w:tblPr>
        <w:tblW w:w="7055" w:type="dxa"/>
        <w:jc w:val="center"/>
        <w:tblLook w:val="04A0" w:firstRow="1" w:lastRow="0" w:firstColumn="1" w:lastColumn="0" w:noHBand="0" w:noVBand="1"/>
      </w:tblPr>
      <w:tblGrid>
        <w:gridCol w:w="2431"/>
        <w:gridCol w:w="1242"/>
        <w:gridCol w:w="839"/>
        <w:gridCol w:w="220"/>
        <w:gridCol w:w="70"/>
        <w:gridCol w:w="1177"/>
        <w:gridCol w:w="748"/>
        <w:gridCol w:w="319"/>
        <w:gridCol w:w="9"/>
      </w:tblGrid>
      <w:tr w:rsidR="00691156" w:rsidRPr="00500F2F" w14:paraId="7ECCAEB7" w14:textId="77777777" w:rsidTr="000E4009">
        <w:trPr>
          <w:gridAfter w:val="1"/>
          <w:wAfter w:w="9" w:type="dxa"/>
          <w:trHeight w:val="287"/>
          <w:jc w:val="center"/>
        </w:trPr>
        <w:tc>
          <w:tcPr>
            <w:tcW w:w="2431" w:type="dxa"/>
            <w:vMerge w:val="restart"/>
            <w:tcBorders>
              <w:top w:val="single" w:sz="4" w:space="0" w:color="auto"/>
              <w:left w:val="nil"/>
              <w:bottom w:val="single" w:sz="4" w:space="0" w:color="000000"/>
              <w:right w:val="single" w:sz="4" w:space="0" w:color="auto"/>
            </w:tcBorders>
            <w:noWrap/>
            <w:vAlign w:val="center"/>
            <w:hideMark/>
          </w:tcPr>
          <w:p w14:paraId="50711AF7" w14:textId="77777777" w:rsidR="00691156" w:rsidRPr="00500F2F" w:rsidRDefault="00691156" w:rsidP="00691156">
            <w:pPr>
              <w:spacing w:line="276" w:lineRule="auto"/>
              <w:ind w:firstLine="0"/>
              <w:rPr>
                <w:b/>
                <w:bCs/>
                <w:color w:val="000000"/>
                <w:sz w:val="20"/>
                <w:szCs w:val="20"/>
              </w:rPr>
            </w:pPr>
            <w:r w:rsidRPr="00500F2F">
              <w:rPr>
                <w:b/>
                <w:bCs/>
                <w:color w:val="000000"/>
                <w:sz w:val="20"/>
                <w:szCs w:val="20"/>
              </w:rPr>
              <w:t xml:space="preserve">Attribute </w:t>
            </w:r>
          </w:p>
        </w:tc>
        <w:tc>
          <w:tcPr>
            <w:tcW w:w="2301" w:type="dxa"/>
            <w:gridSpan w:val="3"/>
            <w:tcBorders>
              <w:top w:val="single" w:sz="4" w:space="0" w:color="auto"/>
              <w:left w:val="nil"/>
              <w:bottom w:val="single" w:sz="4" w:space="0" w:color="auto"/>
              <w:right w:val="single" w:sz="4" w:space="0" w:color="000000"/>
            </w:tcBorders>
            <w:noWrap/>
            <w:vAlign w:val="center"/>
            <w:hideMark/>
          </w:tcPr>
          <w:p w14:paraId="1E245D22" w14:textId="77777777" w:rsidR="00691156" w:rsidRPr="00500F2F" w:rsidRDefault="00691156" w:rsidP="00691156">
            <w:pPr>
              <w:spacing w:line="276" w:lineRule="auto"/>
              <w:ind w:firstLine="0"/>
              <w:jc w:val="center"/>
              <w:rPr>
                <w:b/>
                <w:bCs/>
                <w:color w:val="000000"/>
                <w:sz w:val="20"/>
                <w:szCs w:val="20"/>
              </w:rPr>
            </w:pPr>
            <w:r w:rsidRPr="00500F2F">
              <w:rPr>
                <w:b/>
                <w:bCs/>
                <w:color w:val="000000"/>
                <w:sz w:val="20"/>
                <w:szCs w:val="20"/>
              </w:rPr>
              <w:t>Bovines</w:t>
            </w:r>
          </w:p>
        </w:tc>
        <w:tc>
          <w:tcPr>
            <w:tcW w:w="2314" w:type="dxa"/>
            <w:gridSpan w:val="4"/>
            <w:tcBorders>
              <w:top w:val="single" w:sz="4" w:space="0" w:color="auto"/>
              <w:left w:val="nil"/>
              <w:bottom w:val="single" w:sz="4" w:space="0" w:color="auto"/>
              <w:right w:val="nil"/>
            </w:tcBorders>
            <w:noWrap/>
            <w:vAlign w:val="center"/>
            <w:hideMark/>
          </w:tcPr>
          <w:p w14:paraId="7415AE4D" w14:textId="77777777" w:rsidR="00691156" w:rsidRPr="00500F2F" w:rsidRDefault="00691156" w:rsidP="00691156">
            <w:pPr>
              <w:spacing w:line="276" w:lineRule="auto"/>
              <w:ind w:firstLine="0"/>
              <w:jc w:val="center"/>
              <w:rPr>
                <w:b/>
                <w:bCs/>
                <w:color w:val="000000"/>
                <w:sz w:val="20"/>
                <w:szCs w:val="20"/>
              </w:rPr>
            </w:pPr>
            <w:proofErr w:type="spellStart"/>
            <w:r w:rsidRPr="00500F2F">
              <w:rPr>
                <w:b/>
                <w:bCs/>
                <w:color w:val="000000"/>
                <w:sz w:val="20"/>
                <w:szCs w:val="20"/>
              </w:rPr>
              <w:t>Ovines</w:t>
            </w:r>
            <w:proofErr w:type="spellEnd"/>
          </w:p>
        </w:tc>
      </w:tr>
      <w:tr w:rsidR="00691156" w:rsidRPr="00500F2F" w14:paraId="1E155006" w14:textId="77777777" w:rsidTr="000E4009">
        <w:trPr>
          <w:gridAfter w:val="1"/>
          <w:wAfter w:w="9" w:type="dxa"/>
          <w:trHeight w:val="287"/>
          <w:jc w:val="center"/>
        </w:trPr>
        <w:tc>
          <w:tcPr>
            <w:tcW w:w="2431" w:type="dxa"/>
            <w:vMerge/>
            <w:tcBorders>
              <w:top w:val="single" w:sz="4" w:space="0" w:color="auto"/>
              <w:left w:val="nil"/>
              <w:bottom w:val="single" w:sz="4" w:space="0" w:color="000000"/>
              <w:right w:val="single" w:sz="4" w:space="0" w:color="auto"/>
            </w:tcBorders>
            <w:vAlign w:val="center"/>
            <w:hideMark/>
          </w:tcPr>
          <w:p w14:paraId="0D578E28" w14:textId="77777777" w:rsidR="00691156" w:rsidRPr="00500F2F" w:rsidRDefault="00691156" w:rsidP="00691156">
            <w:pPr>
              <w:ind w:firstLine="0"/>
              <w:rPr>
                <w:b/>
                <w:bCs/>
                <w:color w:val="000000"/>
                <w:sz w:val="20"/>
                <w:szCs w:val="20"/>
              </w:rPr>
            </w:pPr>
          </w:p>
        </w:tc>
        <w:tc>
          <w:tcPr>
            <w:tcW w:w="1242" w:type="dxa"/>
            <w:tcBorders>
              <w:top w:val="nil"/>
              <w:left w:val="nil"/>
              <w:bottom w:val="single" w:sz="4" w:space="0" w:color="auto"/>
              <w:right w:val="nil"/>
            </w:tcBorders>
            <w:noWrap/>
            <w:vAlign w:val="center"/>
            <w:hideMark/>
          </w:tcPr>
          <w:p w14:paraId="72F548C1"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 xml:space="preserve">Coefficient </w:t>
            </w:r>
          </w:p>
        </w:tc>
        <w:tc>
          <w:tcPr>
            <w:tcW w:w="1059" w:type="dxa"/>
            <w:gridSpan w:val="2"/>
            <w:tcBorders>
              <w:top w:val="nil"/>
              <w:left w:val="nil"/>
              <w:bottom w:val="single" w:sz="4" w:space="0" w:color="auto"/>
              <w:right w:val="single" w:sz="4" w:space="0" w:color="auto"/>
            </w:tcBorders>
            <w:noWrap/>
            <w:vAlign w:val="center"/>
            <w:hideMark/>
          </w:tcPr>
          <w:p w14:paraId="46F5051B"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SE</w:t>
            </w:r>
          </w:p>
        </w:tc>
        <w:tc>
          <w:tcPr>
            <w:tcW w:w="1247" w:type="dxa"/>
            <w:gridSpan w:val="2"/>
            <w:tcBorders>
              <w:top w:val="nil"/>
              <w:left w:val="nil"/>
              <w:bottom w:val="single" w:sz="4" w:space="0" w:color="auto"/>
              <w:right w:val="nil"/>
            </w:tcBorders>
            <w:noWrap/>
            <w:vAlign w:val="center"/>
            <w:hideMark/>
          </w:tcPr>
          <w:p w14:paraId="40D1B35A"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 xml:space="preserve">Coefficient </w:t>
            </w:r>
          </w:p>
        </w:tc>
        <w:tc>
          <w:tcPr>
            <w:tcW w:w="1067" w:type="dxa"/>
            <w:gridSpan w:val="2"/>
            <w:tcBorders>
              <w:top w:val="nil"/>
              <w:left w:val="nil"/>
              <w:bottom w:val="single" w:sz="4" w:space="0" w:color="auto"/>
              <w:right w:val="nil"/>
            </w:tcBorders>
            <w:noWrap/>
            <w:vAlign w:val="center"/>
            <w:hideMark/>
          </w:tcPr>
          <w:p w14:paraId="47DA55AB"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SE</w:t>
            </w:r>
          </w:p>
        </w:tc>
      </w:tr>
      <w:tr w:rsidR="00171CB2" w:rsidRPr="00500F2F" w14:paraId="3A6EA634" w14:textId="77777777" w:rsidTr="000E4009">
        <w:trPr>
          <w:gridAfter w:val="1"/>
          <w:wAfter w:w="9" w:type="dxa"/>
          <w:trHeight w:val="287"/>
          <w:jc w:val="center"/>
        </w:trPr>
        <w:tc>
          <w:tcPr>
            <w:tcW w:w="2431" w:type="dxa"/>
            <w:noWrap/>
            <w:vAlign w:val="center"/>
            <w:hideMark/>
          </w:tcPr>
          <w:p w14:paraId="2FA159D2"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 xml:space="preserve">[CL] Contract Length </w:t>
            </w:r>
          </w:p>
        </w:tc>
        <w:tc>
          <w:tcPr>
            <w:tcW w:w="1242" w:type="dxa"/>
            <w:noWrap/>
            <w:vAlign w:val="center"/>
            <w:hideMark/>
          </w:tcPr>
          <w:p w14:paraId="5BFFA195" w14:textId="4689FFEF"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279</w:t>
            </w:r>
            <w:r w:rsidRPr="00500F2F">
              <w:rPr>
                <w:color w:val="000000"/>
                <w:sz w:val="20"/>
                <w:szCs w:val="20"/>
              </w:rPr>
              <w:t>***</w:t>
            </w:r>
          </w:p>
        </w:tc>
        <w:tc>
          <w:tcPr>
            <w:tcW w:w="1059" w:type="dxa"/>
            <w:gridSpan w:val="2"/>
            <w:noWrap/>
            <w:vAlign w:val="center"/>
          </w:tcPr>
          <w:p w14:paraId="78E6B83A" w14:textId="161A6A1C"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067</w:t>
            </w:r>
          </w:p>
        </w:tc>
        <w:tc>
          <w:tcPr>
            <w:tcW w:w="1247" w:type="dxa"/>
            <w:gridSpan w:val="2"/>
            <w:noWrap/>
            <w:vAlign w:val="center"/>
            <w:hideMark/>
          </w:tcPr>
          <w:p w14:paraId="463686E0" w14:textId="6586D868" w:rsidR="00171CB2" w:rsidRPr="00500F2F" w:rsidRDefault="00171CB2" w:rsidP="00691156">
            <w:pPr>
              <w:spacing w:line="276" w:lineRule="auto"/>
              <w:ind w:firstLine="0"/>
              <w:jc w:val="left"/>
              <w:rPr>
                <w:color w:val="000000"/>
                <w:sz w:val="20"/>
                <w:szCs w:val="20"/>
              </w:rPr>
            </w:pPr>
            <w:r w:rsidRPr="00500F2F">
              <w:rPr>
                <w:color w:val="000000"/>
                <w:sz w:val="20"/>
                <w:szCs w:val="20"/>
              </w:rPr>
              <w:t>-0.</w:t>
            </w:r>
            <w:r>
              <w:rPr>
                <w:color w:val="000000"/>
                <w:sz w:val="20"/>
                <w:szCs w:val="20"/>
              </w:rPr>
              <w:t>453</w:t>
            </w:r>
            <w:r w:rsidRPr="00500F2F">
              <w:rPr>
                <w:color w:val="000000"/>
                <w:sz w:val="20"/>
                <w:szCs w:val="20"/>
              </w:rPr>
              <w:t>***</w:t>
            </w:r>
          </w:p>
        </w:tc>
        <w:tc>
          <w:tcPr>
            <w:tcW w:w="1067" w:type="dxa"/>
            <w:gridSpan w:val="2"/>
            <w:noWrap/>
            <w:vAlign w:val="center"/>
          </w:tcPr>
          <w:p w14:paraId="34E11851" w14:textId="56116F1B"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090</w:t>
            </w:r>
          </w:p>
        </w:tc>
      </w:tr>
      <w:tr w:rsidR="00171CB2" w:rsidRPr="00500F2F" w14:paraId="7B3C6699" w14:textId="77777777" w:rsidTr="000E4009">
        <w:trPr>
          <w:gridAfter w:val="1"/>
          <w:wAfter w:w="9" w:type="dxa"/>
          <w:trHeight w:val="287"/>
          <w:jc w:val="center"/>
        </w:trPr>
        <w:tc>
          <w:tcPr>
            <w:tcW w:w="2431" w:type="dxa"/>
            <w:noWrap/>
            <w:vAlign w:val="center"/>
            <w:hideMark/>
          </w:tcPr>
          <w:p w14:paraId="41EAFD5F"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 xml:space="preserve">[SS] Scheme Support </w:t>
            </w:r>
          </w:p>
        </w:tc>
        <w:tc>
          <w:tcPr>
            <w:tcW w:w="1242" w:type="dxa"/>
            <w:noWrap/>
            <w:vAlign w:val="center"/>
            <w:hideMark/>
          </w:tcPr>
          <w:p w14:paraId="6F06EF3D" w14:textId="7C0608C3"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060</w:t>
            </w:r>
          </w:p>
        </w:tc>
        <w:tc>
          <w:tcPr>
            <w:tcW w:w="1059" w:type="dxa"/>
            <w:gridSpan w:val="2"/>
            <w:noWrap/>
            <w:vAlign w:val="center"/>
          </w:tcPr>
          <w:p w14:paraId="7814ED2B" w14:textId="371E8289"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079</w:t>
            </w:r>
          </w:p>
        </w:tc>
        <w:tc>
          <w:tcPr>
            <w:tcW w:w="1247" w:type="dxa"/>
            <w:gridSpan w:val="2"/>
            <w:noWrap/>
            <w:vAlign w:val="center"/>
            <w:hideMark/>
          </w:tcPr>
          <w:p w14:paraId="55DB8E1F" w14:textId="2E67081C" w:rsidR="00171CB2" w:rsidRPr="00500F2F" w:rsidRDefault="00171CB2" w:rsidP="00691156">
            <w:pPr>
              <w:spacing w:line="276" w:lineRule="auto"/>
              <w:ind w:firstLine="0"/>
              <w:jc w:val="left"/>
              <w:rPr>
                <w:color w:val="000000"/>
                <w:sz w:val="20"/>
                <w:szCs w:val="20"/>
              </w:rPr>
            </w:pPr>
            <w:r>
              <w:rPr>
                <w:color w:val="000000"/>
                <w:sz w:val="20"/>
                <w:szCs w:val="20"/>
              </w:rPr>
              <w:t>-</w:t>
            </w:r>
            <w:r w:rsidRPr="00500F2F">
              <w:rPr>
                <w:color w:val="000000"/>
                <w:sz w:val="20"/>
                <w:szCs w:val="20"/>
              </w:rPr>
              <w:t>0.</w:t>
            </w:r>
            <w:r>
              <w:rPr>
                <w:color w:val="000000"/>
                <w:sz w:val="20"/>
                <w:szCs w:val="20"/>
              </w:rPr>
              <w:t>224**</w:t>
            </w:r>
          </w:p>
        </w:tc>
        <w:tc>
          <w:tcPr>
            <w:tcW w:w="1067" w:type="dxa"/>
            <w:gridSpan w:val="2"/>
            <w:noWrap/>
            <w:vAlign w:val="center"/>
          </w:tcPr>
          <w:p w14:paraId="62E80CB5" w14:textId="1514EC7D"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111</w:t>
            </w:r>
          </w:p>
        </w:tc>
      </w:tr>
      <w:tr w:rsidR="00171CB2" w:rsidRPr="00500F2F" w14:paraId="7C44FE63" w14:textId="77777777" w:rsidTr="000E4009">
        <w:trPr>
          <w:gridAfter w:val="1"/>
          <w:wAfter w:w="9" w:type="dxa"/>
          <w:trHeight w:val="287"/>
          <w:jc w:val="center"/>
        </w:trPr>
        <w:tc>
          <w:tcPr>
            <w:tcW w:w="2431" w:type="dxa"/>
            <w:noWrap/>
            <w:vAlign w:val="center"/>
            <w:hideMark/>
          </w:tcPr>
          <w:p w14:paraId="5738FC88"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[SOS] Structure of Scheme</w:t>
            </w:r>
          </w:p>
        </w:tc>
        <w:tc>
          <w:tcPr>
            <w:tcW w:w="1242" w:type="dxa"/>
            <w:noWrap/>
            <w:vAlign w:val="center"/>
            <w:hideMark/>
          </w:tcPr>
          <w:p w14:paraId="403CDE79" w14:textId="56169047" w:rsidR="00171CB2" w:rsidRPr="00500F2F" w:rsidRDefault="00171CB2" w:rsidP="00BA4539">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sidR="00BA4539">
              <w:rPr>
                <w:color w:val="000000"/>
                <w:sz w:val="20"/>
                <w:szCs w:val="20"/>
              </w:rPr>
              <w:t>426</w:t>
            </w:r>
            <w:r w:rsidRPr="00500F2F">
              <w:rPr>
                <w:color w:val="000000"/>
                <w:sz w:val="20"/>
                <w:szCs w:val="20"/>
              </w:rPr>
              <w:t>**</w:t>
            </w:r>
            <w:r>
              <w:rPr>
                <w:color w:val="000000"/>
                <w:sz w:val="20"/>
                <w:szCs w:val="20"/>
              </w:rPr>
              <w:t>*</w:t>
            </w:r>
          </w:p>
        </w:tc>
        <w:tc>
          <w:tcPr>
            <w:tcW w:w="1059" w:type="dxa"/>
            <w:gridSpan w:val="2"/>
            <w:noWrap/>
            <w:vAlign w:val="center"/>
          </w:tcPr>
          <w:p w14:paraId="7A2FA577" w14:textId="304BD363"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079</w:t>
            </w:r>
          </w:p>
        </w:tc>
        <w:tc>
          <w:tcPr>
            <w:tcW w:w="1247" w:type="dxa"/>
            <w:gridSpan w:val="2"/>
            <w:noWrap/>
            <w:vAlign w:val="center"/>
            <w:hideMark/>
          </w:tcPr>
          <w:p w14:paraId="10EBBA73" w14:textId="3723A6BD" w:rsidR="00171CB2" w:rsidRPr="00500F2F" w:rsidRDefault="00171CB2" w:rsidP="00691156">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Pr>
                <w:color w:val="000000"/>
                <w:sz w:val="20"/>
                <w:szCs w:val="20"/>
              </w:rPr>
              <w:t>311</w:t>
            </w:r>
            <w:r w:rsidRPr="00500F2F">
              <w:rPr>
                <w:color w:val="000000"/>
                <w:sz w:val="20"/>
                <w:szCs w:val="20"/>
              </w:rPr>
              <w:t>**</w:t>
            </w:r>
            <w:r>
              <w:rPr>
                <w:color w:val="000000"/>
                <w:sz w:val="20"/>
                <w:szCs w:val="20"/>
              </w:rPr>
              <w:t>*</w:t>
            </w:r>
          </w:p>
        </w:tc>
        <w:tc>
          <w:tcPr>
            <w:tcW w:w="1067" w:type="dxa"/>
            <w:gridSpan w:val="2"/>
            <w:noWrap/>
            <w:vAlign w:val="center"/>
          </w:tcPr>
          <w:p w14:paraId="3E5C76C3" w14:textId="63DBC08E"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106</w:t>
            </w:r>
          </w:p>
        </w:tc>
      </w:tr>
      <w:tr w:rsidR="00171CB2" w:rsidRPr="00500F2F" w14:paraId="0A448415" w14:textId="77777777" w:rsidTr="000E4009">
        <w:trPr>
          <w:gridAfter w:val="1"/>
          <w:wAfter w:w="9" w:type="dxa"/>
          <w:trHeight w:val="287"/>
          <w:jc w:val="center"/>
        </w:trPr>
        <w:tc>
          <w:tcPr>
            <w:tcW w:w="2431" w:type="dxa"/>
            <w:noWrap/>
            <w:vAlign w:val="center"/>
            <w:hideMark/>
          </w:tcPr>
          <w:p w14:paraId="7DE01D36"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[COS] Subsidy</w:t>
            </w:r>
          </w:p>
        </w:tc>
        <w:tc>
          <w:tcPr>
            <w:tcW w:w="1242" w:type="dxa"/>
            <w:noWrap/>
            <w:vAlign w:val="center"/>
            <w:hideMark/>
          </w:tcPr>
          <w:p w14:paraId="19CDAD8F" w14:textId="7D293971" w:rsidR="00171CB2" w:rsidRPr="00500F2F" w:rsidRDefault="00171CB2" w:rsidP="00BA4539">
            <w:pPr>
              <w:spacing w:line="276" w:lineRule="auto"/>
              <w:ind w:firstLine="0"/>
              <w:jc w:val="left"/>
              <w:rPr>
                <w:color w:val="000000"/>
                <w:sz w:val="20"/>
                <w:szCs w:val="20"/>
              </w:rPr>
            </w:pPr>
            <w:r>
              <w:rPr>
                <w:color w:val="000000"/>
                <w:sz w:val="20"/>
                <w:szCs w:val="20"/>
              </w:rPr>
              <w:t>0</w:t>
            </w:r>
            <w:r w:rsidRPr="00500F2F">
              <w:rPr>
                <w:color w:val="000000"/>
                <w:sz w:val="20"/>
                <w:szCs w:val="20"/>
              </w:rPr>
              <w:t>.</w:t>
            </w:r>
            <w:r w:rsidR="00BA4539">
              <w:rPr>
                <w:color w:val="000000"/>
                <w:sz w:val="20"/>
                <w:szCs w:val="20"/>
              </w:rPr>
              <w:t>013</w:t>
            </w:r>
            <w:r w:rsidRPr="00500F2F">
              <w:rPr>
                <w:color w:val="000000"/>
                <w:sz w:val="20"/>
                <w:szCs w:val="20"/>
              </w:rPr>
              <w:t>***</w:t>
            </w:r>
          </w:p>
        </w:tc>
        <w:tc>
          <w:tcPr>
            <w:tcW w:w="1059" w:type="dxa"/>
            <w:gridSpan w:val="2"/>
            <w:noWrap/>
            <w:vAlign w:val="center"/>
          </w:tcPr>
          <w:p w14:paraId="0288140E" w14:textId="24FD669C" w:rsidR="00171CB2" w:rsidRPr="00500F2F" w:rsidRDefault="00171CB2" w:rsidP="00691156">
            <w:pPr>
              <w:spacing w:line="276" w:lineRule="auto"/>
              <w:ind w:firstLine="0"/>
              <w:jc w:val="left"/>
              <w:rPr>
                <w:color w:val="000000"/>
                <w:sz w:val="20"/>
                <w:szCs w:val="20"/>
              </w:rPr>
            </w:pPr>
            <w:r w:rsidRPr="00500F2F">
              <w:rPr>
                <w:color w:val="000000"/>
                <w:sz w:val="20"/>
                <w:szCs w:val="20"/>
              </w:rPr>
              <w:t>0.00</w:t>
            </w:r>
            <w:r w:rsidR="00BA4539">
              <w:rPr>
                <w:color w:val="000000"/>
                <w:sz w:val="20"/>
                <w:szCs w:val="20"/>
              </w:rPr>
              <w:t>1</w:t>
            </w:r>
          </w:p>
        </w:tc>
        <w:tc>
          <w:tcPr>
            <w:tcW w:w="1247" w:type="dxa"/>
            <w:gridSpan w:val="2"/>
            <w:noWrap/>
            <w:vAlign w:val="center"/>
            <w:hideMark/>
          </w:tcPr>
          <w:p w14:paraId="39760D0A" w14:textId="067683F9" w:rsidR="00171CB2" w:rsidRPr="00500F2F" w:rsidRDefault="00171CB2" w:rsidP="00691156">
            <w:pPr>
              <w:spacing w:line="276" w:lineRule="auto"/>
              <w:ind w:firstLine="0"/>
              <w:jc w:val="left"/>
              <w:rPr>
                <w:color w:val="000000"/>
                <w:sz w:val="20"/>
                <w:szCs w:val="20"/>
              </w:rPr>
            </w:pPr>
            <w:r>
              <w:rPr>
                <w:color w:val="000000"/>
                <w:sz w:val="20"/>
                <w:szCs w:val="20"/>
              </w:rPr>
              <w:t>0</w:t>
            </w:r>
            <w:r w:rsidRPr="00500F2F">
              <w:rPr>
                <w:color w:val="000000"/>
                <w:sz w:val="20"/>
                <w:szCs w:val="20"/>
              </w:rPr>
              <w:t>.</w:t>
            </w:r>
            <w:r>
              <w:rPr>
                <w:color w:val="000000"/>
                <w:sz w:val="20"/>
                <w:szCs w:val="20"/>
              </w:rPr>
              <w:t>245</w:t>
            </w:r>
            <w:r w:rsidRPr="00500F2F">
              <w:rPr>
                <w:color w:val="000000"/>
                <w:sz w:val="20"/>
                <w:szCs w:val="20"/>
              </w:rPr>
              <w:t>***</w:t>
            </w:r>
          </w:p>
        </w:tc>
        <w:tc>
          <w:tcPr>
            <w:tcW w:w="1067" w:type="dxa"/>
            <w:gridSpan w:val="2"/>
            <w:noWrap/>
            <w:vAlign w:val="center"/>
          </w:tcPr>
          <w:p w14:paraId="00DF1C12" w14:textId="77385676" w:rsidR="00171CB2" w:rsidRPr="00500F2F" w:rsidRDefault="00171CB2" w:rsidP="00691156">
            <w:pPr>
              <w:spacing w:line="276" w:lineRule="auto"/>
              <w:ind w:firstLine="0"/>
              <w:jc w:val="left"/>
              <w:rPr>
                <w:color w:val="000000"/>
                <w:sz w:val="20"/>
                <w:szCs w:val="20"/>
              </w:rPr>
            </w:pPr>
            <w:r w:rsidRPr="00500F2F">
              <w:rPr>
                <w:color w:val="000000"/>
                <w:sz w:val="20"/>
                <w:szCs w:val="20"/>
              </w:rPr>
              <w:t>0.</w:t>
            </w:r>
            <w:r>
              <w:rPr>
                <w:color w:val="000000"/>
                <w:sz w:val="20"/>
                <w:szCs w:val="20"/>
              </w:rPr>
              <w:t>030</w:t>
            </w:r>
          </w:p>
        </w:tc>
      </w:tr>
      <w:tr w:rsidR="00171CB2" w:rsidRPr="00500F2F" w14:paraId="2C8C2560" w14:textId="77777777" w:rsidTr="000E4009">
        <w:trPr>
          <w:gridAfter w:val="1"/>
          <w:wAfter w:w="9" w:type="dxa"/>
          <w:trHeight w:val="333"/>
          <w:jc w:val="center"/>
        </w:trPr>
        <w:tc>
          <w:tcPr>
            <w:tcW w:w="2431" w:type="dxa"/>
            <w:tcBorders>
              <w:top w:val="nil"/>
              <w:left w:val="nil"/>
              <w:bottom w:val="single" w:sz="4" w:space="0" w:color="auto"/>
              <w:right w:val="nil"/>
            </w:tcBorders>
            <w:noWrap/>
            <w:vAlign w:val="center"/>
            <w:hideMark/>
          </w:tcPr>
          <w:p w14:paraId="018BCD2F"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[N0] Nothing option</w:t>
            </w:r>
          </w:p>
        </w:tc>
        <w:tc>
          <w:tcPr>
            <w:tcW w:w="1242" w:type="dxa"/>
            <w:tcBorders>
              <w:top w:val="nil"/>
              <w:left w:val="nil"/>
              <w:bottom w:val="single" w:sz="4" w:space="0" w:color="auto"/>
              <w:right w:val="nil"/>
            </w:tcBorders>
            <w:noWrap/>
            <w:vAlign w:val="center"/>
            <w:hideMark/>
          </w:tcPr>
          <w:p w14:paraId="6B4B41DA" w14:textId="395CFF4E" w:rsidR="00171CB2" w:rsidRPr="00500F2F" w:rsidRDefault="00BA4539" w:rsidP="00BA4539">
            <w:pPr>
              <w:spacing w:line="276" w:lineRule="auto"/>
              <w:ind w:firstLine="0"/>
              <w:jc w:val="left"/>
              <w:rPr>
                <w:color w:val="000000"/>
                <w:sz w:val="20"/>
                <w:szCs w:val="20"/>
              </w:rPr>
            </w:pPr>
            <w:r>
              <w:rPr>
                <w:color w:val="000000"/>
                <w:sz w:val="20"/>
                <w:szCs w:val="20"/>
              </w:rPr>
              <w:t>1</w:t>
            </w:r>
            <w:r w:rsidR="00171CB2">
              <w:rPr>
                <w:color w:val="000000"/>
                <w:sz w:val="20"/>
                <w:szCs w:val="20"/>
              </w:rPr>
              <w:t>.</w:t>
            </w:r>
            <w:r>
              <w:rPr>
                <w:color w:val="000000"/>
                <w:sz w:val="20"/>
                <w:szCs w:val="20"/>
              </w:rPr>
              <w:t>090</w:t>
            </w:r>
            <w:r w:rsidR="00171CB2" w:rsidRPr="00500F2F">
              <w:rPr>
                <w:color w:val="000000"/>
                <w:sz w:val="20"/>
                <w:szCs w:val="20"/>
              </w:rPr>
              <w:t>***</w:t>
            </w:r>
          </w:p>
        </w:tc>
        <w:tc>
          <w:tcPr>
            <w:tcW w:w="1059" w:type="dxa"/>
            <w:gridSpan w:val="2"/>
            <w:tcBorders>
              <w:top w:val="nil"/>
              <w:left w:val="nil"/>
              <w:bottom w:val="single" w:sz="4" w:space="0" w:color="auto"/>
              <w:right w:val="nil"/>
            </w:tcBorders>
            <w:noWrap/>
            <w:vAlign w:val="center"/>
            <w:hideMark/>
          </w:tcPr>
          <w:p w14:paraId="412A2C1D" w14:textId="0B282607" w:rsidR="00171CB2" w:rsidRPr="00500F2F" w:rsidRDefault="00171CB2" w:rsidP="00691156">
            <w:pPr>
              <w:spacing w:line="276" w:lineRule="auto"/>
              <w:ind w:firstLine="0"/>
              <w:jc w:val="left"/>
              <w:rPr>
                <w:color w:val="000000"/>
                <w:sz w:val="20"/>
                <w:szCs w:val="20"/>
              </w:rPr>
            </w:pPr>
            <w:r w:rsidRPr="00500F2F">
              <w:rPr>
                <w:color w:val="000000"/>
                <w:sz w:val="20"/>
                <w:szCs w:val="20"/>
              </w:rPr>
              <w:t>0.</w:t>
            </w:r>
            <w:r w:rsidR="00BA4539">
              <w:rPr>
                <w:color w:val="000000"/>
                <w:sz w:val="20"/>
                <w:szCs w:val="20"/>
              </w:rPr>
              <w:t>177</w:t>
            </w:r>
          </w:p>
        </w:tc>
        <w:tc>
          <w:tcPr>
            <w:tcW w:w="1247" w:type="dxa"/>
            <w:gridSpan w:val="2"/>
            <w:tcBorders>
              <w:top w:val="nil"/>
              <w:left w:val="nil"/>
              <w:bottom w:val="single" w:sz="4" w:space="0" w:color="auto"/>
              <w:right w:val="nil"/>
            </w:tcBorders>
            <w:noWrap/>
            <w:vAlign w:val="center"/>
            <w:hideMark/>
          </w:tcPr>
          <w:p w14:paraId="09EB2EFA" w14:textId="3A20F703" w:rsidR="00171CB2" w:rsidRPr="00500F2F" w:rsidRDefault="00171CB2" w:rsidP="00691156">
            <w:pPr>
              <w:spacing w:line="276" w:lineRule="auto"/>
              <w:ind w:firstLine="0"/>
              <w:jc w:val="left"/>
              <w:rPr>
                <w:color w:val="000000"/>
                <w:sz w:val="20"/>
                <w:szCs w:val="20"/>
              </w:rPr>
            </w:pPr>
            <w:r>
              <w:rPr>
                <w:color w:val="000000"/>
                <w:sz w:val="20"/>
                <w:szCs w:val="20"/>
              </w:rPr>
              <w:t>0.092</w:t>
            </w:r>
            <w:r w:rsidRPr="00500F2F">
              <w:rPr>
                <w:color w:val="000000"/>
                <w:sz w:val="20"/>
                <w:szCs w:val="20"/>
              </w:rPr>
              <w:t>***</w:t>
            </w:r>
          </w:p>
        </w:tc>
        <w:tc>
          <w:tcPr>
            <w:tcW w:w="1067" w:type="dxa"/>
            <w:gridSpan w:val="2"/>
            <w:tcBorders>
              <w:top w:val="nil"/>
              <w:left w:val="nil"/>
              <w:bottom w:val="single" w:sz="4" w:space="0" w:color="auto"/>
              <w:right w:val="nil"/>
            </w:tcBorders>
            <w:noWrap/>
            <w:vAlign w:val="bottom"/>
            <w:hideMark/>
          </w:tcPr>
          <w:p w14:paraId="1E75E984" w14:textId="059B1475"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222</w:t>
            </w:r>
          </w:p>
        </w:tc>
      </w:tr>
      <w:tr w:rsidR="00691156" w:rsidRPr="00500F2F" w14:paraId="010C6441" w14:textId="77777777" w:rsidTr="000E4009">
        <w:trPr>
          <w:gridAfter w:val="1"/>
          <w:wAfter w:w="9" w:type="dxa"/>
          <w:trHeight w:val="70"/>
          <w:jc w:val="center"/>
        </w:trPr>
        <w:tc>
          <w:tcPr>
            <w:tcW w:w="2431" w:type="dxa"/>
            <w:tcBorders>
              <w:top w:val="single" w:sz="4" w:space="0" w:color="auto"/>
              <w:left w:val="nil"/>
              <w:bottom w:val="nil"/>
              <w:right w:val="nil"/>
            </w:tcBorders>
            <w:noWrap/>
            <w:vAlign w:val="bottom"/>
          </w:tcPr>
          <w:p w14:paraId="335C5CC2" w14:textId="77777777" w:rsidR="00691156" w:rsidRPr="00500F2F" w:rsidRDefault="00691156" w:rsidP="00691156">
            <w:pPr>
              <w:spacing w:line="276" w:lineRule="auto"/>
              <w:ind w:firstLine="0"/>
              <w:jc w:val="left"/>
              <w:rPr>
                <w:color w:val="000000"/>
                <w:sz w:val="20"/>
                <w:szCs w:val="20"/>
              </w:rPr>
            </w:pPr>
            <w:r w:rsidRPr="00500F2F">
              <w:rPr>
                <w:rFonts w:eastAsiaTheme="minorHAnsi"/>
                <w:i/>
                <w:sz w:val="20"/>
                <w:szCs w:val="20"/>
              </w:rPr>
              <w:t>Model summary</w:t>
            </w:r>
          </w:p>
        </w:tc>
        <w:tc>
          <w:tcPr>
            <w:tcW w:w="1242" w:type="dxa"/>
            <w:tcBorders>
              <w:top w:val="single" w:sz="4" w:space="0" w:color="auto"/>
              <w:left w:val="nil"/>
              <w:bottom w:val="nil"/>
              <w:right w:val="nil"/>
            </w:tcBorders>
            <w:noWrap/>
            <w:vAlign w:val="bottom"/>
          </w:tcPr>
          <w:p w14:paraId="795F3D6A" w14:textId="77777777" w:rsidR="00691156" w:rsidRPr="00500F2F" w:rsidRDefault="00691156" w:rsidP="00691156">
            <w:pPr>
              <w:spacing w:line="276" w:lineRule="auto"/>
              <w:ind w:firstLine="0"/>
              <w:jc w:val="left"/>
              <w:rPr>
                <w:color w:val="000000"/>
                <w:sz w:val="20"/>
                <w:szCs w:val="20"/>
              </w:rPr>
            </w:pPr>
          </w:p>
        </w:tc>
        <w:tc>
          <w:tcPr>
            <w:tcW w:w="1059" w:type="dxa"/>
            <w:gridSpan w:val="2"/>
            <w:tcBorders>
              <w:top w:val="single" w:sz="4" w:space="0" w:color="auto"/>
              <w:left w:val="nil"/>
              <w:bottom w:val="nil"/>
              <w:right w:val="nil"/>
            </w:tcBorders>
            <w:noWrap/>
            <w:vAlign w:val="bottom"/>
          </w:tcPr>
          <w:p w14:paraId="55C3FB86" w14:textId="77777777" w:rsidR="00691156" w:rsidRPr="00500F2F" w:rsidRDefault="00691156" w:rsidP="00691156">
            <w:pPr>
              <w:spacing w:line="276" w:lineRule="auto"/>
              <w:ind w:firstLine="0"/>
              <w:jc w:val="left"/>
              <w:rPr>
                <w:color w:val="000000"/>
                <w:sz w:val="20"/>
                <w:szCs w:val="20"/>
              </w:rPr>
            </w:pPr>
          </w:p>
        </w:tc>
        <w:tc>
          <w:tcPr>
            <w:tcW w:w="1247" w:type="dxa"/>
            <w:gridSpan w:val="2"/>
            <w:tcBorders>
              <w:top w:val="single" w:sz="4" w:space="0" w:color="auto"/>
              <w:left w:val="nil"/>
              <w:bottom w:val="nil"/>
              <w:right w:val="nil"/>
            </w:tcBorders>
            <w:noWrap/>
            <w:vAlign w:val="center"/>
          </w:tcPr>
          <w:p w14:paraId="5A9532CC" w14:textId="77777777" w:rsidR="00691156" w:rsidRPr="00500F2F" w:rsidRDefault="00691156" w:rsidP="00691156">
            <w:pPr>
              <w:spacing w:line="276" w:lineRule="auto"/>
              <w:ind w:firstLine="0"/>
              <w:jc w:val="left"/>
              <w:rPr>
                <w:color w:val="000000"/>
                <w:sz w:val="20"/>
                <w:szCs w:val="20"/>
              </w:rPr>
            </w:pPr>
          </w:p>
        </w:tc>
        <w:tc>
          <w:tcPr>
            <w:tcW w:w="1067" w:type="dxa"/>
            <w:gridSpan w:val="2"/>
            <w:tcBorders>
              <w:top w:val="single" w:sz="4" w:space="0" w:color="auto"/>
              <w:left w:val="nil"/>
              <w:right w:val="nil"/>
            </w:tcBorders>
            <w:noWrap/>
            <w:vAlign w:val="bottom"/>
          </w:tcPr>
          <w:p w14:paraId="28CAA443" w14:textId="77777777" w:rsidR="00691156" w:rsidRPr="00500F2F" w:rsidRDefault="00691156" w:rsidP="00691156">
            <w:pPr>
              <w:spacing w:line="276" w:lineRule="auto"/>
              <w:ind w:firstLine="0"/>
              <w:jc w:val="left"/>
              <w:rPr>
                <w:color w:val="000000"/>
                <w:sz w:val="20"/>
                <w:szCs w:val="20"/>
              </w:rPr>
            </w:pPr>
          </w:p>
        </w:tc>
      </w:tr>
      <w:tr w:rsidR="00691156" w:rsidRPr="00500F2F" w14:paraId="14A26AAE" w14:textId="77777777" w:rsidTr="000E4009">
        <w:trPr>
          <w:gridAfter w:val="1"/>
          <w:wAfter w:w="9" w:type="dxa"/>
          <w:trHeight w:val="333"/>
          <w:jc w:val="center"/>
        </w:trPr>
        <w:tc>
          <w:tcPr>
            <w:tcW w:w="2431" w:type="dxa"/>
            <w:noWrap/>
            <w:vAlign w:val="center"/>
          </w:tcPr>
          <w:p w14:paraId="536EB0C8" w14:textId="77777777" w:rsidR="00691156" w:rsidRPr="00500F2F" w:rsidRDefault="00691156" w:rsidP="00691156">
            <w:pPr>
              <w:spacing w:line="276" w:lineRule="auto"/>
              <w:ind w:firstLine="0"/>
              <w:jc w:val="left"/>
              <w:rPr>
                <w:color w:val="000000"/>
                <w:sz w:val="20"/>
                <w:szCs w:val="20"/>
              </w:rPr>
            </w:pPr>
            <w:r w:rsidRPr="00500F2F">
              <w:rPr>
                <w:color w:val="000000"/>
                <w:sz w:val="20"/>
                <w:szCs w:val="20"/>
              </w:rPr>
              <w:t>No of observations</w:t>
            </w:r>
          </w:p>
        </w:tc>
        <w:tc>
          <w:tcPr>
            <w:tcW w:w="1242" w:type="dxa"/>
            <w:noWrap/>
            <w:vAlign w:val="center"/>
          </w:tcPr>
          <w:p w14:paraId="5880D813" w14:textId="77777777" w:rsidR="00691156" w:rsidRPr="00500F2F" w:rsidRDefault="00691156" w:rsidP="00691156">
            <w:pPr>
              <w:spacing w:line="276" w:lineRule="auto"/>
              <w:ind w:firstLine="0"/>
              <w:jc w:val="left"/>
              <w:rPr>
                <w:color w:val="000000"/>
                <w:sz w:val="20"/>
                <w:szCs w:val="20"/>
              </w:rPr>
            </w:pPr>
            <w:r w:rsidRPr="00500F2F">
              <w:rPr>
                <w:color w:val="000000"/>
                <w:sz w:val="20"/>
                <w:szCs w:val="20"/>
              </w:rPr>
              <w:t>46</w:t>
            </w:r>
            <w:r>
              <w:rPr>
                <w:color w:val="000000"/>
                <w:sz w:val="20"/>
                <w:szCs w:val="20"/>
              </w:rPr>
              <w:t>4</w:t>
            </w:r>
          </w:p>
        </w:tc>
        <w:tc>
          <w:tcPr>
            <w:tcW w:w="1059" w:type="dxa"/>
            <w:gridSpan w:val="2"/>
            <w:noWrap/>
            <w:vAlign w:val="center"/>
          </w:tcPr>
          <w:p w14:paraId="61EE3A06" w14:textId="77777777" w:rsidR="00691156" w:rsidRPr="00500F2F" w:rsidRDefault="00691156" w:rsidP="00691156">
            <w:pPr>
              <w:spacing w:line="276" w:lineRule="auto"/>
              <w:ind w:firstLine="0"/>
              <w:jc w:val="left"/>
              <w:rPr>
                <w:color w:val="000000"/>
                <w:sz w:val="20"/>
                <w:szCs w:val="20"/>
              </w:rPr>
            </w:pPr>
          </w:p>
        </w:tc>
        <w:tc>
          <w:tcPr>
            <w:tcW w:w="1247" w:type="dxa"/>
            <w:gridSpan w:val="2"/>
            <w:noWrap/>
            <w:vAlign w:val="center"/>
          </w:tcPr>
          <w:p w14:paraId="0B34F251" w14:textId="77777777" w:rsidR="00691156" w:rsidRPr="00500F2F" w:rsidRDefault="00691156" w:rsidP="00691156">
            <w:pPr>
              <w:spacing w:line="276" w:lineRule="auto"/>
              <w:ind w:firstLine="0"/>
              <w:jc w:val="left"/>
              <w:rPr>
                <w:color w:val="000000"/>
                <w:sz w:val="20"/>
                <w:szCs w:val="20"/>
              </w:rPr>
            </w:pPr>
            <w:r w:rsidRPr="00500F2F">
              <w:rPr>
                <w:color w:val="000000"/>
                <w:sz w:val="20"/>
                <w:szCs w:val="20"/>
              </w:rPr>
              <w:t xml:space="preserve">  324</w:t>
            </w:r>
          </w:p>
        </w:tc>
        <w:tc>
          <w:tcPr>
            <w:tcW w:w="1067" w:type="dxa"/>
            <w:gridSpan w:val="2"/>
            <w:noWrap/>
            <w:vAlign w:val="center"/>
          </w:tcPr>
          <w:p w14:paraId="0940C3C1" w14:textId="77777777" w:rsidR="00691156" w:rsidRPr="00500F2F" w:rsidRDefault="00691156" w:rsidP="00691156">
            <w:pPr>
              <w:spacing w:line="276" w:lineRule="auto"/>
              <w:ind w:firstLine="0"/>
              <w:jc w:val="left"/>
              <w:rPr>
                <w:color w:val="000000"/>
                <w:sz w:val="20"/>
                <w:szCs w:val="20"/>
              </w:rPr>
            </w:pPr>
          </w:p>
        </w:tc>
      </w:tr>
      <w:tr w:rsidR="00691156" w:rsidRPr="00500F2F" w14:paraId="7B35B3FB" w14:textId="77777777" w:rsidTr="000E4009">
        <w:trPr>
          <w:trHeight w:val="333"/>
          <w:jc w:val="center"/>
        </w:trPr>
        <w:tc>
          <w:tcPr>
            <w:tcW w:w="2431" w:type="dxa"/>
            <w:noWrap/>
            <w:vAlign w:val="center"/>
            <w:hideMark/>
          </w:tcPr>
          <w:p w14:paraId="35E34517" w14:textId="77777777" w:rsidR="00691156" w:rsidRPr="00500F2F" w:rsidRDefault="00691156" w:rsidP="00691156">
            <w:pPr>
              <w:spacing w:line="276" w:lineRule="auto"/>
              <w:ind w:firstLine="0"/>
              <w:rPr>
                <w:rFonts w:eastAsiaTheme="minorHAnsi"/>
                <w:i/>
                <w:sz w:val="20"/>
                <w:szCs w:val="20"/>
              </w:rPr>
            </w:pPr>
            <w:r w:rsidRPr="00500F2F">
              <w:rPr>
                <w:color w:val="000000"/>
                <w:sz w:val="20"/>
                <w:szCs w:val="20"/>
              </w:rPr>
              <w:t>Log likelihood</w:t>
            </w:r>
          </w:p>
        </w:tc>
        <w:tc>
          <w:tcPr>
            <w:tcW w:w="1242" w:type="dxa"/>
            <w:noWrap/>
            <w:vAlign w:val="center"/>
            <w:hideMark/>
          </w:tcPr>
          <w:p w14:paraId="6ADE5FD1" w14:textId="29DAD446" w:rsidR="00691156" w:rsidRPr="00500F2F" w:rsidRDefault="00691156" w:rsidP="00BA4539">
            <w:pPr>
              <w:spacing w:line="276" w:lineRule="auto"/>
              <w:ind w:firstLine="0"/>
              <w:rPr>
                <w:rFonts w:eastAsiaTheme="minorHAnsi"/>
                <w:sz w:val="20"/>
                <w:szCs w:val="20"/>
              </w:rPr>
            </w:pPr>
            <w:r w:rsidRPr="00500F2F">
              <w:rPr>
                <w:color w:val="000000"/>
                <w:sz w:val="20"/>
                <w:szCs w:val="20"/>
              </w:rPr>
              <w:t>-</w:t>
            </w:r>
            <w:r w:rsidR="00BA4539">
              <w:rPr>
                <w:color w:val="000000"/>
                <w:sz w:val="20"/>
                <w:szCs w:val="20"/>
              </w:rPr>
              <w:t>405.252</w:t>
            </w:r>
          </w:p>
        </w:tc>
        <w:tc>
          <w:tcPr>
            <w:tcW w:w="839" w:type="dxa"/>
            <w:noWrap/>
            <w:vAlign w:val="center"/>
            <w:hideMark/>
          </w:tcPr>
          <w:p w14:paraId="700EB44F" w14:textId="77777777" w:rsidR="00691156" w:rsidRPr="00500F2F" w:rsidRDefault="00691156" w:rsidP="00691156">
            <w:pPr>
              <w:spacing w:line="276" w:lineRule="auto"/>
              <w:ind w:firstLine="0"/>
              <w:rPr>
                <w:rFonts w:eastAsiaTheme="minorHAnsi"/>
                <w:sz w:val="20"/>
                <w:szCs w:val="20"/>
              </w:rPr>
            </w:pPr>
          </w:p>
        </w:tc>
        <w:tc>
          <w:tcPr>
            <w:tcW w:w="290" w:type="dxa"/>
            <w:gridSpan w:val="2"/>
            <w:noWrap/>
            <w:vAlign w:val="center"/>
            <w:hideMark/>
          </w:tcPr>
          <w:p w14:paraId="7F281D60" w14:textId="77777777" w:rsidR="00691156" w:rsidRPr="00500F2F" w:rsidRDefault="00691156" w:rsidP="00691156">
            <w:pPr>
              <w:spacing w:line="276" w:lineRule="auto"/>
              <w:ind w:firstLine="0"/>
              <w:rPr>
                <w:rFonts w:eastAsiaTheme="minorHAnsi"/>
                <w:sz w:val="20"/>
                <w:szCs w:val="20"/>
              </w:rPr>
            </w:pPr>
          </w:p>
        </w:tc>
        <w:tc>
          <w:tcPr>
            <w:tcW w:w="1925" w:type="dxa"/>
            <w:gridSpan w:val="2"/>
            <w:noWrap/>
            <w:vAlign w:val="center"/>
            <w:hideMark/>
          </w:tcPr>
          <w:p w14:paraId="40FBF49F" w14:textId="397AD30B" w:rsidR="00691156" w:rsidRPr="00500F2F" w:rsidRDefault="00691156" w:rsidP="00171CB2">
            <w:pPr>
              <w:spacing w:line="276" w:lineRule="auto"/>
              <w:ind w:firstLine="0"/>
              <w:jc w:val="left"/>
              <w:rPr>
                <w:rFonts w:eastAsiaTheme="minorHAnsi"/>
                <w:sz w:val="20"/>
                <w:szCs w:val="20"/>
              </w:rPr>
            </w:pPr>
            <w:r w:rsidRPr="00500F2F">
              <w:rPr>
                <w:color w:val="000000"/>
                <w:sz w:val="20"/>
                <w:szCs w:val="20"/>
              </w:rPr>
              <w:t>-</w:t>
            </w:r>
            <w:r w:rsidR="00171CB2">
              <w:rPr>
                <w:color w:val="000000"/>
                <w:sz w:val="20"/>
                <w:szCs w:val="20"/>
              </w:rPr>
              <w:t>271.767</w:t>
            </w:r>
          </w:p>
        </w:tc>
        <w:tc>
          <w:tcPr>
            <w:tcW w:w="328" w:type="dxa"/>
            <w:gridSpan w:val="2"/>
            <w:tcBorders>
              <w:left w:val="nil"/>
              <w:bottom w:val="nil"/>
              <w:right w:val="nil"/>
            </w:tcBorders>
            <w:noWrap/>
            <w:vAlign w:val="bottom"/>
            <w:hideMark/>
          </w:tcPr>
          <w:p w14:paraId="1CE43E46" w14:textId="77777777" w:rsidR="00691156" w:rsidRPr="00500F2F" w:rsidRDefault="00691156" w:rsidP="00691156">
            <w:pPr>
              <w:spacing w:line="276" w:lineRule="auto"/>
              <w:ind w:firstLine="0"/>
              <w:jc w:val="left"/>
              <w:rPr>
                <w:rFonts w:eastAsiaTheme="minorHAnsi"/>
                <w:sz w:val="20"/>
                <w:szCs w:val="20"/>
              </w:rPr>
            </w:pPr>
          </w:p>
        </w:tc>
      </w:tr>
      <w:tr w:rsidR="00691156" w:rsidRPr="00500F2F" w14:paraId="6177A4CE" w14:textId="77777777" w:rsidTr="000E4009">
        <w:trPr>
          <w:trHeight w:val="333"/>
          <w:jc w:val="center"/>
        </w:trPr>
        <w:tc>
          <w:tcPr>
            <w:tcW w:w="2431" w:type="dxa"/>
            <w:tcBorders>
              <w:top w:val="nil"/>
              <w:left w:val="nil"/>
              <w:bottom w:val="single" w:sz="4" w:space="0" w:color="auto"/>
              <w:right w:val="nil"/>
            </w:tcBorders>
            <w:noWrap/>
            <w:vAlign w:val="center"/>
            <w:hideMark/>
          </w:tcPr>
          <w:p w14:paraId="472A8666" w14:textId="13290595" w:rsidR="00691156" w:rsidRPr="00500F2F" w:rsidRDefault="00691156" w:rsidP="00691156">
            <w:pPr>
              <w:spacing w:line="276" w:lineRule="auto"/>
              <w:ind w:firstLine="0"/>
              <w:rPr>
                <w:color w:val="000000"/>
                <w:sz w:val="20"/>
                <w:szCs w:val="20"/>
              </w:rPr>
            </w:pPr>
            <w:r w:rsidRPr="00500F2F">
              <w:rPr>
                <w:color w:val="000000"/>
                <w:sz w:val="20"/>
                <w:szCs w:val="20"/>
              </w:rPr>
              <w:t>R</w:t>
            </w:r>
            <w:r w:rsidRPr="00500F2F">
              <w:rPr>
                <w:color w:val="000000"/>
                <w:sz w:val="20"/>
                <w:szCs w:val="20"/>
                <w:vertAlign w:val="superscript"/>
              </w:rPr>
              <w:t>2</w:t>
            </w:r>
          </w:p>
        </w:tc>
        <w:tc>
          <w:tcPr>
            <w:tcW w:w="1242" w:type="dxa"/>
            <w:tcBorders>
              <w:top w:val="nil"/>
              <w:left w:val="nil"/>
              <w:bottom w:val="single" w:sz="4" w:space="0" w:color="auto"/>
              <w:right w:val="nil"/>
            </w:tcBorders>
            <w:noWrap/>
            <w:vAlign w:val="center"/>
            <w:hideMark/>
          </w:tcPr>
          <w:p w14:paraId="4572D6AA" w14:textId="728E501C" w:rsidR="00691156" w:rsidRPr="00500F2F" w:rsidRDefault="00691156"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193</w:t>
            </w:r>
          </w:p>
        </w:tc>
        <w:tc>
          <w:tcPr>
            <w:tcW w:w="839" w:type="dxa"/>
            <w:tcBorders>
              <w:top w:val="nil"/>
              <w:left w:val="nil"/>
              <w:bottom w:val="single" w:sz="4" w:space="0" w:color="auto"/>
              <w:right w:val="nil"/>
            </w:tcBorders>
            <w:noWrap/>
            <w:vAlign w:val="center"/>
            <w:hideMark/>
          </w:tcPr>
          <w:p w14:paraId="61A208E7" w14:textId="77777777" w:rsidR="00691156" w:rsidRPr="00500F2F" w:rsidRDefault="00691156" w:rsidP="00691156">
            <w:pPr>
              <w:spacing w:line="276" w:lineRule="auto"/>
              <w:ind w:firstLine="0"/>
              <w:rPr>
                <w:rFonts w:eastAsiaTheme="minorHAnsi"/>
                <w:sz w:val="20"/>
                <w:szCs w:val="20"/>
              </w:rPr>
            </w:pPr>
            <w:r w:rsidRPr="00500F2F">
              <w:rPr>
                <w:color w:val="000000"/>
                <w:sz w:val="20"/>
                <w:szCs w:val="20"/>
              </w:rPr>
              <w:t> </w:t>
            </w:r>
          </w:p>
        </w:tc>
        <w:tc>
          <w:tcPr>
            <w:tcW w:w="290" w:type="dxa"/>
            <w:gridSpan w:val="2"/>
            <w:tcBorders>
              <w:top w:val="nil"/>
              <w:left w:val="nil"/>
              <w:bottom w:val="single" w:sz="4" w:space="0" w:color="auto"/>
              <w:right w:val="nil"/>
            </w:tcBorders>
            <w:noWrap/>
            <w:vAlign w:val="center"/>
            <w:hideMark/>
          </w:tcPr>
          <w:p w14:paraId="203C7B42" w14:textId="77777777" w:rsidR="00691156" w:rsidRPr="00500F2F" w:rsidRDefault="00691156" w:rsidP="00691156">
            <w:pPr>
              <w:spacing w:line="276" w:lineRule="auto"/>
              <w:ind w:firstLine="0"/>
              <w:rPr>
                <w:rFonts w:eastAsiaTheme="minorHAnsi"/>
                <w:sz w:val="20"/>
                <w:szCs w:val="20"/>
              </w:rPr>
            </w:pPr>
            <w:r w:rsidRPr="00500F2F">
              <w:rPr>
                <w:color w:val="000000"/>
                <w:sz w:val="20"/>
                <w:szCs w:val="20"/>
              </w:rPr>
              <w:t> </w:t>
            </w:r>
          </w:p>
        </w:tc>
        <w:tc>
          <w:tcPr>
            <w:tcW w:w="1925" w:type="dxa"/>
            <w:gridSpan w:val="2"/>
            <w:tcBorders>
              <w:top w:val="nil"/>
              <w:left w:val="nil"/>
              <w:bottom w:val="single" w:sz="4" w:space="0" w:color="auto"/>
              <w:right w:val="nil"/>
            </w:tcBorders>
            <w:noWrap/>
            <w:vAlign w:val="center"/>
            <w:hideMark/>
          </w:tcPr>
          <w:p w14:paraId="4B5157AF" w14:textId="2DD3030E" w:rsidR="00691156" w:rsidRPr="00500F2F" w:rsidRDefault="00691156" w:rsidP="00171CB2">
            <w:pPr>
              <w:spacing w:line="276" w:lineRule="auto"/>
              <w:ind w:firstLine="0"/>
              <w:rPr>
                <w:color w:val="000000"/>
                <w:sz w:val="20"/>
                <w:szCs w:val="20"/>
              </w:rPr>
            </w:pPr>
            <w:r w:rsidRPr="00500F2F">
              <w:rPr>
                <w:color w:val="000000"/>
                <w:sz w:val="20"/>
                <w:szCs w:val="20"/>
              </w:rPr>
              <w:t>0.</w:t>
            </w:r>
            <w:r w:rsidR="00171CB2">
              <w:rPr>
                <w:color w:val="000000"/>
                <w:sz w:val="20"/>
                <w:szCs w:val="20"/>
              </w:rPr>
              <w:t>217</w:t>
            </w:r>
          </w:p>
        </w:tc>
        <w:tc>
          <w:tcPr>
            <w:tcW w:w="328" w:type="dxa"/>
            <w:gridSpan w:val="2"/>
            <w:tcBorders>
              <w:bottom w:val="single" w:sz="4" w:space="0" w:color="auto"/>
            </w:tcBorders>
            <w:noWrap/>
            <w:vAlign w:val="center"/>
            <w:hideMark/>
          </w:tcPr>
          <w:p w14:paraId="0A9DC412" w14:textId="77777777" w:rsidR="00691156" w:rsidRPr="00500F2F" w:rsidRDefault="00691156" w:rsidP="00691156">
            <w:pPr>
              <w:spacing w:line="276" w:lineRule="auto"/>
              <w:ind w:firstLine="0"/>
              <w:rPr>
                <w:rFonts w:eastAsiaTheme="minorHAnsi"/>
                <w:sz w:val="20"/>
                <w:szCs w:val="20"/>
              </w:rPr>
            </w:pPr>
          </w:p>
        </w:tc>
      </w:tr>
      <w:tr w:rsidR="00691156" w:rsidRPr="00500F2F" w14:paraId="2A0F7AE1" w14:textId="77777777" w:rsidTr="000E4009">
        <w:trPr>
          <w:trHeight w:val="333"/>
          <w:jc w:val="center"/>
        </w:trPr>
        <w:tc>
          <w:tcPr>
            <w:tcW w:w="6727" w:type="dxa"/>
            <w:gridSpan w:val="7"/>
            <w:noWrap/>
            <w:vAlign w:val="center"/>
            <w:hideMark/>
          </w:tcPr>
          <w:p w14:paraId="45FA4A81" w14:textId="77777777" w:rsidR="00691156" w:rsidRPr="00500F2F" w:rsidRDefault="00691156" w:rsidP="00691156">
            <w:pPr>
              <w:spacing w:line="276" w:lineRule="auto"/>
              <w:ind w:firstLine="0"/>
              <w:rPr>
                <w:color w:val="000000"/>
                <w:sz w:val="20"/>
                <w:szCs w:val="20"/>
              </w:rPr>
            </w:pPr>
            <w:r w:rsidRPr="00500F2F">
              <w:rPr>
                <w:color w:val="000000"/>
                <w:sz w:val="20"/>
                <w:szCs w:val="20"/>
              </w:rPr>
              <w:t xml:space="preserve">Note: ***; ** indicates significance at 1% and 5% respectively.  </w:t>
            </w:r>
            <w:r>
              <w:rPr>
                <w:color w:val="000000"/>
                <w:sz w:val="20"/>
                <w:szCs w:val="20"/>
              </w:rPr>
              <w:t>SE=standard error</w:t>
            </w:r>
          </w:p>
        </w:tc>
        <w:tc>
          <w:tcPr>
            <w:tcW w:w="328" w:type="dxa"/>
            <w:gridSpan w:val="2"/>
            <w:tcBorders>
              <w:top w:val="single" w:sz="4" w:space="0" w:color="auto"/>
            </w:tcBorders>
            <w:noWrap/>
            <w:vAlign w:val="center"/>
            <w:hideMark/>
          </w:tcPr>
          <w:p w14:paraId="2E08FE45" w14:textId="77777777" w:rsidR="00691156" w:rsidRPr="00500F2F" w:rsidRDefault="00691156" w:rsidP="00691156">
            <w:pPr>
              <w:spacing w:line="276" w:lineRule="auto"/>
              <w:ind w:firstLine="0"/>
              <w:rPr>
                <w:rFonts w:eastAsiaTheme="minorHAnsi"/>
                <w:sz w:val="20"/>
                <w:szCs w:val="20"/>
              </w:rPr>
            </w:pPr>
          </w:p>
        </w:tc>
      </w:tr>
    </w:tbl>
    <w:p w14:paraId="4FFECBC0" w14:textId="77777777" w:rsidR="00C266C5" w:rsidRDefault="00C266C5" w:rsidP="005878F4"/>
    <w:p w14:paraId="1D2B7766" w14:textId="77777777" w:rsidR="00D81C6D" w:rsidRPr="005669B9" w:rsidRDefault="00D81C6D" w:rsidP="005878F4"/>
    <w:sectPr w:rsidR="00D81C6D" w:rsidRPr="005669B9" w:rsidSect="001258DC">
      <w:footerReference w:type="even" r:id="rId16"/>
      <w:footerReference w:type="default" r:id="rId17"/>
      <w:pgSz w:w="11906" w:h="16838" w:code="9"/>
      <w:pgMar w:top="1440" w:right="1440" w:bottom="1440" w:left="1440" w:header="1701" w:footer="1701" w:gutter="0"/>
      <w:lnNumType w:countBy="1" w:restart="continuous"/>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0" w:author="MORAN Dominic" w:date="2018-07-24T15:54:00Z" w:initials="MD">
    <w:p w14:paraId="264DAEAA" w14:textId="13D0ED52" w:rsidR="00FF4CFD" w:rsidRDefault="00FF4CFD">
      <w:pPr>
        <w:pStyle w:val="CommentText"/>
      </w:pPr>
      <w:r>
        <w:rPr>
          <w:rStyle w:val="CommentReference"/>
        </w:rPr>
        <w:annotationRef/>
      </w:r>
      <w:r>
        <w:t>Is this under current rules? Might be worth saying so</w:t>
      </w:r>
    </w:p>
  </w:comment>
  <w:comment w:id="11" w:author="MORAN Dominic" w:date="2018-07-24T15:54:00Z" w:initials="MD">
    <w:p w14:paraId="4B68D937" w14:textId="6D76126A" w:rsidR="00FF4CFD" w:rsidRDefault="00FF4CFD">
      <w:pPr>
        <w:pStyle w:val="CommentText"/>
      </w:pPr>
      <w:r>
        <w:rPr>
          <w:rStyle w:val="CommentReference"/>
        </w:rPr>
        <w:annotationRef/>
      </w:r>
      <w:r>
        <w:t xml:space="preserve">I think you need to get rid of the superscript and just say per year </w:t>
      </w:r>
    </w:p>
  </w:comment>
  <w:comment w:id="17" w:author="MORAN Dominic" w:date="2018-07-24T15:54:00Z" w:initials="MD">
    <w:p w14:paraId="45FCD521" w14:textId="6DF63B24" w:rsidR="00FF4CFD" w:rsidRDefault="00FF4CFD">
      <w:pPr>
        <w:pStyle w:val="CommentText"/>
      </w:pPr>
      <w:r>
        <w:rPr>
          <w:rStyle w:val="CommentReference"/>
        </w:rPr>
        <w:annotationRef/>
      </w:r>
      <w:proofErr w:type="gramStart"/>
      <w:r>
        <w:t>Where ?</w:t>
      </w:r>
      <w:proofErr w:type="gramEnd"/>
      <w:r>
        <w:t xml:space="preserve"> </w:t>
      </w:r>
      <w:proofErr w:type="gramStart"/>
      <w:r>
        <w:t>in</w:t>
      </w:r>
      <w:proofErr w:type="gramEnd"/>
      <w:r>
        <w:t xml:space="preserve"> Romania - </w:t>
      </w:r>
    </w:p>
  </w:comment>
  <w:comment w:id="18" w:author="MORAN Dominic" w:date="2018-07-24T15:54:00Z" w:initials="MD">
    <w:p w14:paraId="06748D05" w14:textId="0A97315A" w:rsidR="00FF4CFD" w:rsidRDefault="00FF4CFD">
      <w:pPr>
        <w:pStyle w:val="CommentText"/>
      </w:pPr>
      <w:r>
        <w:rPr>
          <w:rStyle w:val="CommentReference"/>
        </w:rPr>
        <w:annotationRef/>
      </w:r>
      <w:r>
        <w:t xml:space="preserve">What does this </w:t>
      </w:r>
      <w:proofErr w:type="gramStart"/>
      <w:r>
        <w:t>mean ?</w:t>
      </w:r>
      <w:proofErr w:type="gramEnd"/>
      <w:r>
        <w:t xml:space="preserve"> Is it stated </w:t>
      </w:r>
      <w:proofErr w:type="gramStart"/>
      <w:r>
        <w:t>intentions ?</w:t>
      </w:r>
      <w:proofErr w:type="gramEnd"/>
      <w:r>
        <w:t xml:space="preserve"> </w:t>
      </w:r>
    </w:p>
  </w:comment>
  <w:comment w:id="31" w:author="MORAN Dominic" w:date="2018-07-24T15:54:00Z" w:initials="MD">
    <w:p w14:paraId="197E4BE0" w14:textId="7A3FF98F" w:rsidR="00FF4CFD" w:rsidRDefault="00FF4CFD">
      <w:pPr>
        <w:pStyle w:val="CommentText"/>
      </w:pPr>
      <w:r>
        <w:rPr>
          <w:rStyle w:val="CommentReference"/>
        </w:rPr>
        <w:annotationRef/>
      </w:r>
      <w:r>
        <w:t xml:space="preserve">What is this or how is it </w:t>
      </w:r>
      <w:proofErr w:type="gramStart"/>
      <w:r>
        <w:t>measured ?</w:t>
      </w:r>
      <w:proofErr w:type="gramEnd"/>
      <w:r>
        <w:t xml:space="preserve"> </w:t>
      </w:r>
    </w:p>
  </w:comment>
  <w:comment w:id="46" w:author="MORAN Dominic" w:date="2018-07-24T15:54:00Z" w:initials="MD">
    <w:p w14:paraId="0D26A0A1" w14:textId="62ED676C" w:rsidR="00FF4CFD" w:rsidRDefault="00FF4CFD">
      <w:pPr>
        <w:pStyle w:val="CommentText"/>
      </w:pPr>
      <w:r>
        <w:rPr>
          <w:rStyle w:val="CommentReference"/>
        </w:rPr>
        <w:annotationRef/>
      </w:r>
      <w:r>
        <w:t xml:space="preserve">Is it spatially explicit?  I think you might mean farm specific or maybe just </w:t>
      </w:r>
      <w:proofErr w:type="gramStart"/>
      <w:r>
        <w:t>targeted ?</w:t>
      </w:r>
      <w:proofErr w:type="gramEnd"/>
      <w:r>
        <w:t xml:space="preserve">  </w:t>
      </w:r>
    </w:p>
  </w:comment>
  <w:comment w:id="116" w:author="MORAN Dominic" w:date="2018-07-24T15:54:00Z" w:initials="MD">
    <w:p w14:paraId="4380015B" w14:textId="5932FF6F" w:rsidR="00FF4CFD" w:rsidRDefault="00FF4CFD">
      <w:pPr>
        <w:pStyle w:val="CommentText"/>
      </w:pPr>
      <w:r>
        <w:rPr>
          <w:rStyle w:val="CommentReference"/>
        </w:rPr>
        <w:annotationRef/>
      </w:r>
      <w:r>
        <w:t xml:space="preserve">Is it low – we should know </w:t>
      </w:r>
      <w:proofErr w:type="gramStart"/>
      <w:r>
        <w:t>by  now</w:t>
      </w:r>
      <w:proofErr w:type="gramEnd"/>
      <w:r>
        <w:t xml:space="preserve">? </w:t>
      </w:r>
    </w:p>
  </w:comment>
  <w:comment w:id="117" w:author="Warwick Wainwright" w:date="2018-07-24T15:54:00Z" w:initials="WW">
    <w:p w14:paraId="67FB4D06" w14:textId="64EC50CA" w:rsidR="00FF4CFD" w:rsidRDefault="00FF4CFD">
      <w:pPr>
        <w:pStyle w:val="CommentText"/>
      </w:pPr>
      <w:r>
        <w:rPr>
          <w:rStyle w:val="CommentReference"/>
        </w:rPr>
        <w:annotationRef/>
      </w:r>
      <w:r>
        <w:t>Nothing published yet.</w:t>
      </w:r>
    </w:p>
  </w:comment>
  <w:comment w:id="197" w:author="Warwick Wainwright" w:date="2018-07-24T15:54:00Z" w:initials="WW">
    <w:p w14:paraId="5966463D" w14:textId="3E286723" w:rsidR="00FF4CFD" w:rsidRDefault="00FF4CFD">
      <w:pPr>
        <w:pStyle w:val="CommentText"/>
      </w:pPr>
      <w:r>
        <w:rPr>
          <w:rStyle w:val="CommentReference"/>
        </w:rPr>
        <w:annotationRef/>
      </w:r>
      <w:r>
        <w:t xml:space="preserve">This should be the same throughout. </w:t>
      </w:r>
    </w:p>
  </w:comment>
  <w:comment w:id="265" w:author="MORAN Dominic" w:date="2018-07-24T15:54:00Z" w:initials="MD">
    <w:p w14:paraId="455AE05F" w14:textId="49EEE261" w:rsidR="00FF4CFD" w:rsidRDefault="00FF4CFD">
      <w:pPr>
        <w:pStyle w:val="CommentText"/>
      </w:pPr>
      <w:r>
        <w:rPr>
          <w:rStyle w:val="CommentReference"/>
        </w:rPr>
        <w:annotationRef/>
      </w:r>
      <w:r>
        <w:t xml:space="preserve">Either her or later you need to rudimentary sentence on what you are </w:t>
      </w:r>
      <w:proofErr w:type="gramStart"/>
      <w:r>
        <w:t>modelling  -</w:t>
      </w:r>
      <w:proofErr w:type="gramEnd"/>
      <w:r>
        <w:t xml:space="preserve"> </w:t>
      </w:r>
      <w:proofErr w:type="spellStart"/>
      <w:r>
        <w:t>ie</w:t>
      </w:r>
      <w:proofErr w:type="spellEnd"/>
      <w:r>
        <w:t xml:space="preserve"> using explanatory viable to explain choices over hypothetical contract forms</w:t>
      </w:r>
    </w:p>
  </w:comment>
  <w:comment w:id="821" w:author="MORAN Dominic" w:date="2018-07-24T15:54:00Z" w:initials="MD">
    <w:p w14:paraId="122EECC5" w14:textId="1EA43E11" w:rsidR="00FF4CFD" w:rsidRDefault="00FF4CFD">
      <w:pPr>
        <w:pStyle w:val="CommentText"/>
      </w:pPr>
      <w:r>
        <w:rPr>
          <w:rStyle w:val="CommentReference"/>
        </w:rPr>
        <w:annotationRef/>
      </w:r>
      <w:r>
        <w:t xml:space="preserve">Either here or where you outlined the econometric specification previously you need an introductory sentence to say what these models are for and what they will explain  i.e. the models will explain the hypothetical contract choices made by respondents (dependent variable) with information on attributes and respondent/farm characteristics being used as explanatory variables?  - looking back at section 2.5, and Annex </w:t>
      </w:r>
      <w:proofErr w:type="gramStart"/>
      <w:r>
        <w:t>2  this</w:t>
      </w:r>
      <w:proofErr w:type="gramEnd"/>
      <w:r>
        <w:t xml:space="preserve"> is still unclear to readers unfamiliar with this </w:t>
      </w:r>
    </w:p>
  </w:comment>
  <w:comment w:id="822" w:author="MORAN Dominic" w:date="2018-07-24T15:54:00Z" w:initials="MD">
    <w:p w14:paraId="70EFA5C8" w14:textId="1F4875D6" w:rsidR="00FF4CFD" w:rsidRDefault="00FF4CFD">
      <w:pPr>
        <w:pStyle w:val="CommentText"/>
      </w:pPr>
      <w:r>
        <w:rPr>
          <w:rStyle w:val="CommentReference"/>
        </w:rPr>
        <w:annotationRef/>
      </w:r>
      <w:r>
        <w:t xml:space="preserve">To explain what – see my previous comment </w:t>
      </w:r>
    </w:p>
  </w:comment>
  <w:comment w:id="824" w:author="MORAN Dominic" w:date="2018-07-24T15:54:00Z" w:initials="MD">
    <w:p w14:paraId="2E4EF83A" w14:textId="428A35AF" w:rsidR="00FF4CFD" w:rsidRDefault="00FF4CFD">
      <w:pPr>
        <w:pStyle w:val="CommentText"/>
      </w:pPr>
      <w:r>
        <w:rPr>
          <w:rStyle w:val="CommentReference"/>
        </w:rPr>
        <w:annotationRef/>
      </w:r>
      <w:r>
        <w:t xml:space="preserve">Unclear what you are presenting and why this is to be in an annex </w:t>
      </w:r>
    </w:p>
  </w:comment>
  <w:comment w:id="827" w:author="MORAN Dominic" w:date="2018-07-24T15:54:00Z" w:initials="MD">
    <w:p w14:paraId="46F8EFE6" w14:textId="7DC59D23" w:rsidR="00FF4CFD" w:rsidRDefault="00FF4CFD">
      <w:pPr>
        <w:pStyle w:val="CommentText"/>
      </w:pPr>
      <w:r>
        <w:rPr>
          <w:rStyle w:val="CommentReference"/>
        </w:rPr>
        <w:annotationRef/>
      </w:r>
      <w:r>
        <w:t>I’m confused about scheme support and subsidy because you haven’t been clear in a single table what you are using as an explanatory list and associated a priori expectations</w:t>
      </w:r>
    </w:p>
  </w:comment>
  <w:comment w:id="828" w:author="MORAN Dominic" w:date="2018-07-24T15:54:00Z" w:initials="MD">
    <w:p w14:paraId="03FAD2A0" w14:textId="2C4B47A0" w:rsidR="00FF4CFD" w:rsidRDefault="00FF4CFD">
      <w:pPr>
        <w:pStyle w:val="CommentText"/>
      </w:pPr>
      <w:r>
        <w:rPr>
          <w:rStyle w:val="CommentReference"/>
        </w:rPr>
        <w:annotationRef/>
      </w:r>
      <w:r>
        <w:t xml:space="preserve">So not included in model output?  </w:t>
      </w:r>
    </w:p>
  </w:comment>
  <w:comment w:id="829" w:author="MORAN Dominic" w:date="2018-07-24T15:54:00Z" w:initials="MD">
    <w:p w14:paraId="06A2A199" w14:textId="5526B889" w:rsidR="00FF4CFD" w:rsidRDefault="00FF4CFD">
      <w:pPr>
        <w:pStyle w:val="CommentText"/>
      </w:pPr>
      <w:r>
        <w:rPr>
          <w:rStyle w:val="CommentReference"/>
        </w:rPr>
        <w:annotationRef/>
      </w:r>
      <w:r>
        <w:t xml:space="preserve">Is this not included in the table – if not then like education why are you talking about it and what were your prior hypotheses anyway? </w:t>
      </w:r>
    </w:p>
  </w:comment>
  <w:comment w:id="835" w:author="MORAN Dominic" w:date="2018-07-24T15:54:00Z" w:initials="MD">
    <w:p w14:paraId="00441ED1" w14:textId="24320D80" w:rsidR="00FF4CFD" w:rsidRDefault="00FF4CFD">
      <w:pPr>
        <w:pStyle w:val="CommentText"/>
      </w:pPr>
      <w:r>
        <w:rPr>
          <w:rStyle w:val="CommentReference"/>
        </w:rPr>
        <w:annotationRef/>
      </w:r>
      <w:r>
        <w:t xml:space="preserve">Not sure what this means or how to interpret </w:t>
      </w:r>
    </w:p>
  </w:comment>
  <w:comment w:id="836" w:author="MORAN Dominic" w:date="2018-07-24T15:54:00Z" w:initials="MD">
    <w:p w14:paraId="4F8F3E5D" w14:textId="6E07801F" w:rsidR="00FF4CFD" w:rsidRDefault="00FF4CFD">
      <w:pPr>
        <w:pStyle w:val="CommentText"/>
      </w:pPr>
      <w:r>
        <w:rPr>
          <w:rStyle w:val="CommentReference"/>
        </w:rPr>
        <w:annotationRef/>
      </w:r>
      <w:r>
        <w:t xml:space="preserve">You need to shorten this </w:t>
      </w:r>
    </w:p>
  </w:comment>
  <w:comment w:id="838" w:author="MORAN Dominic" w:date="2018-07-24T15:54:00Z" w:initials="MD">
    <w:p w14:paraId="4BD0AC03" w14:textId="0A1354AB" w:rsidR="00FF4CFD" w:rsidRDefault="00FF4CFD">
      <w:pPr>
        <w:pStyle w:val="CommentText"/>
      </w:pPr>
      <w:r>
        <w:rPr>
          <w:rStyle w:val="CommentReference"/>
        </w:rPr>
        <w:annotationRef/>
      </w:r>
      <w:r>
        <w:t xml:space="preserve">Not sure I get this? </w:t>
      </w:r>
    </w:p>
  </w:comment>
  <w:comment w:id="839" w:author="MORAN Dominic" w:date="2018-07-24T15:54:00Z" w:initials="MD">
    <w:p w14:paraId="6C2FCDA6" w14:textId="48A5B1DC" w:rsidR="00FF4CFD" w:rsidRDefault="00FF4CFD">
      <w:pPr>
        <w:pStyle w:val="CommentText"/>
      </w:pPr>
      <w:r>
        <w:rPr>
          <w:rStyle w:val="CommentReference"/>
        </w:rPr>
        <w:annotationRef/>
      </w:r>
      <w:r>
        <w:t xml:space="preserve">Again – see my previous confusion on this and also if this is not significant then why it is included and age /education </w:t>
      </w:r>
      <w:proofErr w:type="gramStart"/>
      <w:r>
        <w:t>not ?</w:t>
      </w:r>
      <w:proofErr w:type="gramEnd"/>
      <w:r>
        <w:t xml:space="preserve"> </w:t>
      </w:r>
    </w:p>
  </w:comment>
  <w:comment w:id="840" w:author="MORAN Dominic" w:date="2018-07-24T15:54:00Z" w:initials="MD">
    <w:p w14:paraId="6A8D65E3" w14:textId="45270F89" w:rsidR="00FF4CFD" w:rsidRDefault="00FF4CFD">
      <w:pPr>
        <w:pStyle w:val="CommentText"/>
      </w:pPr>
      <w:r>
        <w:rPr>
          <w:rStyle w:val="CommentReference"/>
        </w:rPr>
        <w:annotationRef/>
      </w:r>
      <w:r>
        <w:t xml:space="preserve">You needed a definition table for explanatories explaining what you expected </w:t>
      </w:r>
    </w:p>
  </w:comment>
  <w:comment w:id="841" w:author="MORAN Dominic" w:date="2018-07-24T15:54:00Z" w:initials="MD">
    <w:p w14:paraId="4732F72F" w14:textId="0FE2AC94" w:rsidR="00FF4CFD" w:rsidRDefault="00FF4CFD">
      <w:pPr>
        <w:pStyle w:val="CommentText"/>
      </w:pPr>
      <w:r>
        <w:rPr>
          <w:rStyle w:val="CommentReference"/>
        </w:rPr>
        <w:annotationRef/>
      </w:r>
      <w:r>
        <w:t xml:space="preserve">Unclear   - you seem to be going onto talk about </w:t>
      </w:r>
      <w:proofErr w:type="gramStart"/>
      <w:r>
        <w:t>interactions  -</w:t>
      </w:r>
      <w:proofErr w:type="gramEnd"/>
      <w:r>
        <w:t xml:space="preserve"> which mean what?   </w:t>
      </w:r>
    </w:p>
  </w:comment>
  <w:comment w:id="843" w:author="MORAN Dominic" w:date="2018-07-24T15:54:00Z" w:initials="MD">
    <w:p w14:paraId="0A6CC19C" w14:textId="15E52E0B" w:rsidR="00FF4CFD" w:rsidRDefault="00FF4CFD">
      <w:pPr>
        <w:pStyle w:val="CommentText"/>
      </w:pPr>
      <w:r>
        <w:rPr>
          <w:rStyle w:val="CommentReference"/>
        </w:rPr>
        <w:annotationRef/>
      </w:r>
      <w:r>
        <w:t xml:space="preserve">I find this section a bit hard to think through </w:t>
      </w:r>
    </w:p>
  </w:comment>
  <w:comment w:id="844" w:author="MORAN Dominic" w:date="2018-07-24T15:54:00Z" w:initials="MD">
    <w:p w14:paraId="7FE81DDF" w14:textId="2AEEF7C8" w:rsidR="00FF4CFD" w:rsidRDefault="00FF4CFD">
      <w:pPr>
        <w:pStyle w:val="CommentText"/>
      </w:pPr>
      <w:r>
        <w:rPr>
          <w:rStyle w:val="CommentReference"/>
        </w:rPr>
        <w:annotationRef/>
      </w:r>
      <w:r>
        <w:t xml:space="preserve">Odd wording?   </w:t>
      </w:r>
    </w:p>
  </w:comment>
  <w:comment w:id="852" w:author="MORAN Dominic" w:date="2018-07-24T15:54:00Z" w:initials="MD">
    <w:p w14:paraId="46EB4725" w14:textId="2C0CA0FC" w:rsidR="00FF4CFD" w:rsidRDefault="00FF4CFD">
      <w:pPr>
        <w:pStyle w:val="CommentText"/>
      </w:pPr>
      <w:r>
        <w:rPr>
          <w:rStyle w:val="CommentReference"/>
        </w:rPr>
        <w:annotationRef/>
      </w:r>
      <w:r>
        <w:t xml:space="preserve">Not sure I understand this </w:t>
      </w:r>
    </w:p>
  </w:comment>
  <w:comment w:id="854" w:author="MORAN Dominic" w:date="2018-07-24T15:54:00Z" w:initials="MD">
    <w:p w14:paraId="45B15FC0" w14:textId="3C0882B2" w:rsidR="00FF4CFD" w:rsidRDefault="00FF4CFD">
      <w:pPr>
        <w:pStyle w:val="CommentText"/>
      </w:pPr>
      <w:r>
        <w:rPr>
          <w:rStyle w:val="CommentReference"/>
        </w:rPr>
        <w:annotationRef/>
      </w:r>
      <w:r>
        <w:t xml:space="preserve">I find this hard to follow </w:t>
      </w:r>
    </w:p>
  </w:comment>
  <w:comment w:id="855" w:author="MORAN Dominic" w:date="2018-07-24T15:54:00Z" w:initials="MD">
    <w:p w14:paraId="35D02A7A" w14:textId="30AD4874" w:rsidR="00FF4CFD" w:rsidRDefault="00FF4CFD">
      <w:pPr>
        <w:pStyle w:val="CommentText"/>
      </w:pPr>
      <w:r>
        <w:rPr>
          <w:rStyle w:val="CommentReference"/>
        </w:rPr>
        <w:annotationRef/>
      </w:r>
      <w:r>
        <w:t xml:space="preserve">Not sure why this is meaningful in the sense of why you might have expected it to be linear in the first place </w:t>
      </w:r>
    </w:p>
  </w:comment>
  <w:comment w:id="865" w:author="MORAN Dominic" w:date="2018-07-24T15:54:00Z" w:initials="MD">
    <w:p w14:paraId="7722E05C" w14:textId="27DF9D4F" w:rsidR="00FF4CFD" w:rsidRDefault="00FF4CFD">
      <w:pPr>
        <w:pStyle w:val="CommentText"/>
      </w:pPr>
      <w:r>
        <w:rPr>
          <w:rStyle w:val="CommentReference"/>
        </w:rPr>
        <w:annotationRef/>
      </w:r>
      <w:r>
        <w:t xml:space="preserve">I think we know where you are focused on </w:t>
      </w:r>
    </w:p>
  </w:comment>
  <w:comment w:id="874" w:author="MORAN Dominic" w:date="2018-07-24T15:54:00Z" w:initials="MD">
    <w:p w14:paraId="3CC80354" w14:textId="6DBAFF1B" w:rsidR="00FF4CFD" w:rsidRDefault="00FF4CFD">
      <w:pPr>
        <w:pStyle w:val="CommentText"/>
      </w:pPr>
      <w:r>
        <w:rPr>
          <w:rStyle w:val="CommentReference"/>
        </w:rPr>
        <w:annotationRef/>
      </w:r>
      <w:r>
        <w:t xml:space="preserve">Didn’t you say this before? </w:t>
      </w:r>
    </w:p>
  </w:comment>
  <w:comment w:id="892" w:author="MORAN Dominic" w:date="2018-07-24T15:54:00Z" w:initials="MD">
    <w:p w14:paraId="2F988FFC" w14:textId="0E7393A9" w:rsidR="00FF4CFD" w:rsidRDefault="00FF4CFD">
      <w:pPr>
        <w:pStyle w:val="CommentText"/>
      </w:pPr>
      <w:r>
        <w:rPr>
          <w:rStyle w:val="CommentReference"/>
        </w:rPr>
        <w:annotationRef/>
      </w:r>
      <w:r>
        <w:t xml:space="preserve">Slightly obvious – I would simply skip to the attributes that are important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64DAEAA" w15:done="0"/>
  <w15:commentEx w15:paraId="4B68D937" w15:done="0"/>
  <w15:commentEx w15:paraId="45FCD521" w15:done="0"/>
  <w15:commentEx w15:paraId="06748D05" w15:done="0"/>
  <w15:commentEx w15:paraId="28AEA8BA" w15:done="0"/>
  <w15:commentEx w15:paraId="197E4BE0" w15:done="0"/>
  <w15:commentEx w15:paraId="0D26A0A1" w15:done="0"/>
  <w15:commentEx w15:paraId="6F6B57BC" w15:done="0"/>
  <w15:commentEx w15:paraId="4380015B" w15:done="0"/>
  <w15:commentEx w15:paraId="6385F6E3" w15:done="0"/>
  <w15:commentEx w15:paraId="3730CFA3" w15:done="0"/>
  <w15:commentEx w15:paraId="57D0A6F1" w15:done="0"/>
  <w15:commentEx w15:paraId="0B9E0CC3" w15:done="0"/>
  <w15:commentEx w15:paraId="4A2B9276" w15:done="0"/>
  <w15:commentEx w15:paraId="43F02B09" w15:done="0"/>
  <w15:commentEx w15:paraId="4C979069" w15:done="0"/>
  <w15:commentEx w15:paraId="263B3AA3" w15:done="0"/>
  <w15:commentEx w15:paraId="3AB9FF17" w15:done="0"/>
  <w15:commentEx w15:paraId="008ED55F" w15:done="0"/>
  <w15:commentEx w15:paraId="6EF2854F" w15:done="0"/>
  <w15:commentEx w15:paraId="455AE05F" w15:done="0"/>
  <w15:commentEx w15:paraId="3602E787" w15:done="0"/>
  <w15:commentEx w15:paraId="72E0C2D8" w15:done="0"/>
  <w15:commentEx w15:paraId="15B0EC09" w15:done="0"/>
  <w15:commentEx w15:paraId="4EF715A2" w15:done="0"/>
  <w15:commentEx w15:paraId="37272BA9" w15:done="0"/>
  <w15:commentEx w15:paraId="3F185865" w15:done="0"/>
  <w15:commentEx w15:paraId="21DAA7EA" w15:done="0"/>
  <w15:commentEx w15:paraId="3C12C4EA" w15:done="0"/>
  <w15:commentEx w15:paraId="6F22322F" w15:done="0"/>
  <w15:commentEx w15:paraId="16AFF07C" w15:done="0"/>
  <w15:commentEx w15:paraId="6E7322C9" w15:done="0"/>
  <w15:commentEx w15:paraId="122EECC5" w15:done="0"/>
  <w15:commentEx w15:paraId="70EFA5C8" w15:done="0"/>
  <w15:commentEx w15:paraId="2E4EF83A" w15:done="0"/>
  <w15:commentEx w15:paraId="46F8EFE6" w15:done="0"/>
  <w15:commentEx w15:paraId="03FAD2A0" w15:done="0"/>
  <w15:commentEx w15:paraId="06A2A199" w15:done="0"/>
  <w15:commentEx w15:paraId="00441ED1" w15:done="0"/>
  <w15:commentEx w15:paraId="4F8F3E5D" w15:done="0"/>
  <w15:commentEx w15:paraId="4BD0AC03" w15:done="0"/>
  <w15:commentEx w15:paraId="6C2FCDA6" w15:done="0"/>
  <w15:commentEx w15:paraId="6A8D65E3" w15:done="0"/>
  <w15:commentEx w15:paraId="4732F72F" w15:done="0"/>
  <w15:commentEx w15:paraId="0A6CC19C" w15:done="0"/>
  <w15:commentEx w15:paraId="7FE81DDF" w15:done="0"/>
  <w15:commentEx w15:paraId="46EB4725" w15:done="0"/>
  <w15:commentEx w15:paraId="45B15FC0" w15:done="0"/>
  <w15:commentEx w15:paraId="35D02A7A" w15:done="0"/>
  <w15:commentEx w15:paraId="7722E05C" w15:done="0"/>
  <w15:commentEx w15:paraId="3CC80354" w15:done="0"/>
  <w15:commentEx w15:paraId="2F988FF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595322" w14:textId="77777777" w:rsidR="00FF4CFD" w:rsidRDefault="00FF4CFD">
      <w:pPr>
        <w:spacing w:line="240" w:lineRule="auto"/>
      </w:pPr>
      <w:r>
        <w:separator/>
      </w:r>
    </w:p>
  </w:endnote>
  <w:endnote w:type="continuationSeparator" w:id="0">
    <w:p w14:paraId="7FA5B3AA" w14:textId="77777777" w:rsidR="00FF4CFD" w:rsidRDefault="00FF4CF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mbx10">
    <w:altName w:val="Vrinda"/>
    <w:panose1 w:val="020B0500000000000000"/>
    <w:charset w:val="00"/>
    <w:family w:val="swiss"/>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mr10">
    <w:panose1 w:val="020B05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TimesNewRomanPSMT">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B07895" w14:textId="77777777" w:rsidR="00FF4CFD" w:rsidRDefault="00FF4CF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A0EE0B8" w14:textId="77777777" w:rsidR="00FF4CFD" w:rsidRDefault="00FF4CF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CFBF90" w14:textId="671EDB22" w:rsidR="00FF4CFD" w:rsidRDefault="00FF4CF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B1F38">
      <w:rPr>
        <w:rStyle w:val="PageNumber"/>
        <w:noProof/>
      </w:rPr>
      <w:t>14</w:t>
    </w:r>
    <w:r>
      <w:rPr>
        <w:rStyle w:val="PageNumber"/>
      </w:rPr>
      <w:fldChar w:fldCharType="end"/>
    </w:r>
  </w:p>
  <w:p w14:paraId="47F4B1D5" w14:textId="77777777" w:rsidR="00FF4CFD" w:rsidRDefault="00FF4CFD" w:rsidP="00367BE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34CAB49" w14:textId="77777777" w:rsidR="00FF4CFD" w:rsidRDefault="00FF4CFD">
      <w:pPr>
        <w:spacing w:line="240" w:lineRule="auto"/>
      </w:pPr>
      <w:r>
        <w:separator/>
      </w:r>
    </w:p>
  </w:footnote>
  <w:footnote w:type="continuationSeparator" w:id="0">
    <w:p w14:paraId="39391BA9" w14:textId="77777777" w:rsidR="00FF4CFD" w:rsidRDefault="00FF4CFD">
      <w:pPr>
        <w:spacing w:line="240" w:lineRule="auto"/>
      </w:pPr>
      <w:r>
        <w:continuationSeparator/>
      </w:r>
    </w:p>
  </w:footnote>
  <w:footnote w:id="1">
    <w:p w14:paraId="55E5D49B" w14:textId="77777777" w:rsidR="00FF4CFD" w:rsidRDefault="00FF4CFD" w:rsidP="009E1DA2">
      <w:pPr>
        <w:pStyle w:val="FootnoteText"/>
      </w:pPr>
      <w:r w:rsidRPr="006C02E9">
        <w:rPr>
          <w:rStyle w:val="FootnoteReference"/>
        </w:rPr>
        <w:footnoteRef/>
      </w:r>
      <w:r>
        <w:t xml:space="preserve"> </w:t>
      </w:r>
      <w:proofErr w:type="gramStart"/>
      <w:r>
        <w:t>Corresponding to the United Nations Food and Agricultural Organisation (FAO) definition of an ‘at-risk’ breed.</w:t>
      </w:r>
      <w:proofErr w:type="gramEnd"/>
      <w: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14404728"/>
    <w:lvl w:ilvl="0">
      <w:start w:val="1"/>
      <w:numFmt w:val="decimal"/>
      <w:lvlText w:val="%1."/>
      <w:lvlJc w:val="left"/>
      <w:pPr>
        <w:tabs>
          <w:tab w:val="num" w:pos="1492"/>
        </w:tabs>
        <w:ind w:left="1492" w:hanging="360"/>
      </w:pPr>
    </w:lvl>
  </w:abstractNum>
  <w:abstractNum w:abstractNumId="1">
    <w:nsid w:val="FFFFFF7D"/>
    <w:multiLevelType w:val="singleLevel"/>
    <w:tmpl w:val="96EA22B0"/>
    <w:lvl w:ilvl="0">
      <w:start w:val="1"/>
      <w:numFmt w:val="decimal"/>
      <w:lvlText w:val="%1."/>
      <w:lvlJc w:val="left"/>
      <w:pPr>
        <w:tabs>
          <w:tab w:val="num" w:pos="1209"/>
        </w:tabs>
        <w:ind w:left="1209" w:hanging="360"/>
      </w:pPr>
    </w:lvl>
  </w:abstractNum>
  <w:abstractNum w:abstractNumId="2">
    <w:nsid w:val="FFFFFF7E"/>
    <w:multiLevelType w:val="singleLevel"/>
    <w:tmpl w:val="CDDE5A0A"/>
    <w:lvl w:ilvl="0">
      <w:start w:val="1"/>
      <w:numFmt w:val="decimal"/>
      <w:lvlText w:val="%1."/>
      <w:lvlJc w:val="left"/>
      <w:pPr>
        <w:tabs>
          <w:tab w:val="num" w:pos="926"/>
        </w:tabs>
        <w:ind w:left="926" w:hanging="360"/>
      </w:pPr>
    </w:lvl>
  </w:abstractNum>
  <w:abstractNum w:abstractNumId="3">
    <w:nsid w:val="FFFFFF7F"/>
    <w:multiLevelType w:val="singleLevel"/>
    <w:tmpl w:val="F5E87D56"/>
    <w:lvl w:ilvl="0">
      <w:start w:val="1"/>
      <w:numFmt w:val="decimal"/>
      <w:lvlText w:val="%1."/>
      <w:lvlJc w:val="left"/>
      <w:pPr>
        <w:tabs>
          <w:tab w:val="num" w:pos="643"/>
        </w:tabs>
        <w:ind w:left="643" w:hanging="360"/>
      </w:pPr>
    </w:lvl>
  </w:abstractNum>
  <w:abstractNum w:abstractNumId="4">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532BFBA"/>
    <w:lvl w:ilvl="0">
      <w:start w:val="1"/>
      <w:numFmt w:val="decimal"/>
      <w:lvlText w:val="%1."/>
      <w:lvlJc w:val="left"/>
      <w:pPr>
        <w:tabs>
          <w:tab w:val="num" w:pos="360"/>
        </w:tabs>
        <w:ind w:left="360" w:hanging="360"/>
      </w:pPr>
    </w:lvl>
  </w:abstractNum>
  <w:abstractNum w:abstractNumId="9">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nsid w:val="17A37ADA"/>
    <w:multiLevelType w:val="hybridMultilevel"/>
    <w:tmpl w:val="99026804"/>
    <w:lvl w:ilvl="0" w:tplc="07324EE2">
      <w:numFmt w:val="bullet"/>
      <w:lvlText w:val="-"/>
      <w:lvlJc w:val="left"/>
      <w:pPr>
        <w:ind w:left="700" w:hanging="360"/>
      </w:pPr>
      <w:rPr>
        <w:rFonts w:ascii="Times New Roman" w:eastAsia="Times New Roman" w:hAnsi="Times New Roman" w:cs="Times New Roman" w:hint="default"/>
      </w:rPr>
    </w:lvl>
    <w:lvl w:ilvl="1" w:tplc="08090003" w:tentative="1">
      <w:start w:val="1"/>
      <w:numFmt w:val="bullet"/>
      <w:lvlText w:val="o"/>
      <w:lvlJc w:val="left"/>
      <w:pPr>
        <w:ind w:left="1420" w:hanging="360"/>
      </w:pPr>
      <w:rPr>
        <w:rFonts w:ascii="Courier New" w:hAnsi="Courier New" w:cs="Courier New" w:hint="default"/>
      </w:rPr>
    </w:lvl>
    <w:lvl w:ilvl="2" w:tplc="08090005" w:tentative="1">
      <w:start w:val="1"/>
      <w:numFmt w:val="bullet"/>
      <w:lvlText w:val=""/>
      <w:lvlJc w:val="left"/>
      <w:pPr>
        <w:ind w:left="2140" w:hanging="360"/>
      </w:pPr>
      <w:rPr>
        <w:rFonts w:ascii="Wingdings" w:hAnsi="Wingdings" w:hint="default"/>
      </w:rPr>
    </w:lvl>
    <w:lvl w:ilvl="3" w:tplc="08090001" w:tentative="1">
      <w:start w:val="1"/>
      <w:numFmt w:val="bullet"/>
      <w:lvlText w:val=""/>
      <w:lvlJc w:val="left"/>
      <w:pPr>
        <w:ind w:left="2860" w:hanging="360"/>
      </w:pPr>
      <w:rPr>
        <w:rFonts w:ascii="Symbol" w:hAnsi="Symbol" w:hint="default"/>
      </w:rPr>
    </w:lvl>
    <w:lvl w:ilvl="4" w:tplc="08090003" w:tentative="1">
      <w:start w:val="1"/>
      <w:numFmt w:val="bullet"/>
      <w:lvlText w:val="o"/>
      <w:lvlJc w:val="left"/>
      <w:pPr>
        <w:ind w:left="3580" w:hanging="360"/>
      </w:pPr>
      <w:rPr>
        <w:rFonts w:ascii="Courier New" w:hAnsi="Courier New" w:cs="Courier New" w:hint="default"/>
      </w:rPr>
    </w:lvl>
    <w:lvl w:ilvl="5" w:tplc="08090005" w:tentative="1">
      <w:start w:val="1"/>
      <w:numFmt w:val="bullet"/>
      <w:lvlText w:val=""/>
      <w:lvlJc w:val="left"/>
      <w:pPr>
        <w:ind w:left="4300" w:hanging="360"/>
      </w:pPr>
      <w:rPr>
        <w:rFonts w:ascii="Wingdings" w:hAnsi="Wingdings" w:hint="default"/>
      </w:rPr>
    </w:lvl>
    <w:lvl w:ilvl="6" w:tplc="08090001" w:tentative="1">
      <w:start w:val="1"/>
      <w:numFmt w:val="bullet"/>
      <w:lvlText w:val=""/>
      <w:lvlJc w:val="left"/>
      <w:pPr>
        <w:ind w:left="5020" w:hanging="360"/>
      </w:pPr>
      <w:rPr>
        <w:rFonts w:ascii="Symbol" w:hAnsi="Symbol" w:hint="default"/>
      </w:rPr>
    </w:lvl>
    <w:lvl w:ilvl="7" w:tplc="08090003" w:tentative="1">
      <w:start w:val="1"/>
      <w:numFmt w:val="bullet"/>
      <w:lvlText w:val="o"/>
      <w:lvlJc w:val="left"/>
      <w:pPr>
        <w:ind w:left="5740" w:hanging="360"/>
      </w:pPr>
      <w:rPr>
        <w:rFonts w:ascii="Courier New" w:hAnsi="Courier New" w:cs="Courier New" w:hint="default"/>
      </w:rPr>
    </w:lvl>
    <w:lvl w:ilvl="8" w:tplc="08090005" w:tentative="1">
      <w:start w:val="1"/>
      <w:numFmt w:val="bullet"/>
      <w:lvlText w:val=""/>
      <w:lvlJc w:val="left"/>
      <w:pPr>
        <w:ind w:left="6460" w:hanging="360"/>
      </w:pPr>
      <w:rPr>
        <w:rFonts w:ascii="Wingdings" w:hAnsi="Wingdings" w:hint="default"/>
      </w:rPr>
    </w:lvl>
  </w:abstractNum>
  <w:abstractNum w:abstractNumId="11">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nsid w:val="3FD35446"/>
    <w:multiLevelType w:val="hybridMultilevel"/>
    <w:tmpl w:val="8F6A647E"/>
    <w:lvl w:ilvl="0" w:tplc="0809000F">
      <w:start w:val="1"/>
      <w:numFmt w:val="decimal"/>
      <w:lvlText w:val="%1."/>
      <w:lvlJc w:val="left"/>
      <w:pPr>
        <w:ind w:left="1060" w:hanging="360"/>
      </w:pPr>
    </w:lvl>
    <w:lvl w:ilvl="1" w:tplc="08090019">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13">
    <w:nsid w:val="45093D67"/>
    <w:multiLevelType w:val="hybridMultilevel"/>
    <w:tmpl w:val="8F6A647E"/>
    <w:lvl w:ilvl="0" w:tplc="0809000F">
      <w:start w:val="1"/>
      <w:numFmt w:val="decimal"/>
      <w:lvlText w:val="%1."/>
      <w:lvlJc w:val="left"/>
      <w:pPr>
        <w:ind w:left="1060" w:hanging="360"/>
      </w:pPr>
    </w:lvl>
    <w:lvl w:ilvl="1" w:tplc="08090019">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14">
    <w:nsid w:val="4C017EDE"/>
    <w:multiLevelType w:val="hybridMultilevel"/>
    <w:tmpl w:val="C8F051BC"/>
    <w:lvl w:ilvl="0" w:tplc="901A9878">
      <w:start w:val="1"/>
      <w:numFmt w:val="bullet"/>
      <w:lvlText w:val=""/>
      <w:lvlJc w:val="left"/>
      <w:pPr>
        <w:ind w:left="3479" w:hanging="360"/>
      </w:pPr>
      <w:rPr>
        <w:rFonts w:ascii="Wingdings" w:eastAsia="Times New Roman" w:hAnsi="Wingdings" w:cs="Times New Roman" w:hint="default"/>
      </w:rPr>
    </w:lvl>
    <w:lvl w:ilvl="1" w:tplc="08090003" w:tentative="1">
      <w:start w:val="1"/>
      <w:numFmt w:val="bullet"/>
      <w:lvlText w:val="o"/>
      <w:lvlJc w:val="left"/>
      <w:pPr>
        <w:ind w:left="4199" w:hanging="360"/>
      </w:pPr>
      <w:rPr>
        <w:rFonts w:ascii="Courier New" w:hAnsi="Courier New" w:cs="Courier New" w:hint="default"/>
      </w:rPr>
    </w:lvl>
    <w:lvl w:ilvl="2" w:tplc="08090005" w:tentative="1">
      <w:start w:val="1"/>
      <w:numFmt w:val="bullet"/>
      <w:lvlText w:val=""/>
      <w:lvlJc w:val="left"/>
      <w:pPr>
        <w:ind w:left="4919" w:hanging="360"/>
      </w:pPr>
      <w:rPr>
        <w:rFonts w:ascii="Wingdings" w:hAnsi="Wingdings" w:hint="default"/>
      </w:rPr>
    </w:lvl>
    <w:lvl w:ilvl="3" w:tplc="08090001" w:tentative="1">
      <w:start w:val="1"/>
      <w:numFmt w:val="bullet"/>
      <w:lvlText w:val=""/>
      <w:lvlJc w:val="left"/>
      <w:pPr>
        <w:ind w:left="5639" w:hanging="360"/>
      </w:pPr>
      <w:rPr>
        <w:rFonts w:ascii="Symbol" w:hAnsi="Symbol" w:hint="default"/>
      </w:rPr>
    </w:lvl>
    <w:lvl w:ilvl="4" w:tplc="08090003" w:tentative="1">
      <w:start w:val="1"/>
      <w:numFmt w:val="bullet"/>
      <w:lvlText w:val="o"/>
      <w:lvlJc w:val="left"/>
      <w:pPr>
        <w:ind w:left="6359" w:hanging="360"/>
      </w:pPr>
      <w:rPr>
        <w:rFonts w:ascii="Courier New" w:hAnsi="Courier New" w:cs="Courier New" w:hint="default"/>
      </w:rPr>
    </w:lvl>
    <w:lvl w:ilvl="5" w:tplc="08090005" w:tentative="1">
      <w:start w:val="1"/>
      <w:numFmt w:val="bullet"/>
      <w:lvlText w:val=""/>
      <w:lvlJc w:val="left"/>
      <w:pPr>
        <w:ind w:left="7079" w:hanging="360"/>
      </w:pPr>
      <w:rPr>
        <w:rFonts w:ascii="Wingdings" w:hAnsi="Wingdings" w:hint="default"/>
      </w:rPr>
    </w:lvl>
    <w:lvl w:ilvl="6" w:tplc="08090001" w:tentative="1">
      <w:start w:val="1"/>
      <w:numFmt w:val="bullet"/>
      <w:lvlText w:val=""/>
      <w:lvlJc w:val="left"/>
      <w:pPr>
        <w:ind w:left="7799" w:hanging="360"/>
      </w:pPr>
      <w:rPr>
        <w:rFonts w:ascii="Symbol" w:hAnsi="Symbol" w:hint="default"/>
      </w:rPr>
    </w:lvl>
    <w:lvl w:ilvl="7" w:tplc="08090003" w:tentative="1">
      <w:start w:val="1"/>
      <w:numFmt w:val="bullet"/>
      <w:lvlText w:val="o"/>
      <w:lvlJc w:val="left"/>
      <w:pPr>
        <w:ind w:left="8519" w:hanging="360"/>
      </w:pPr>
      <w:rPr>
        <w:rFonts w:ascii="Courier New" w:hAnsi="Courier New" w:cs="Courier New" w:hint="default"/>
      </w:rPr>
    </w:lvl>
    <w:lvl w:ilvl="8" w:tplc="08090005" w:tentative="1">
      <w:start w:val="1"/>
      <w:numFmt w:val="bullet"/>
      <w:lvlText w:val=""/>
      <w:lvlJc w:val="left"/>
      <w:pPr>
        <w:ind w:left="9239" w:hanging="360"/>
      </w:pPr>
      <w:rPr>
        <w:rFonts w:ascii="Wingdings" w:hAnsi="Wingdings" w:hint="default"/>
      </w:rPr>
    </w:lvl>
  </w:abstractNum>
  <w:abstractNum w:abstractNumId="15">
    <w:nsid w:val="535764D7"/>
    <w:multiLevelType w:val="hybridMultilevel"/>
    <w:tmpl w:val="BFE098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5AF06293"/>
    <w:multiLevelType w:val="hybridMultilevel"/>
    <w:tmpl w:val="C1464786"/>
    <w:lvl w:ilvl="0" w:tplc="1C3A55BE">
      <w:start w:val="1"/>
      <w:numFmt w:val="decimal"/>
      <w:lvlText w:val="%1)"/>
      <w:lvlJc w:val="left"/>
      <w:pPr>
        <w:ind w:left="700" w:hanging="360"/>
      </w:pPr>
      <w:rPr>
        <w:rFonts w:hint="default"/>
      </w:rPr>
    </w:lvl>
    <w:lvl w:ilvl="1" w:tplc="08090019" w:tentative="1">
      <w:start w:val="1"/>
      <w:numFmt w:val="lowerLetter"/>
      <w:lvlText w:val="%2."/>
      <w:lvlJc w:val="left"/>
      <w:pPr>
        <w:ind w:left="1420" w:hanging="360"/>
      </w:pPr>
    </w:lvl>
    <w:lvl w:ilvl="2" w:tplc="0809001B" w:tentative="1">
      <w:start w:val="1"/>
      <w:numFmt w:val="lowerRoman"/>
      <w:lvlText w:val="%3."/>
      <w:lvlJc w:val="right"/>
      <w:pPr>
        <w:ind w:left="2140" w:hanging="180"/>
      </w:pPr>
    </w:lvl>
    <w:lvl w:ilvl="3" w:tplc="0809000F" w:tentative="1">
      <w:start w:val="1"/>
      <w:numFmt w:val="decimal"/>
      <w:lvlText w:val="%4."/>
      <w:lvlJc w:val="left"/>
      <w:pPr>
        <w:ind w:left="2860" w:hanging="360"/>
      </w:pPr>
    </w:lvl>
    <w:lvl w:ilvl="4" w:tplc="08090019" w:tentative="1">
      <w:start w:val="1"/>
      <w:numFmt w:val="lowerLetter"/>
      <w:lvlText w:val="%5."/>
      <w:lvlJc w:val="left"/>
      <w:pPr>
        <w:ind w:left="3580" w:hanging="360"/>
      </w:pPr>
    </w:lvl>
    <w:lvl w:ilvl="5" w:tplc="0809001B" w:tentative="1">
      <w:start w:val="1"/>
      <w:numFmt w:val="lowerRoman"/>
      <w:lvlText w:val="%6."/>
      <w:lvlJc w:val="right"/>
      <w:pPr>
        <w:ind w:left="4300" w:hanging="180"/>
      </w:pPr>
    </w:lvl>
    <w:lvl w:ilvl="6" w:tplc="0809000F" w:tentative="1">
      <w:start w:val="1"/>
      <w:numFmt w:val="decimal"/>
      <w:lvlText w:val="%7."/>
      <w:lvlJc w:val="left"/>
      <w:pPr>
        <w:ind w:left="5020" w:hanging="360"/>
      </w:pPr>
    </w:lvl>
    <w:lvl w:ilvl="7" w:tplc="08090019" w:tentative="1">
      <w:start w:val="1"/>
      <w:numFmt w:val="lowerLetter"/>
      <w:lvlText w:val="%8."/>
      <w:lvlJc w:val="left"/>
      <w:pPr>
        <w:ind w:left="5740" w:hanging="360"/>
      </w:pPr>
    </w:lvl>
    <w:lvl w:ilvl="8" w:tplc="0809001B" w:tentative="1">
      <w:start w:val="1"/>
      <w:numFmt w:val="lowerRoman"/>
      <w:lvlText w:val="%9."/>
      <w:lvlJc w:val="right"/>
      <w:pPr>
        <w:ind w:left="6460" w:hanging="180"/>
      </w:pPr>
    </w:lvl>
  </w:abstractNum>
  <w:abstractNum w:abstractNumId="17">
    <w:nsid w:val="5F6C7427"/>
    <w:multiLevelType w:val="multilevel"/>
    <w:tmpl w:val="12C44240"/>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1855"/>
        </w:tabs>
        <w:ind w:left="1135"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8">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num w:numId="1">
    <w:abstractNumId w:val="11"/>
  </w:num>
  <w:num w:numId="2">
    <w:abstractNumId w:val="17"/>
  </w:num>
  <w:num w:numId="3">
    <w:abstractNumId w:val="18"/>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4"/>
  </w:num>
  <w:num w:numId="15">
    <w:abstractNumId w:val="16"/>
  </w:num>
  <w:num w:numId="16">
    <w:abstractNumId w:val="12"/>
  </w:num>
  <w:num w:numId="17">
    <w:abstractNumId w:val="13"/>
  </w:num>
  <w:num w:numId="18">
    <w:abstractNumId w:val="10"/>
  </w:num>
  <w:num w:numId="19">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ORAN Dominic">
    <w15:presenceInfo w15:providerId="AD" w15:userId="S-1-5-21-861567501-1417001333-682003330-3964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activeWritingStyle w:appName="MSWord" w:lang="en-US" w:vendorID="64" w:dllVersion="131077" w:nlCheck="1" w:checkStyle="1"/>
  <w:activeWritingStyle w:appName="MSWord" w:lang="en-GB" w:vendorID="64" w:dllVersion="131077" w:nlCheck="1" w:checkStyle="1"/>
  <w:activeWritingStyle w:appName="MSWord" w:lang="en-GB" w:vendorID="64" w:dllVersion="131078" w:nlCheck="1" w:checkStyle="1"/>
  <w:proofState w:spelling="clean" w:grammar="clean"/>
  <w:attachedTemplate r:id="rId1"/>
  <w:trackRevisions/>
  <w:defaultTabStop w:val="720"/>
  <w:hyphenationZone w:val="425"/>
  <w:noPunctuationKerning/>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0225"/>
    <w:rsid w:val="00000050"/>
    <w:rsid w:val="000020EB"/>
    <w:rsid w:val="00004DA2"/>
    <w:rsid w:val="000147B6"/>
    <w:rsid w:val="0001614F"/>
    <w:rsid w:val="00016311"/>
    <w:rsid w:val="0002042E"/>
    <w:rsid w:val="00020535"/>
    <w:rsid w:val="00020EE6"/>
    <w:rsid w:val="00023E00"/>
    <w:rsid w:val="00024D49"/>
    <w:rsid w:val="00033FFF"/>
    <w:rsid w:val="00035A61"/>
    <w:rsid w:val="00035DFA"/>
    <w:rsid w:val="0004007C"/>
    <w:rsid w:val="000407C4"/>
    <w:rsid w:val="00044A22"/>
    <w:rsid w:val="000459B3"/>
    <w:rsid w:val="00045FBF"/>
    <w:rsid w:val="000514DB"/>
    <w:rsid w:val="00054278"/>
    <w:rsid w:val="00054CD5"/>
    <w:rsid w:val="00057CEE"/>
    <w:rsid w:val="00060D44"/>
    <w:rsid w:val="00062B09"/>
    <w:rsid w:val="00063AD0"/>
    <w:rsid w:val="00063D84"/>
    <w:rsid w:val="0006569C"/>
    <w:rsid w:val="000670AF"/>
    <w:rsid w:val="000700AF"/>
    <w:rsid w:val="000710F2"/>
    <w:rsid w:val="0007116B"/>
    <w:rsid w:val="00071F34"/>
    <w:rsid w:val="000734F3"/>
    <w:rsid w:val="00074397"/>
    <w:rsid w:val="000743CE"/>
    <w:rsid w:val="00074E0F"/>
    <w:rsid w:val="00076555"/>
    <w:rsid w:val="00076B8A"/>
    <w:rsid w:val="00083D24"/>
    <w:rsid w:val="000851AE"/>
    <w:rsid w:val="0008591D"/>
    <w:rsid w:val="000860FD"/>
    <w:rsid w:val="0008732C"/>
    <w:rsid w:val="00087421"/>
    <w:rsid w:val="00087DC7"/>
    <w:rsid w:val="00090389"/>
    <w:rsid w:val="00091066"/>
    <w:rsid w:val="00097645"/>
    <w:rsid w:val="000A0A2D"/>
    <w:rsid w:val="000A0BED"/>
    <w:rsid w:val="000A24B6"/>
    <w:rsid w:val="000A3DF0"/>
    <w:rsid w:val="000B29C4"/>
    <w:rsid w:val="000B41D2"/>
    <w:rsid w:val="000C0D80"/>
    <w:rsid w:val="000C15AC"/>
    <w:rsid w:val="000C37CA"/>
    <w:rsid w:val="000C5905"/>
    <w:rsid w:val="000C68C6"/>
    <w:rsid w:val="000C7619"/>
    <w:rsid w:val="000D02E9"/>
    <w:rsid w:val="000D11A5"/>
    <w:rsid w:val="000D14F8"/>
    <w:rsid w:val="000D40DF"/>
    <w:rsid w:val="000D5790"/>
    <w:rsid w:val="000D704E"/>
    <w:rsid w:val="000D798E"/>
    <w:rsid w:val="000E1E52"/>
    <w:rsid w:val="000E2253"/>
    <w:rsid w:val="000E4009"/>
    <w:rsid w:val="000E460A"/>
    <w:rsid w:val="000E61B6"/>
    <w:rsid w:val="000F132D"/>
    <w:rsid w:val="000F1759"/>
    <w:rsid w:val="000F3905"/>
    <w:rsid w:val="000F48A1"/>
    <w:rsid w:val="000F68D9"/>
    <w:rsid w:val="000F76EC"/>
    <w:rsid w:val="001021C2"/>
    <w:rsid w:val="00104C10"/>
    <w:rsid w:val="001055B6"/>
    <w:rsid w:val="00106051"/>
    <w:rsid w:val="001073BE"/>
    <w:rsid w:val="00112B99"/>
    <w:rsid w:val="001142A4"/>
    <w:rsid w:val="001144C4"/>
    <w:rsid w:val="00114FD0"/>
    <w:rsid w:val="00124681"/>
    <w:rsid w:val="001258DC"/>
    <w:rsid w:val="001351D8"/>
    <w:rsid w:val="00135590"/>
    <w:rsid w:val="0014117A"/>
    <w:rsid w:val="00144616"/>
    <w:rsid w:val="001469AA"/>
    <w:rsid w:val="00146C4E"/>
    <w:rsid w:val="00150282"/>
    <w:rsid w:val="00150E98"/>
    <w:rsid w:val="00151466"/>
    <w:rsid w:val="001527F9"/>
    <w:rsid w:val="001534DF"/>
    <w:rsid w:val="00153E53"/>
    <w:rsid w:val="00156109"/>
    <w:rsid w:val="001579FC"/>
    <w:rsid w:val="001600E3"/>
    <w:rsid w:val="00160A00"/>
    <w:rsid w:val="00160B23"/>
    <w:rsid w:val="00162D97"/>
    <w:rsid w:val="00167409"/>
    <w:rsid w:val="00171656"/>
    <w:rsid w:val="00171CB2"/>
    <w:rsid w:val="00173050"/>
    <w:rsid w:val="001740C1"/>
    <w:rsid w:val="00176907"/>
    <w:rsid w:val="00176BAA"/>
    <w:rsid w:val="00177A81"/>
    <w:rsid w:val="00180CA0"/>
    <w:rsid w:val="00181C8B"/>
    <w:rsid w:val="00182BD7"/>
    <w:rsid w:val="00182C97"/>
    <w:rsid w:val="001877FD"/>
    <w:rsid w:val="0019002E"/>
    <w:rsid w:val="00191149"/>
    <w:rsid w:val="00195A00"/>
    <w:rsid w:val="00197B39"/>
    <w:rsid w:val="00197FCF"/>
    <w:rsid w:val="001A2193"/>
    <w:rsid w:val="001A40B6"/>
    <w:rsid w:val="001A441D"/>
    <w:rsid w:val="001A6761"/>
    <w:rsid w:val="001B030D"/>
    <w:rsid w:val="001B1F38"/>
    <w:rsid w:val="001B2B17"/>
    <w:rsid w:val="001B47FB"/>
    <w:rsid w:val="001B639D"/>
    <w:rsid w:val="001B7911"/>
    <w:rsid w:val="001C2F22"/>
    <w:rsid w:val="001C3E25"/>
    <w:rsid w:val="001D00E9"/>
    <w:rsid w:val="001D281B"/>
    <w:rsid w:val="001D66C5"/>
    <w:rsid w:val="001D69F3"/>
    <w:rsid w:val="001E3E4B"/>
    <w:rsid w:val="001E4580"/>
    <w:rsid w:val="001E4F2B"/>
    <w:rsid w:val="001E7286"/>
    <w:rsid w:val="001F5A44"/>
    <w:rsid w:val="001F72FF"/>
    <w:rsid w:val="00203E71"/>
    <w:rsid w:val="00203FA8"/>
    <w:rsid w:val="002105EF"/>
    <w:rsid w:val="00212B46"/>
    <w:rsid w:val="002154E6"/>
    <w:rsid w:val="00220D94"/>
    <w:rsid w:val="00223027"/>
    <w:rsid w:val="002239E0"/>
    <w:rsid w:val="00231962"/>
    <w:rsid w:val="00231D29"/>
    <w:rsid w:val="00233506"/>
    <w:rsid w:val="00234BBC"/>
    <w:rsid w:val="00236D91"/>
    <w:rsid w:val="00240044"/>
    <w:rsid w:val="00241F07"/>
    <w:rsid w:val="00245854"/>
    <w:rsid w:val="00245B0C"/>
    <w:rsid w:val="002473AB"/>
    <w:rsid w:val="00253C57"/>
    <w:rsid w:val="00254AFE"/>
    <w:rsid w:val="00257D92"/>
    <w:rsid w:val="002632D0"/>
    <w:rsid w:val="00263BB0"/>
    <w:rsid w:val="0027190D"/>
    <w:rsid w:val="002737AA"/>
    <w:rsid w:val="00273F02"/>
    <w:rsid w:val="00274310"/>
    <w:rsid w:val="00280B46"/>
    <w:rsid w:val="00281173"/>
    <w:rsid w:val="00281CF1"/>
    <w:rsid w:val="002836F7"/>
    <w:rsid w:val="0028393B"/>
    <w:rsid w:val="002849B6"/>
    <w:rsid w:val="0028587C"/>
    <w:rsid w:val="002871D6"/>
    <w:rsid w:val="002872E5"/>
    <w:rsid w:val="0028739E"/>
    <w:rsid w:val="00290ABF"/>
    <w:rsid w:val="002929B6"/>
    <w:rsid w:val="00293C8A"/>
    <w:rsid w:val="002A0EEF"/>
    <w:rsid w:val="002A5298"/>
    <w:rsid w:val="002A593D"/>
    <w:rsid w:val="002B31F1"/>
    <w:rsid w:val="002B4551"/>
    <w:rsid w:val="002B53F2"/>
    <w:rsid w:val="002C04F6"/>
    <w:rsid w:val="002C1C9F"/>
    <w:rsid w:val="002C6EB1"/>
    <w:rsid w:val="002C760B"/>
    <w:rsid w:val="002C78FD"/>
    <w:rsid w:val="002C7B54"/>
    <w:rsid w:val="002D6331"/>
    <w:rsid w:val="002E2E8F"/>
    <w:rsid w:val="002E4BC2"/>
    <w:rsid w:val="002E4CF6"/>
    <w:rsid w:val="002E6200"/>
    <w:rsid w:val="002E628C"/>
    <w:rsid w:val="002E7A32"/>
    <w:rsid w:val="002F1BC1"/>
    <w:rsid w:val="002F21D0"/>
    <w:rsid w:val="002F594F"/>
    <w:rsid w:val="002F6B63"/>
    <w:rsid w:val="003076A3"/>
    <w:rsid w:val="003121EF"/>
    <w:rsid w:val="003145C2"/>
    <w:rsid w:val="00315D0E"/>
    <w:rsid w:val="00320777"/>
    <w:rsid w:val="00321C88"/>
    <w:rsid w:val="00327145"/>
    <w:rsid w:val="00327D91"/>
    <w:rsid w:val="00331E43"/>
    <w:rsid w:val="0033245F"/>
    <w:rsid w:val="00335109"/>
    <w:rsid w:val="003351FA"/>
    <w:rsid w:val="003354B1"/>
    <w:rsid w:val="00336359"/>
    <w:rsid w:val="00337E3C"/>
    <w:rsid w:val="0034073A"/>
    <w:rsid w:val="003441DB"/>
    <w:rsid w:val="00344886"/>
    <w:rsid w:val="0035017A"/>
    <w:rsid w:val="00351461"/>
    <w:rsid w:val="0035350D"/>
    <w:rsid w:val="0035423D"/>
    <w:rsid w:val="00357A88"/>
    <w:rsid w:val="00360225"/>
    <w:rsid w:val="003616F2"/>
    <w:rsid w:val="00362955"/>
    <w:rsid w:val="003629A7"/>
    <w:rsid w:val="0036670E"/>
    <w:rsid w:val="00367BEB"/>
    <w:rsid w:val="003719C4"/>
    <w:rsid w:val="003722F8"/>
    <w:rsid w:val="0038170C"/>
    <w:rsid w:val="003853E0"/>
    <w:rsid w:val="00385E0E"/>
    <w:rsid w:val="00386315"/>
    <w:rsid w:val="0039442E"/>
    <w:rsid w:val="003A2195"/>
    <w:rsid w:val="003A2ABC"/>
    <w:rsid w:val="003A4EA4"/>
    <w:rsid w:val="003A51BC"/>
    <w:rsid w:val="003A7034"/>
    <w:rsid w:val="003A709C"/>
    <w:rsid w:val="003A75DD"/>
    <w:rsid w:val="003B1A05"/>
    <w:rsid w:val="003B1F1C"/>
    <w:rsid w:val="003B1FBD"/>
    <w:rsid w:val="003B345C"/>
    <w:rsid w:val="003B75E8"/>
    <w:rsid w:val="003C0456"/>
    <w:rsid w:val="003C0C81"/>
    <w:rsid w:val="003C111A"/>
    <w:rsid w:val="003C1330"/>
    <w:rsid w:val="003C22A9"/>
    <w:rsid w:val="003C7E63"/>
    <w:rsid w:val="003D00A4"/>
    <w:rsid w:val="003D5235"/>
    <w:rsid w:val="003D72C7"/>
    <w:rsid w:val="003E049C"/>
    <w:rsid w:val="003E1959"/>
    <w:rsid w:val="003E49B6"/>
    <w:rsid w:val="003E68FB"/>
    <w:rsid w:val="003E6BFB"/>
    <w:rsid w:val="003E6FF2"/>
    <w:rsid w:val="003F0EFC"/>
    <w:rsid w:val="003F28D8"/>
    <w:rsid w:val="003F5304"/>
    <w:rsid w:val="003F5CD8"/>
    <w:rsid w:val="003F618C"/>
    <w:rsid w:val="003F6614"/>
    <w:rsid w:val="003F730A"/>
    <w:rsid w:val="00402775"/>
    <w:rsid w:val="00412818"/>
    <w:rsid w:val="00412B2D"/>
    <w:rsid w:val="00413C55"/>
    <w:rsid w:val="00415DF5"/>
    <w:rsid w:val="00416235"/>
    <w:rsid w:val="00416D5E"/>
    <w:rsid w:val="00416DE7"/>
    <w:rsid w:val="00421136"/>
    <w:rsid w:val="00425B55"/>
    <w:rsid w:val="00431048"/>
    <w:rsid w:val="0043404F"/>
    <w:rsid w:val="00435E72"/>
    <w:rsid w:val="00437272"/>
    <w:rsid w:val="00440A4A"/>
    <w:rsid w:val="00440E85"/>
    <w:rsid w:val="00441715"/>
    <w:rsid w:val="0045018F"/>
    <w:rsid w:val="00450902"/>
    <w:rsid w:val="00451B29"/>
    <w:rsid w:val="00451BE7"/>
    <w:rsid w:val="004550C5"/>
    <w:rsid w:val="00456E2C"/>
    <w:rsid w:val="004575AF"/>
    <w:rsid w:val="00461B07"/>
    <w:rsid w:val="00470270"/>
    <w:rsid w:val="004704A2"/>
    <w:rsid w:val="00474948"/>
    <w:rsid w:val="004750D1"/>
    <w:rsid w:val="00475B32"/>
    <w:rsid w:val="004809CF"/>
    <w:rsid w:val="00483D6D"/>
    <w:rsid w:val="004845FA"/>
    <w:rsid w:val="00484D1B"/>
    <w:rsid w:val="004906F0"/>
    <w:rsid w:val="00492870"/>
    <w:rsid w:val="00494E15"/>
    <w:rsid w:val="004A0BC9"/>
    <w:rsid w:val="004A1482"/>
    <w:rsid w:val="004A37D1"/>
    <w:rsid w:val="004A418E"/>
    <w:rsid w:val="004A4ACB"/>
    <w:rsid w:val="004A7706"/>
    <w:rsid w:val="004B21A6"/>
    <w:rsid w:val="004B3A6D"/>
    <w:rsid w:val="004B45AE"/>
    <w:rsid w:val="004B4E1A"/>
    <w:rsid w:val="004B6754"/>
    <w:rsid w:val="004C0D6C"/>
    <w:rsid w:val="004C10F0"/>
    <w:rsid w:val="004C11D0"/>
    <w:rsid w:val="004C25C1"/>
    <w:rsid w:val="004C3DAE"/>
    <w:rsid w:val="004C46AE"/>
    <w:rsid w:val="004C7A33"/>
    <w:rsid w:val="004D2795"/>
    <w:rsid w:val="004E1D6F"/>
    <w:rsid w:val="004E318F"/>
    <w:rsid w:val="004E46F6"/>
    <w:rsid w:val="004E4A8C"/>
    <w:rsid w:val="004F1525"/>
    <w:rsid w:val="004F22BB"/>
    <w:rsid w:val="004F2984"/>
    <w:rsid w:val="004F2A20"/>
    <w:rsid w:val="004F3945"/>
    <w:rsid w:val="004F6B29"/>
    <w:rsid w:val="004F77AF"/>
    <w:rsid w:val="0050038F"/>
    <w:rsid w:val="00500F2F"/>
    <w:rsid w:val="00501B99"/>
    <w:rsid w:val="00502559"/>
    <w:rsid w:val="0050300F"/>
    <w:rsid w:val="0050360D"/>
    <w:rsid w:val="00510D2B"/>
    <w:rsid w:val="00515644"/>
    <w:rsid w:val="005166D7"/>
    <w:rsid w:val="005176BB"/>
    <w:rsid w:val="00525114"/>
    <w:rsid w:val="0053160E"/>
    <w:rsid w:val="0053249A"/>
    <w:rsid w:val="00540DC6"/>
    <w:rsid w:val="00542FBA"/>
    <w:rsid w:val="005452D9"/>
    <w:rsid w:val="00546806"/>
    <w:rsid w:val="00551BD0"/>
    <w:rsid w:val="00551F0B"/>
    <w:rsid w:val="005521D0"/>
    <w:rsid w:val="00552354"/>
    <w:rsid w:val="0055589E"/>
    <w:rsid w:val="00557136"/>
    <w:rsid w:val="00564A6F"/>
    <w:rsid w:val="005669B9"/>
    <w:rsid w:val="00567444"/>
    <w:rsid w:val="00580300"/>
    <w:rsid w:val="005818F0"/>
    <w:rsid w:val="00582281"/>
    <w:rsid w:val="005878F4"/>
    <w:rsid w:val="00591DBD"/>
    <w:rsid w:val="0059457D"/>
    <w:rsid w:val="00594D5E"/>
    <w:rsid w:val="005A0F36"/>
    <w:rsid w:val="005A27E6"/>
    <w:rsid w:val="005B2978"/>
    <w:rsid w:val="005B57E5"/>
    <w:rsid w:val="005B743A"/>
    <w:rsid w:val="005C09B6"/>
    <w:rsid w:val="005C0ABE"/>
    <w:rsid w:val="005C1826"/>
    <w:rsid w:val="005C3DDB"/>
    <w:rsid w:val="005C4916"/>
    <w:rsid w:val="005C6E91"/>
    <w:rsid w:val="005D4BF4"/>
    <w:rsid w:val="005D57F0"/>
    <w:rsid w:val="005E2F12"/>
    <w:rsid w:val="005E3D86"/>
    <w:rsid w:val="005E7301"/>
    <w:rsid w:val="005F01CC"/>
    <w:rsid w:val="005F1628"/>
    <w:rsid w:val="005F47D7"/>
    <w:rsid w:val="006009C0"/>
    <w:rsid w:val="00606846"/>
    <w:rsid w:val="00616002"/>
    <w:rsid w:val="006172E0"/>
    <w:rsid w:val="006175FC"/>
    <w:rsid w:val="00621213"/>
    <w:rsid w:val="00621867"/>
    <w:rsid w:val="00622113"/>
    <w:rsid w:val="006223D6"/>
    <w:rsid w:val="00622998"/>
    <w:rsid w:val="00626C16"/>
    <w:rsid w:val="00631B61"/>
    <w:rsid w:val="006331A4"/>
    <w:rsid w:val="006335E7"/>
    <w:rsid w:val="00634177"/>
    <w:rsid w:val="00636C37"/>
    <w:rsid w:val="0064578B"/>
    <w:rsid w:val="006514FF"/>
    <w:rsid w:val="0065153A"/>
    <w:rsid w:val="006519F0"/>
    <w:rsid w:val="00654E33"/>
    <w:rsid w:val="00655F61"/>
    <w:rsid w:val="00656BD8"/>
    <w:rsid w:val="00656FF2"/>
    <w:rsid w:val="006576CB"/>
    <w:rsid w:val="00662101"/>
    <w:rsid w:val="00662DD5"/>
    <w:rsid w:val="006654BB"/>
    <w:rsid w:val="0066593A"/>
    <w:rsid w:val="00665A63"/>
    <w:rsid w:val="00666A00"/>
    <w:rsid w:val="00666D35"/>
    <w:rsid w:val="00667AB5"/>
    <w:rsid w:val="006709D3"/>
    <w:rsid w:val="00671F50"/>
    <w:rsid w:val="00672EBF"/>
    <w:rsid w:val="006751BE"/>
    <w:rsid w:val="00675304"/>
    <w:rsid w:val="00675A92"/>
    <w:rsid w:val="00680D27"/>
    <w:rsid w:val="00681BC7"/>
    <w:rsid w:val="00682055"/>
    <w:rsid w:val="00683D36"/>
    <w:rsid w:val="00685C13"/>
    <w:rsid w:val="00686B8E"/>
    <w:rsid w:val="00691156"/>
    <w:rsid w:val="006916A4"/>
    <w:rsid w:val="006947D5"/>
    <w:rsid w:val="006947F6"/>
    <w:rsid w:val="00695C1B"/>
    <w:rsid w:val="00695DE9"/>
    <w:rsid w:val="006A0EB7"/>
    <w:rsid w:val="006A253A"/>
    <w:rsid w:val="006A2579"/>
    <w:rsid w:val="006A4170"/>
    <w:rsid w:val="006A47D1"/>
    <w:rsid w:val="006A797B"/>
    <w:rsid w:val="006B2F6C"/>
    <w:rsid w:val="006C02E9"/>
    <w:rsid w:val="006C050A"/>
    <w:rsid w:val="006C3C22"/>
    <w:rsid w:val="006C4EE5"/>
    <w:rsid w:val="006C5F16"/>
    <w:rsid w:val="006D0CA5"/>
    <w:rsid w:val="006D11CB"/>
    <w:rsid w:val="006D5DF2"/>
    <w:rsid w:val="006D5F47"/>
    <w:rsid w:val="006E0271"/>
    <w:rsid w:val="006E0C5F"/>
    <w:rsid w:val="006E4C5F"/>
    <w:rsid w:val="006F0004"/>
    <w:rsid w:val="006F0C9B"/>
    <w:rsid w:val="006F1240"/>
    <w:rsid w:val="006F3A09"/>
    <w:rsid w:val="006F4E76"/>
    <w:rsid w:val="006F54BB"/>
    <w:rsid w:val="007000DA"/>
    <w:rsid w:val="007003B1"/>
    <w:rsid w:val="007034FA"/>
    <w:rsid w:val="00715586"/>
    <w:rsid w:val="007156A0"/>
    <w:rsid w:val="007158E6"/>
    <w:rsid w:val="00715C23"/>
    <w:rsid w:val="00715C33"/>
    <w:rsid w:val="00717C86"/>
    <w:rsid w:val="00717D2D"/>
    <w:rsid w:val="00720159"/>
    <w:rsid w:val="007257E2"/>
    <w:rsid w:val="00733A9B"/>
    <w:rsid w:val="00737871"/>
    <w:rsid w:val="0073798D"/>
    <w:rsid w:val="00743365"/>
    <w:rsid w:val="00743B15"/>
    <w:rsid w:val="00743B84"/>
    <w:rsid w:val="00746404"/>
    <w:rsid w:val="00746E2F"/>
    <w:rsid w:val="00747FF5"/>
    <w:rsid w:val="00756551"/>
    <w:rsid w:val="00757571"/>
    <w:rsid w:val="00757EE7"/>
    <w:rsid w:val="00767695"/>
    <w:rsid w:val="0076795E"/>
    <w:rsid w:val="007735AB"/>
    <w:rsid w:val="0077411B"/>
    <w:rsid w:val="007850F8"/>
    <w:rsid w:val="00785F7E"/>
    <w:rsid w:val="0078670F"/>
    <w:rsid w:val="0079063D"/>
    <w:rsid w:val="00791711"/>
    <w:rsid w:val="00792DED"/>
    <w:rsid w:val="007937DF"/>
    <w:rsid w:val="00795A56"/>
    <w:rsid w:val="007A12CC"/>
    <w:rsid w:val="007A372A"/>
    <w:rsid w:val="007A415C"/>
    <w:rsid w:val="007A69C9"/>
    <w:rsid w:val="007A7164"/>
    <w:rsid w:val="007A71BA"/>
    <w:rsid w:val="007B2597"/>
    <w:rsid w:val="007B26B2"/>
    <w:rsid w:val="007C4785"/>
    <w:rsid w:val="007C769D"/>
    <w:rsid w:val="007D1B15"/>
    <w:rsid w:val="007D3CA5"/>
    <w:rsid w:val="007D511B"/>
    <w:rsid w:val="007E28CB"/>
    <w:rsid w:val="007E5EBB"/>
    <w:rsid w:val="007E7064"/>
    <w:rsid w:val="007F037B"/>
    <w:rsid w:val="007F3BC1"/>
    <w:rsid w:val="007F447F"/>
    <w:rsid w:val="007F78DC"/>
    <w:rsid w:val="00802A7C"/>
    <w:rsid w:val="00802B78"/>
    <w:rsid w:val="00804C3A"/>
    <w:rsid w:val="00806E67"/>
    <w:rsid w:val="00811981"/>
    <w:rsid w:val="00812D4F"/>
    <w:rsid w:val="00822972"/>
    <w:rsid w:val="00822ECC"/>
    <w:rsid w:val="008244DB"/>
    <w:rsid w:val="00825106"/>
    <w:rsid w:val="00827E74"/>
    <w:rsid w:val="0083295F"/>
    <w:rsid w:val="0083382B"/>
    <w:rsid w:val="00835DD8"/>
    <w:rsid w:val="008419A2"/>
    <w:rsid w:val="008435DE"/>
    <w:rsid w:val="0084456E"/>
    <w:rsid w:val="008450F8"/>
    <w:rsid w:val="00846D11"/>
    <w:rsid w:val="00847D4C"/>
    <w:rsid w:val="00851FFA"/>
    <w:rsid w:val="00854476"/>
    <w:rsid w:val="00864922"/>
    <w:rsid w:val="00864EE0"/>
    <w:rsid w:val="00865E25"/>
    <w:rsid w:val="00866916"/>
    <w:rsid w:val="008669D3"/>
    <w:rsid w:val="00871E71"/>
    <w:rsid w:val="0087558F"/>
    <w:rsid w:val="008814D5"/>
    <w:rsid w:val="00881F8B"/>
    <w:rsid w:val="00883000"/>
    <w:rsid w:val="0088682F"/>
    <w:rsid w:val="00887A03"/>
    <w:rsid w:val="0089007F"/>
    <w:rsid w:val="00893D1A"/>
    <w:rsid w:val="008943F4"/>
    <w:rsid w:val="008948FC"/>
    <w:rsid w:val="00896E6F"/>
    <w:rsid w:val="00897FBC"/>
    <w:rsid w:val="008A15E2"/>
    <w:rsid w:val="008A7309"/>
    <w:rsid w:val="008A7BC4"/>
    <w:rsid w:val="008B0780"/>
    <w:rsid w:val="008B27D8"/>
    <w:rsid w:val="008B4177"/>
    <w:rsid w:val="008C0D71"/>
    <w:rsid w:val="008C3E1B"/>
    <w:rsid w:val="008C6677"/>
    <w:rsid w:val="008D35BE"/>
    <w:rsid w:val="008D50B1"/>
    <w:rsid w:val="008D54CC"/>
    <w:rsid w:val="008D5796"/>
    <w:rsid w:val="008D5F0B"/>
    <w:rsid w:val="008D6DCC"/>
    <w:rsid w:val="008E0017"/>
    <w:rsid w:val="008E31D2"/>
    <w:rsid w:val="008E47D2"/>
    <w:rsid w:val="008E5986"/>
    <w:rsid w:val="008F02BE"/>
    <w:rsid w:val="008F7DD1"/>
    <w:rsid w:val="0090330E"/>
    <w:rsid w:val="00905967"/>
    <w:rsid w:val="00905DEA"/>
    <w:rsid w:val="0090749B"/>
    <w:rsid w:val="00907702"/>
    <w:rsid w:val="00921E35"/>
    <w:rsid w:val="00923269"/>
    <w:rsid w:val="00932365"/>
    <w:rsid w:val="009329F0"/>
    <w:rsid w:val="00935CF2"/>
    <w:rsid w:val="00936A71"/>
    <w:rsid w:val="009413C4"/>
    <w:rsid w:val="00943497"/>
    <w:rsid w:val="0094359B"/>
    <w:rsid w:val="009438AB"/>
    <w:rsid w:val="00950490"/>
    <w:rsid w:val="00950A4B"/>
    <w:rsid w:val="00951174"/>
    <w:rsid w:val="009515EE"/>
    <w:rsid w:val="00955BB4"/>
    <w:rsid w:val="0095689D"/>
    <w:rsid w:val="009642D8"/>
    <w:rsid w:val="0096651E"/>
    <w:rsid w:val="00966948"/>
    <w:rsid w:val="00967387"/>
    <w:rsid w:val="00972DB3"/>
    <w:rsid w:val="009825B6"/>
    <w:rsid w:val="00982FDE"/>
    <w:rsid w:val="00985ECC"/>
    <w:rsid w:val="00992342"/>
    <w:rsid w:val="009943CD"/>
    <w:rsid w:val="0099670E"/>
    <w:rsid w:val="00997E0E"/>
    <w:rsid w:val="009A0764"/>
    <w:rsid w:val="009A1FF6"/>
    <w:rsid w:val="009A373D"/>
    <w:rsid w:val="009B1A76"/>
    <w:rsid w:val="009B449C"/>
    <w:rsid w:val="009B4FB7"/>
    <w:rsid w:val="009B7556"/>
    <w:rsid w:val="009C20C5"/>
    <w:rsid w:val="009C346D"/>
    <w:rsid w:val="009D00D1"/>
    <w:rsid w:val="009D1578"/>
    <w:rsid w:val="009D1A4C"/>
    <w:rsid w:val="009D60FB"/>
    <w:rsid w:val="009D77BA"/>
    <w:rsid w:val="009D7BE6"/>
    <w:rsid w:val="009D7E14"/>
    <w:rsid w:val="009E0145"/>
    <w:rsid w:val="009E1DA2"/>
    <w:rsid w:val="009F27E9"/>
    <w:rsid w:val="009F753F"/>
    <w:rsid w:val="00A01503"/>
    <w:rsid w:val="00A02644"/>
    <w:rsid w:val="00A21387"/>
    <w:rsid w:val="00A220B1"/>
    <w:rsid w:val="00A26B16"/>
    <w:rsid w:val="00A27B61"/>
    <w:rsid w:val="00A30C46"/>
    <w:rsid w:val="00A3268C"/>
    <w:rsid w:val="00A334DD"/>
    <w:rsid w:val="00A35E59"/>
    <w:rsid w:val="00A37DF4"/>
    <w:rsid w:val="00A43CA5"/>
    <w:rsid w:val="00A4483B"/>
    <w:rsid w:val="00A44A93"/>
    <w:rsid w:val="00A44F19"/>
    <w:rsid w:val="00A45EDC"/>
    <w:rsid w:val="00A46005"/>
    <w:rsid w:val="00A47BD6"/>
    <w:rsid w:val="00A50921"/>
    <w:rsid w:val="00A62BBF"/>
    <w:rsid w:val="00A66D0F"/>
    <w:rsid w:val="00A70596"/>
    <w:rsid w:val="00A80102"/>
    <w:rsid w:val="00A82218"/>
    <w:rsid w:val="00A82CD1"/>
    <w:rsid w:val="00A834E8"/>
    <w:rsid w:val="00A85167"/>
    <w:rsid w:val="00A866E2"/>
    <w:rsid w:val="00A93B76"/>
    <w:rsid w:val="00A95AA1"/>
    <w:rsid w:val="00A96B9C"/>
    <w:rsid w:val="00A97C54"/>
    <w:rsid w:val="00AA32EE"/>
    <w:rsid w:val="00AA6C54"/>
    <w:rsid w:val="00AB029F"/>
    <w:rsid w:val="00AB1184"/>
    <w:rsid w:val="00AB2D48"/>
    <w:rsid w:val="00AB4B80"/>
    <w:rsid w:val="00AB6012"/>
    <w:rsid w:val="00AC087B"/>
    <w:rsid w:val="00AC2803"/>
    <w:rsid w:val="00AC2B14"/>
    <w:rsid w:val="00AC3D1B"/>
    <w:rsid w:val="00AC5BAB"/>
    <w:rsid w:val="00AC7CB3"/>
    <w:rsid w:val="00AD022D"/>
    <w:rsid w:val="00AD1F36"/>
    <w:rsid w:val="00AD3548"/>
    <w:rsid w:val="00AD4937"/>
    <w:rsid w:val="00AD5677"/>
    <w:rsid w:val="00AD7B76"/>
    <w:rsid w:val="00AE02B8"/>
    <w:rsid w:val="00AE02FD"/>
    <w:rsid w:val="00AE15EA"/>
    <w:rsid w:val="00AE413D"/>
    <w:rsid w:val="00AE58E8"/>
    <w:rsid w:val="00AE731A"/>
    <w:rsid w:val="00AF2EC1"/>
    <w:rsid w:val="00AF7F7A"/>
    <w:rsid w:val="00B012C4"/>
    <w:rsid w:val="00B0169F"/>
    <w:rsid w:val="00B01D8D"/>
    <w:rsid w:val="00B02427"/>
    <w:rsid w:val="00B05344"/>
    <w:rsid w:val="00B05D7A"/>
    <w:rsid w:val="00B06186"/>
    <w:rsid w:val="00B076D3"/>
    <w:rsid w:val="00B1026B"/>
    <w:rsid w:val="00B1117A"/>
    <w:rsid w:val="00B11727"/>
    <w:rsid w:val="00B141FB"/>
    <w:rsid w:val="00B1595D"/>
    <w:rsid w:val="00B15BE1"/>
    <w:rsid w:val="00B160DF"/>
    <w:rsid w:val="00B21398"/>
    <w:rsid w:val="00B24379"/>
    <w:rsid w:val="00B259F6"/>
    <w:rsid w:val="00B34101"/>
    <w:rsid w:val="00B34D62"/>
    <w:rsid w:val="00B374F6"/>
    <w:rsid w:val="00B4004B"/>
    <w:rsid w:val="00B40080"/>
    <w:rsid w:val="00B40D46"/>
    <w:rsid w:val="00B43058"/>
    <w:rsid w:val="00B4440C"/>
    <w:rsid w:val="00B47350"/>
    <w:rsid w:val="00B476E2"/>
    <w:rsid w:val="00B510D4"/>
    <w:rsid w:val="00B51B63"/>
    <w:rsid w:val="00B53600"/>
    <w:rsid w:val="00B60D84"/>
    <w:rsid w:val="00B60EAB"/>
    <w:rsid w:val="00B636FE"/>
    <w:rsid w:val="00B63A80"/>
    <w:rsid w:val="00B6413A"/>
    <w:rsid w:val="00B66AE3"/>
    <w:rsid w:val="00B70FF2"/>
    <w:rsid w:val="00B73B88"/>
    <w:rsid w:val="00B76C4D"/>
    <w:rsid w:val="00B76E7E"/>
    <w:rsid w:val="00B87F2B"/>
    <w:rsid w:val="00B928B9"/>
    <w:rsid w:val="00B94D00"/>
    <w:rsid w:val="00BA2C3E"/>
    <w:rsid w:val="00BA4539"/>
    <w:rsid w:val="00BA49ED"/>
    <w:rsid w:val="00BA4FE5"/>
    <w:rsid w:val="00BA5419"/>
    <w:rsid w:val="00BB1F67"/>
    <w:rsid w:val="00BB2B9B"/>
    <w:rsid w:val="00BB69CC"/>
    <w:rsid w:val="00BC0710"/>
    <w:rsid w:val="00BC2A5F"/>
    <w:rsid w:val="00BD2476"/>
    <w:rsid w:val="00BD28A4"/>
    <w:rsid w:val="00BE2C4C"/>
    <w:rsid w:val="00BF0C27"/>
    <w:rsid w:val="00BF5F98"/>
    <w:rsid w:val="00BF6D1E"/>
    <w:rsid w:val="00C0481B"/>
    <w:rsid w:val="00C052BF"/>
    <w:rsid w:val="00C058DD"/>
    <w:rsid w:val="00C07275"/>
    <w:rsid w:val="00C12E77"/>
    <w:rsid w:val="00C135E8"/>
    <w:rsid w:val="00C14587"/>
    <w:rsid w:val="00C1531E"/>
    <w:rsid w:val="00C207EB"/>
    <w:rsid w:val="00C2431D"/>
    <w:rsid w:val="00C25E28"/>
    <w:rsid w:val="00C266C5"/>
    <w:rsid w:val="00C31C30"/>
    <w:rsid w:val="00C33B45"/>
    <w:rsid w:val="00C36539"/>
    <w:rsid w:val="00C40F6A"/>
    <w:rsid w:val="00C41F1E"/>
    <w:rsid w:val="00C4459E"/>
    <w:rsid w:val="00C453FD"/>
    <w:rsid w:val="00C46808"/>
    <w:rsid w:val="00C46F67"/>
    <w:rsid w:val="00C47502"/>
    <w:rsid w:val="00C52B84"/>
    <w:rsid w:val="00C54C6C"/>
    <w:rsid w:val="00C54EDF"/>
    <w:rsid w:val="00C6469B"/>
    <w:rsid w:val="00C65AC7"/>
    <w:rsid w:val="00C66910"/>
    <w:rsid w:val="00C71003"/>
    <w:rsid w:val="00C73C9D"/>
    <w:rsid w:val="00C77BFD"/>
    <w:rsid w:val="00C80674"/>
    <w:rsid w:val="00C81DC7"/>
    <w:rsid w:val="00C92B65"/>
    <w:rsid w:val="00C9428F"/>
    <w:rsid w:val="00C950D5"/>
    <w:rsid w:val="00C96428"/>
    <w:rsid w:val="00CA0CB5"/>
    <w:rsid w:val="00CA0D51"/>
    <w:rsid w:val="00CA0F5C"/>
    <w:rsid w:val="00CA3214"/>
    <w:rsid w:val="00CA5A11"/>
    <w:rsid w:val="00CB13E4"/>
    <w:rsid w:val="00CB3273"/>
    <w:rsid w:val="00CB4B40"/>
    <w:rsid w:val="00CB6960"/>
    <w:rsid w:val="00CB7E60"/>
    <w:rsid w:val="00CC01F7"/>
    <w:rsid w:val="00CC2746"/>
    <w:rsid w:val="00CC3E32"/>
    <w:rsid w:val="00CD1E28"/>
    <w:rsid w:val="00CD79B0"/>
    <w:rsid w:val="00CE01E8"/>
    <w:rsid w:val="00CE1789"/>
    <w:rsid w:val="00CE1AF6"/>
    <w:rsid w:val="00CE6AF1"/>
    <w:rsid w:val="00CE766D"/>
    <w:rsid w:val="00CF0E77"/>
    <w:rsid w:val="00CF4AF7"/>
    <w:rsid w:val="00CF5937"/>
    <w:rsid w:val="00CF5D23"/>
    <w:rsid w:val="00D00D6A"/>
    <w:rsid w:val="00D0287A"/>
    <w:rsid w:val="00D032DC"/>
    <w:rsid w:val="00D036A6"/>
    <w:rsid w:val="00D039CD"/>
    <w:rsid w:val="00D03B11"/>
    <w:rsid w:val="00D03C95"/>
    <w:rsid w:val="00D05AF6"/>
    <w:rsid w:val="00D06C5B"/>
    <w:rsid w:val="00D11648"/>
    <w:rsid w:val="00D1486E"/>
    <w:rsid w:val="00D15033"/>
    <w:rsid w:val="00D324FB"/>
    <w:rsid w:val="00D336D9"/>
    <w:rsid w:val="00D34AEC"/>
    <w:rsid w:val="00D44EB7"/>
    <w:rsid w:val="00D46792"/>
    <w:rsid w:val="00D474A9"/>
    <w:rsid w:val="00D55249"/>
    <w:rsid w:val="00D55FDC"/>
    <w:rsid w:val="00D56250"/>
    <w:rsid w:val="00D57379"/>
    <w:rsid w:val="00D5743C"/>
    <w:rsid w:val="00D6005E"/>
    <w:rsid w:val="00D63CEE"/>
    <w:rsid w:val="00D64E70"/>
    <w:rsid w:val="00D668CC"/>
    <w:rsid w:val="00D7020B"/>
    <w:rsid w:val="00D722A9"/>
    <w:rsid w:val="00D73EC5"/>
    <w:rsid w:val="00D776AB"/>
    <w:rsid w:val="00D800D2"/>
    <w:rsid w:val="00D80274"/>
    <w:rsid w:val="00D80AB0"/>
    <w:rsid w:val="00D81C6D"/>
    <w:rsid w:val="00D845A3"/>
    <w:rsid w:val="00D87A84"/>
    <w:rsid w:val="00D902AC"/>
    <w:rsid w:val="00D9040D"/>
    <w:rsid w:val="00D95E6C"/>
    <w:rsid w:val="00DA12FE"/>
    <w:rsid w:val="00DA399A"/>
    <w:rsid w:val="00DA5E6E"/>
    <w:rsid w:val="00DA67C5"/>
    <w:rsid w:val="00DA6CF5"/>
    <w:rsid w:val="00DB0A24"/>
    <w:rsid w:val="00DB142C"/>
    <w:rsid w:val="00DB244F"/>
    <w:rsid w:val="00DB2767"/>
    <w:rsid w:val="00DB2A9F"/>
    <w:rsid w:val="00DB4457"/>
    <w:rsid w:val="00DB513E"/>
    <w:rsid w:val="00DC0D61"/>
    <w:rsid w:val="00DC1B7C"/>
    <w:rsid w:val="00DC3485"/>
    <w:rsid w:val="00DC6BAE"/>
    <w:rsid w:val="00DD4094"/>
    <w:rsid w:val="00DD5500"/>
    <w:rsid w:val="00DD630B"/>
    <w:rsid w:val="00DD6B56"/>
    <w:rsid w:val="00DE1228"/>
    <w:rsid w:val="00DE1B56"/>
    <w:rsid w:val="00DE6339"/>
    <w:rsid w:val="00DF4255"/>
    <w:rsid w:val="00DF4A49"/>
    <w:rsid w:val="00DF7181"/>
    <w:rsid w:val="00E05CA5"/>
    <w:rsid w:val="00E06D9F"/>
    <w:rsid w:val="00E10F47"/>
    <w:rsid w:val="00E12032"/>
    <w:rsid w:val="00E12324"/>
    <w:rsid w:val="00E13A8D"/>
    <w:rsid w:val="00E13E1D"/>
    <w:rsid w:val="00E15277"/>
    <w:rsid w:val="00E16141"/>
    <w:rsid w:val="00E1675D"/>
    <w:rsid w:val="00E21058"/>
    <w:rsid w:val="00E22C93"/>
    <w:rsid w:val="00E22F0D"/>
    <w:rsid w:val="00E24236"/>
    <w:rsid w:val="00E25B29"/>
    <w:rsid w:val="00E276D7"/>
    <w:rsid w:val="00E27D30"/>
    <w:rsid w:val="00E27EC7"/>
    <w:rsid w:val="00E30A2F"/>
    <w:rsid w:val="00E32501"/>
    <w:rsid w:val="00E41541"/>
    <w:rsid w:val="00E44EF8"/>
    <w:rsid w:val="00E47529"/>
    <w:rsid w:val="00E5072D"/>
    <w:rsid w:val="00E51871"/>
    <w:rsid w:val="00E54FA4"/>
    <w:rsid w:val="00E55FAB"/>
    <w:rsid w:val="00E56E29"/>
    <w:rsid w:val="00E56F7C"/>
    <w:rsid w:val="00E5781D"/>
    <w:rsid w:val="00E615D7"/>
    <w:rsid w:val="00E65369"/>
    <w:rsid w:val="00E65AE6"/>
    <w:rsid w:val="00E70D18"/>
    <w:rsid w:val="00E715AD"/>
    <w:rsid w:val="00E72147"/>
    <w:rsid w:val="00E72615"/>
    <w:rsid w:val="00E72EC6"/>
    <w:rsid w:val="00E76754"/>
    <w:rsid w:val="00E772F7"/>
    <w:rsid w:val="00E820F4"/>
    <w:rsid w:val="00E8370E"/>
    <w:rsid w:val="00E854F8"/>
    <w:rsid w:val="00E8653F"/>
    <w:rsid w:val="00E86A3B"/>
    <w:rsid w:val="00E90CF4"/>
    <w:rsid w:val="00E936EC"/>
    <w:rsid w:val="00EA10D6"/>
    <w:rsid w:val="00EA39AE"/>
    <w:rsid w:val="00EA3A3E"/>
    <w:rsid w:val="00EA4527"/>
    <w:rsid w:val="00EA5475"/>
    <w:rsid w:val="00EB1237"/>
    <w:rsid w:val="00EB230B"/>
    <w:rsid w:val="00EB2B6C"/>
    <w:rsid w:val="00EB4AE5"/>
    <w:rsid w:val="00EC40B0"/>
    <w:rsid w:val="00EC65A1"/>
    <w:rsid w:val="00EC6795"/>
    <w:rsid w:val="00EC7845"/>
    <w:rsid w:val="00ED102A"/>
    <w:rsid w:val="00ED21DE"/>
    <w:rsid w:val="00ED35DC"/>
    <w:rsid w:val="00ED7435"/>
    <w:rsid w:val="00EE002D"/>
    <w:rsid w:val="00EE12E8"/>
    <w:rsid w:val="00EE389E"/>
    <w:rsid w:val="00EE39E8"/>
    <w:rsid w:val="00EE6732"/>
    <w:rsid w:val="00EE792C"/>
    <w:rsid w:val="00EF1F7C"/>
    <w:rsid w:val="00EF2E7F"/>
    <w:rsid w:val="00EF3BCD"/>
    <w:rsid w:val="00EF4D6A"/>
    <w:rsid w:val="00F03A80"/>
    <w:rsid w:val="00F044AB"/>
    <w:rsid w:val="00F04C4E"/>
    <w:rsid w:val="00F05165"/>
    <w:rsid w:val="00F05A80"/>
    <w:rsid w:val="00F070F9"/>
    <w:rsid w:val="00F11FD1"/>
    <w:rsid w:val="00F17B50"/>
    <w:rsid w:val="00F306F1"/>
    <w:rsid w:val="00F32089"/>
    <w:rsid w:val="00F34F2A"/>
    <w:rsid w:val="00F353D6"/>
    <w:rsid w:val="00F35C12"/>
    <w:rsid w:val="00F36006"/>
    <w:rsid w:val="00F40F39"/>
    <w:rsid w:val="00F41A7D"/>
    <w:rsid w:val="00F4293E"/>
    <w:rsid w:val="00F47208"/>
    <w:rsid w:val="00F50F92"/>
    <w:rsid w:val="00F53077"/>
    <w:rsid w:val="00F5587C"/>
    <w:rsid w:val="00F5663C"/>
    <w:rsid w:val="00F6093D"/>
    <w:rsid w:val="00F7084E"/>
    <w:rsid w:val="00F71D0D"/>
    <w:rsid w:val="00F733E0"/>
    <w:rsid w:val="00F76B6F"/>
    <w:rsid w:val="00F771A5"/>
    <w:rsid w:val="00F814ED"/>
    <w:rsid w:val="00F81DCA"/>
    <w:rsid w:val="00F8735E"/>
    <w:rsid w:val="00F9666D"/>
    <w:rsid w:val="00F96DFA"/>
    <w:rsid w:val="00FA01E0"/>
    <w:rsid w:val="00FA2C8C"/>
    <w:rsid w:val="00FB5A6A"/>
    <w:rsid w:val="00FC19E1"/>
    <w:rsid w:val="00FC3398"/>
    <w:rsid w:val="00FC3BDF"/>
    <w:rsid w:val="00FC3CFA"/>
    <w:rsid w:val="00FC4028"/>
    <w:rsid w:val="00FC40ED"/>
    <w:rsid w:val="00FC6AD4"/>
    <w:rsid w:val="00FC7FD2"/>
    <w:rsid w:val="00FD0CC9"/>
    <w:rsid w:val="00FD12D6"/>
    <w:rsid w:val="00FD4FFB"/>
    <w:rsid w:val="00FD54BC"/>
    <w:rsid w:val="00FE0B9C"/>
    <w:rsid w:val="00FE180A"/>
    <w:rsid w:val="00FF4CFD"/>
    <w:rsid w:val="00FF605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2289"/>
    <o:shapelayout v:ext="edit">
      <o:idmap v:ext="edit" data="1"/>
    </o:shapelayout>
  </w:shapeDefaults>
  <w:decimalSymbol w:val="."/>
  <w:listSeparator w:val=","/>
  <w14:docId w14:val="3150CD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1184"/>
    <w:pPr>
      <w:spacing w:line="360" w:lineRule="auto"/>
      <w:ind w:firstLine="340"/>
      <w:jc w:val="both"/>
    </w:pPr>
    <w:rPr>
      <w:sz w:val="22"/>
      <w:szCs w:val="24"/>
      <w:lang w:eastAsia="en-US"/>
    </w:rPr>
  </w:style>
  <w:style w:type="paragraph" w:styleId="Heading1">
    <w:name w:val="heading 1"/>
    <w:basedOn w:val="Normal"/>
    <w:next w:val="Firstparagraph"/>
    <w:qFormat/>
    <w:rsid w:val="000F68D9"/>
    <w:pPr>
      <w:keepNext/>
      <w:numPr>
        <w:numId w:val="2"/>
      </w:numPr>
      <w:tabs>
        <w:tab w:val="clear" w:pos="360"/>
        <w:tab w:val="left" w:pos="482"/>
      </w:tabs>
      <w:spacing w:before="360" w:after="180"/>
      <w:jc w:val="left"/>
      <w:outlineLvl w:val="0"/>
    </w:pPr>
    <w:rPr>
      <w:rFonts w:ascii="Arial" w:hAnsi="Arial" w:cs="Arial"/>
      <w:bCs/>
      <w:sz w:val="28"/>
      <w:szCs w:val="32"/>
    </w:rPr>
  </w:style>
  <w:style w:type="paragraph" w:styleId="Heading2">
    <w:name w:val="heading 2"/>
    <w:basedOn w:val="Normal"/>
    <w:next w:val="Firstparagraph"/>
    <w:qFormat/>
    <w:rsid w:val="000F68D9"/>
    <w:pPr>
      <w:keepNext/>
      <w:numPr>
        <w:ilvl w:val="1"/>
        <w:numId w:val="2"/>
      </w:numPr>
      <w:tabs>
        <w:tab w:val="clear" w:pos="1855"/>
        <w:tab w:val="left" w:pos="624"/>
      </w:tabs>
      <w:spacing w:before="300" w:after="120"/>
      <w:ind w:left="0"/>
      <w:jc w:val="left"/>
      <w:outlineLvl w:val="1"/>
    </w:pPr>
    <w:rPr>
      <w:rFonts w:ascii="Arial" w:hAnsi="Arial"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paragraph" w:styleId="Heading4">
    <w:name w:val="heading 4"/>
    <w:basedOn w:val="Normal"/>
    <w:next w:val="Normal"/>
    <w:link w:val="Heading4Char"/>
    <w:uiPriority w:val="9"/>
    <w:unhideWhenUsed/>
    <w:qFormat/>
    <w:rsid w:val="00360225"/>
    <w:pPr>
      <w:keepNext/>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360225"/>
    <w:p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unhideWhenUsed/>
    <w:qFormat/>
    <w:rsid w:val="00360225"/>
    <w:pPr>
      <w:spacing w:before="240" w:after="60"/>
      <w:outlineLvl w:val="5"/>
    </w:pPr>
    <w:rPr>
      <w:rFonts w:asciiTheme="minorHAnsi" w:eastAsiaTheme="minorEastAsia" w:hAnsiTheme="minorHAnsi" w:cstheme="minorBidi"/>
      <w:b/>
      <w:bCs/>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character" w:customStyle="1" w:styleId="Heading4Char">
    <w:name w:val="Heading 4 Char"/>
    <w:basedOn w:val="DefaultParagraphFont"/>
    <w:link w:val="Heading4"/>
    <w:uiPriority w:val="9"/>
    <w:rsid w:val="00360225"/>
    <w:rPr>
      <w:rFonts w:asciiTheme="minorHAnsi" w:eastAsiaTheme="minorEastAsia" w:hAnsiTheme="minorHAnsi" w:cstheme="minorBidi"/>
      <w:b/>
      <w:bCs/>
      <w:sz w:val="28"/>
      <w:szCs w:val="28"/>
      <w:lang w:eastAsia="en-US"/>
    </w:rPr>
  </w:style>
  <w:style w:type="character" w:customStyle="1" w:styleId="Heading5Char">
    <w:name w:val="Heading 5 Char"/>
    <w:basedOn w:val="DefaultParagraphFont"/>
    <w:link w:val="Heading5"/>
    <w:uiPriority w:val="9"/>
    <w:rsid w:val="00360225"/>
    <w:rPr>
      <w:rFonts w:asciiTheme="minorHAnsi" w:eastAsiaTheme="minorEastAsia" w:hAnsiTheme="minorHAnsi" w:cstheme="minorBidi"/>
      <w:b/>
      <w:bCs/>
      <w:i/>
      <w:iCs/>
      <w:sz w:val="26"/>
      <w:szCs w:val="26"/>
      <w:lang w:eastAsia="en-US"/>
    </w:rPr>
  </w:style>
  <w:style w:type="character" w:customStyle="1" w:styleId="Heading6Char">
    <w:name w:val="Heading 6 Char"/>
    <w:basedOn w:val="DefaultParagraphFont"/>
    <w:link w:val="Heading6"/>
    <w:uiPriority w:val="9"/>
    <w:rsid w:val="00360225"/>
    <w:rPr>
      <w:rFonts w:asciiTheme="minorHAnsi" w:eastAsiaTheme="minorEastAsia" w:hAnsiTheme="minorHAnsi" w:cstheme="minorBidi"/>
      <w:b/>
      <w:bCs/>
      <w:sz w:val="22"/>
      <w:szCs w:val="22"/>
      <w:lang w:eastAsia="en-US"/>
    </w:rPr>
  </w:style>
  <w:style w:type="paragraph" w:styleId="Title">
    <w:name w:val="Title"/>
    <w:basedOn w:val="Normal"/>
    <w:next w:val="Normal"/>
    <w:link w:val="TitleChar"/>
    <w:uiPriority w:val="10"/>
    <w:qFormat/>
    <w:rsid w:val="00360225"/>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360225"/>
    <w:rPr>
      <w:rFonts w:asciiTheme="majorHAnsi" w:eastAsiaTheme="majorEastAsia" w:hAnsiTheme="majorHAnsi" w:cstheme="majorBidi"/>
      <w:b/>
      <w:bCs/>
      <w:kern w:val="28"/>
      <w:sz w:val="32"/>
      <w:szCs w:val="32"/>
      <w:lang w:eastAsia="en-US"/>
    </w:rPr>
  </w:style>
  <w:style w:type="character" w:styleId="LineNumber">
    <w:name w:val="line number"/>
    <w:basedOn w:val="DefaultParagraphFont"/>
    <w:uiPriority w:val="99"/>
    <w:semiHidden/>
    <w:unhideWhenUsed/>
    <w:rsid w:val="001B7911"/>
  </w:style>
  <w:style w:type="character" w:styleId="Hyperlink">
    <w:name w:val="Hyperlink"/>
    <w:basedOn w:val="DefaultParagraphFont"/>
    <w:uiPriority w:val="99"/>
    <w:unhideWhenUsed/>
    <w:rsid w:val="001B7911"/>
    <w:rPr>
      <w:color w:val="0000FF" w:themeColor="hyperlink"/>
      <w:u w:val="single"/>
    </w:rPr>
  </w:style>
  <w:style w:type="character" w:styleId="CommentReference">
    <w:name w:val="annotation reference"/>
    <w:basedOn w:val="DefaultParagraphFont"/>
    <w:uiPriority w:val="99"/>
    <w:semiHidden/>
    <w:unhideWhenUsed/>
    <w:rsid w:val="005D4BF4"/>
    <w:rPr>
      <w:sz w:val="16"/>
      <w:szCs w:val="16"/>
    </w:rPr>
  </w:style>
  <w:style w:type="paragraph" w:styleId="CommentText">
    <w:name w:val="annotation text"/>
    <w:basedOn w:val="Normal"/>
    <w:link w:val="CommentTextChar"/>
    <w:uiPriority w:val="99"/>
    <w:unhideWhenUsed/>
    <w:rsid w:val="005D4BF4"/>
    <w:pPr>
      <w:spacing w:line="240" w:lineRule="auto"/>
    </w:pPr>
    <w:rPr>
      <w:sz w:val="20"/>
      <w:szCs w:val="20"/>
    </w:rPr>
  </w:style>
  <w:style w:type="character" w:customStyle="1" w:styleId="CommentTextChar">
    <w:name w:val="Comment Text Char"/>
    <w:basedOn w:val="DefaultParagraphFont"/>
    <w:link w:val="CommentText"/>
    <w:uiPriority w:val="99"/>
    <w:rsid w:val="005D4BF4"/>
    <w:rPr>
      <w:rFonts w:ascii="cmr10" w:hAnsi="cmr10"/>
      <w:lang w:eastAsia="en-US"/>
    </w:rPr>
  </w:style>
  <w:style w:type="paragraph" w:styleId="CommentSubject">
    <w:name w:val="annotation subject"/>
    <w:basedOn w:val="CommentText"/>
    <w:next w:val="CommentText"/>
    <w:link w:val="CommentSubjectChar"/>
    <w:uiPriority w:val="99"/>
    <w:semiHidden/>
    <w:unhideWhenUsed/>
    <w:rsid w:val="005D4BF4"/>
    <w:rPr>
      <w:b/>
      <w:bCs/>
    </w:rPr>
  </w:style>
  <w:style w:type="character" w:customStyle="1" w:styleId="CommentSubjectChar">
    <w:name w:val="Comment Subject Char"/>
    <w:basedOn w:val="CommentTextChar"/>
    <w:link w:val="CommentSubject"/>
    <w:uiPriority w:val="99"/>
    <w:semiHidden/>
    <w:rsid w:val="005D4BF4"/>
    <w:rPr>
      <w:rFonts w:ascii="cmr10" w:hAnsi="cmr10"/>
      <w:b/>
      <w:bCs/>
      <w:lang w:eastAsia="en-US"/>
    </w:rPr>
  </w:style>
  <w:style w:type="paragraph" w:styleId="BalloonText">
    <w:name w:val="Balloon Text"/>
    <w:basedOn w:val="Normal"/>
    <w:link w:val="BalloonTextChar"/>
    <w:uiPriority w:val="99"/>
    <w:semiHidden/>
    <w:unhideWhenUsed/>
    <w:rsid w:val="005D4BF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BF4"/>
    <w:rPr>
      <w:rFonts w:ascii="Tahoma" w:hAnsi="Tahoma" w:cs="Tahoma"/>
      <w:sz w:val="16"/>
      <w:szCs w:val="16"/>
      <w:lang w:eastAsia="en-US"/>
    </w:rPr>
  </w:style>
  <w:style w:type="paragraph" w:styleId="FootnoteText">
    <w:name w:val="footnote text"/>
    <w:basedOn w:val="Normal"/>
    <w:link w:val="FootnoteTextChar"/>
    <w:uiPriority w:val="99"/>
    <w:unhideWhenUsed/>
    <w:rsid w:val="00240044"/>
    <w:pPr>
      <w:spacing w:line="240" w:lineRule="auto"/>
    </w:pPr>
    <w:rPr>
      <w:sz w:val="20"/>
      <w:szCs w:val="20"/>
    </w:rPr>
  </w:style>
  <w:style w:type="character" w:customStyle="1" w:styleId="FootnoteTextChar">
    <w:name w:val="Footnote Text Char"/>
    <w:basedOn w:val="DefaultParagraphFont"/>
    <w:link w:val="FootnoteText"/>
    <w:uiPriority w:val="99"/>
    <w:rsid w:val="00240044"/>
    <w:rPr>
      <w:rFonts w:ascii="cmr10" w:hAnsi="cmr10"/>
      <w:lang w:eastAsia="en-US"/>
    </w:rPr>
  </w:style>
  <w:style w:type="character" w:styleId="FootnoteReference">
    <w:name w:val="footnote reference"/>
    <w:uiPriority w:val="99"/>
    <w:semiHidden/>
    <w:unhideWhenUsed/>
    <w:rsid w:val="00240044"/>
    <w:rPr>
      <w:vertAlign w:val="superscript"/>
    </w:rPr>
  </w:style>
  <w:style w:type="character" w:customStyle="1" w:styleId="InterviewerscriptChar">
    <w:name w:val="Interviewer script Char"/>
    <w:basedOn w:val="DefaultParagraphFont"/>
    <w:link w:val="Interviewerscript"/>
    <w:locked/>
    <w:rsid w:val="001F5A44"/>
    <w:rPr>
      <w:rFonts w:ascii="Arial" w:hAnsi="Arial" w:cs="Arial"/>
      <w:color w:val="FF0000"/>
      <w:szCs w:val="24"/>
    </w:rPr>
  </w:style>
  <w:style w:type="paragraph" w:customStyle="1" w:styleId="Interviewerscript">
    <w:name w:val="Interviewer script"/>
    <w:basedOn w:val="Normal"/>
    <w:link w:val="InterviewerscriptChar"/>
    <w:qFormat/>
    <w:rsid w:val="001F5A44"/>
    <w:pPr>
      <w:spacing w:after="120" w:line="240" w:lineRule="auto"/>
      <w:ind w:firstLine="0"/>
    </w:pPr>
    <w:rPr>
      <w:rFonts w:ascii="Arial" w:hAnsi="Arial" w:cs="Arial"/>
      <w:color w:val="FF0000"/>
      <w:sz w:val="20"/>
      <w:lang w:eastAsia="en-GB"/>
    </w:rPr>
  </w:style>
  <w:style w:type="table" w:styleId="TableGrid">
    <w:name w:val="Table Grid"/>
    <w:basedOn w:val="TableNormal"/>
    <w:uiPriority w:val="59"/>
    <w:rsid w:val="001F5A44"/>
    <w:rPr>
      <w:rFonts w:ascii="Calibri" w:eastAsia="Calibri" w:hAnsi="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5A44"/>
    <w:pPr>
      <w:ind w:left="720"/>
      <w:contextualSpacing/>
    </w:pPr>
  </w:style>
  <w:style w:type="paragraph" w:styleId="Caption">
    <w:name w:val="caption"/>
    <w:basedOn w:val="Normal"/>
    <w:next w:val="Normal"/>
    <w:uiPriority w:val="35"/>
    <w:unhideWhenUsed/>
    <w:qFormat/>
    <w:rsid w:val="00825106"/>
    <w:pPr>
      <w:spacing w:after="200" w:line="240" w:lineRule="auto"/>
      <w:ind w:firstLine="0"/>
      <w:jc w:val="left"/>
    </w:pPr>
    <w:rPr>
      <w:rFonts w:ascii="Calibri" w:eastAsia="Batang" w:hAnsi="Calibri"/>
      <w:b/>
      <w:bCs/>
      <w:color w:val="4F81BD"/>
      <w:sz w:val="18"/>
      <w:szCs w:val="18"/>
    </w:rPr>
  </w:style>
  <w:style w:type="character" w:styleId="PlaceholderText">
    <w:name w:val="Placeholder Text"/>
    <w:basedOn w:val="DefaultParagraphFont"/>
    <w:uiPriority w:val="99"/>
    <w:semiHidden/>
    <w:rsid w:val="00B87F2B"/>
    <w:rPr>
      <w:color w:val="808080"/>
    </w:rPr>
  </w:style>
  <w:style w:type="character" w:styleId="EndnoteReference">
    <w:name w:val="endnote reference"/>
    <w:basedOn w:val="DefaultParagraphFont"/>
    <w:uiPriority w:val="99"/>
    <w:semiHidden/>
    <w:unhideWhenUsed/>
    <w:rsid w:val="000147B6"/>
    <w:rPr>
      <w:vertAlign w:val="superscript"/>
    </w:rPr>
  </w:style>
  <w:style w:type="paragraph" w:styleId="Revision">
    <w:name w:val="Revision"/>
    <w:hidden/>
    <w:uiPriority w:val="99"/>
    <w:semiHidden/>
    <w:rsid w:val="00B1595D"/>
    <w:rPr>
      <w:sz w:val="22"/>
      <w:szCs w:val="24"/>
      <w:lang w:eastAsia="en-US"/>
    </w:rPr>
  </w:style>
  <w:style w:type="table" w:customStyle="1" w:styleId="TableGrid1">
    <w:name w:val="Table Grid1"/>
    <w:basedOn w:val="TableNormal"/>
    <w:next w:val="TableGrid"/>
    <w:uiPriority w:val="59"/>
    <w:rsid w:val="000F1759"/>
    <w:rPr>
      <w:rFonts w:asciiTheme="minorHAnsi" w:eastAsiaTheme="minorHAnsi" w:hAnsiTheme="minorHAnsi" w:cstheme="minorBid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1184"/>
    <w:pPr>
      <w:spacing w:line="360" w:lineRule="auto"/>
      <w:ind w:firstLine="340"/>
      <w:jc w:val="both"/>
    </w:pPr>
    <w:rPr>
      <w:sz w:val="22"/>
      <w:szCs w:val="24"/>
      <w:lang w:eastAsia="en-US"/>
    </w:rPr>
  </w:style>
  <w:style w:type="paragraph" w:styleId="Heading1">
    <w:name w:val="heading 1"/>
    <w:basedOn w:val="Normal"/>
    <w:next w:val="Firstparagraph"/>
    <w:qFormat/>
    <w:rsid w:val="000F68D9"/>
    <w:pPr>
      <w:keepNext/>
      <w:numPr>
        <w:numId w:val="2"/>
      </w:numPr>
      <w:tabs>
        <w:tab w:val="clear" w:pos="360"/>
        <w:tab w:val="left" w:pos="482"/>
      </w:tabs>
      <w:spacing w:before="360" w:after="180"/>
      <w:jc w:val="left"/>
      <w:outlineLvl w:val="0"/>
    </w:pPr>
    <w:rPr>
      <w:rFonts w:ascii="Arial" w:hAnsi="Arial" w:cs="Arial"/>
      <w:bCs/>
      <w:sz w:val="28"/>
      <w:szCs w:val="32"/>
    </w:rPr>
  </w:style>
  <w:style w:type="paragraph" w:styleId="Heading2">
    <w:name w:val="heading 2"/>
    <w:basedOn w:val="Normal"/>
    <w:next w:val="Firstparagraph"/>
    <w:qFormat/>
    <w:rsid w:val="000F68D9"/>
    <w:pPr>
      <w:keepNext/>
      <w:numPr>
        <w:ilvl w:val="1"/>
        <w:numId w:val="2"/>
      </w:numPr>
      <w:tabs>
        <w:tab w:val="clear" w:pos="1855"/>
        <w:tab w:val="left" w:pos="624"/>
      </w:tabs>
      <w:spacing w:before="300" w:after="120"/>
      <w:ind w:left="0"/>
      <w:jc w:val="left"/>
      <w:outlineLvl w:val="1"/>
    </w:pPr>
    <w:rPr>
      <w:rFonts w:ascii="Arial" w:hAnsi="Arial"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paragraph" w:styleId="Heading4">
    <w:name w:val="heading 4"/>
    <w:basedOn w:val="Normal"/>
    <w:next w:val="Normal"/>
    <w:link w:val="Heading4Char"/>
    <w:uiPriority w:val="9"/>
    <w:unhideWhenUsed/>
    <w:qFormat/>
    <w:rsid w:val="00360225"/>
    <w:pPr>
      <w:keepNext/>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360225"/>
    <w:p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unhideWhenUsed/>
    <w:qFormat/>
    <w:rsid w:val="00360225"/>
    <w:pPr>
      <w:spacing w:before="240" w:after="60"/>
      <w:outlineLvl w:val="5"/>
    </w:pPr>
    <w:rPr>
      <w:rFonts w:asciiTheme="minorHAnsi" w:eastAsiaTheme="minorEastAsia" w:hAnsiTheme="minorHAnsi" w:cstheme="minorBidi"/>
      <w:b/>
      <w:bCs/>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character" w:customStyle="1" w:styleId="Heading4Char">
    <w:name w:val="Heading 4 Char"/>
    <w:basedOn w:val="DefaultParagraphFont"/>
    <w:link w:val="Heading4"/>
    <w:uiPriority w:val="9"/>
    <w:rsid w:val="00360225"/>
    <w:rPr>
      <w:rFonts w:asciiTheme="minorHAnsi" w:eastAsiaTheme="minorEastAsia" w:hAnsiTheme="minorHAnsi" w:cstheme="minorBidi"/>
      <w:b/>
      <w:bCs/>
      <w:sz w:val="28"/>
      <w:szCs w:val="28"/>
      <w:lang w:eastAsia="en-US"/>
    </w:rPr>
  </w:style>
  <w:style w:type="character" w:customStyle="1" w:styleId="Heading5Char">
    <w:name w:val="Heading 5 Char"/>
    <w:basedOn w:val="DefaultParagraphFont"/>
    <w:link w:val="Heading5"/>
    <w:uiPriority w:val="9"/>
    <w:rsid w:val="00360225"/>
    <w:rPr>
      <w:rFonts w:asciiTheme="minorHAnsi" w:eastAsiaTheme="minorEastAsia" w:hAnsiTheme="minorHAnsi" w:cstheme="minorBidi"/>
      <w:b/>
      <w:bCs/>
      <w:i/>
      <w:iCs/>
      <w:sz w:val="26"/>
      <w:szCs w:val="26"/>
      <w:lang w:eastAsia="en-US"/>
    </w:rPr>
  </w:style>
  <w:style w:type="character" w:customStyle="1" w:styleId="Heading6Char">
    <w:name w:val="Heading 6 Char"/>
    <w:basedOn w:val="DefaultParagraphFont"/>
    <w:link w:val="Heading6"/>
    <w:uiPriority w:val="9"/>
    <w:rsid w:val="00360225"/>
    <w:rPr>
      <w:rFonts w:asciiTheme="minorHAnsi" w:eastAsiaTheme="minorEastAsia" w:hAnsiTheme="minorHAnsi" w:cstheme="minorBidi"/>
      <w:b/>
      <w:bCs/>
      <w:sz w:val="22"/>
      <w:szCs w:val="22"/>
      <w:lang w:eastAsia="en-US"/>
    </w:rPr>
  </w:style>
  <w:style w:type="paragraph" w:styleId="Title">
    <w:name w:val="Title"/>
    <w:basedOn w:val="Normal"/>
    <w:next w:val="Normal"/>
    <w:link w:val="TitleChar"/>
    <w:uiPriority w:val="10"/>
    <w:qFormat/>
    <w:rsid w:val="00360225"/>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360225"/>
    <w:rPr>
      <w:rFonts w:asciiTheme="majorHAnsi" w:eastAsiaTheme="majorEastAsia" w:hAnsiTheme="majorHAnsi" w:cstheme="majorBidi"/>
      <w:b/>
      <w:bCs/>
      <w:kern w:val="28"/>
      <w:sz w:val="32"/>
      <w:szCs w:val="32"/>
      <w:lang w:eastAsia="en-US"/>
    </w:rPr>
  </w:style>
  <w:style w:type="character" w:styleId="LineNumber">
    <w:name w:val="line number"/>
    <w:basedOn w:val="DefaultParagraphFont"/>
    <w:uiPriority w:val="99"/>
    <w:semiHidden/>
    <w:unhideWhenUsed/>
    <w:rsid w:val="001B7911"/>
  </w:style>
  <w:style w:type="character" w:styleId="Hyperlink">
    <w:name w:val="Hyperlink"/>
    <w:basedOn w:val="DefaultParagraphFont"/>
    <w:uiPriority w:val="99"/>
    <w:unhideWhenUsed/>
    <w:rsid w:val="001B7911"/>
    <w:rPr>
      <w:color w:val="0000FF" w:themeColor="hyperlink"/>
      <w:u w:val="single"/>
    </w:rPr>
  </w:style>
  <w:style w:type="character" w:styleId="CommentReference">
    <w:name w:val="annotation reference"/>
    <w:basedOn w:val="DefaultParagraphFont"/>
    <w:uiPriority w:val="99"/>
    <w:semiHidden/>
    <w:unhideWhenUsed/>
    <w:rsid w:val="005D4BF4"/>
    <w:rPr>
      <w:sz w:val="16"/>
      <w:szCs w:val="16"/>
    </w:rPr>
  </w:style>
  <w:style w:type="paragraph" w:styleId="CommentText">
    <w:name w:val="annotation text"/>
    <w:basedOn w:val="Normal"/>
    <w:link w:val="CommentTextChar"/>
    <w:uiPriority w:val="99"/>
    <w:unhideWhenUsed/>
    <w:rsid w:val="005D4BF4"/>
    <w:pPr>
      <w:spacing w:line="240" w:lineRule="auto"/>
    </w:pPr>
    <w:rPr>
      <w:sz w:val="20"/>
      <w:szCs w:val="20"/>
    </w:rPr>
  </w:style>
  <w:style w:type="character" w:customStyle="1" w:styleId="CommentTextChar">
    <w:name w:val="Comment Text Char"/>
    <w:basedOn w:val="DefaultParagraphFont"/>
    <w:link w:val="CommentText"/>
    <w:uiPriority w:val="99"/>
    <w:rsid w:val="005D4BF4"/>
    <w:rPr>
      <w:rFonts w:ascii="cmr10" w:hAnsi="cmr10"/>
      <w:lang w:eastAsia="en-US"/>
    </w:rPr>
  </w:style>
  <w:style w:type="paragraph" w:styleId="CommentSubject">
    <w:name w:val="annotation subject"/>
    <w:basedOn w:val="CommentText"/>
    <w:next w:val="CommentText"/>
    <w:link w:val="CommentSubjectChar"/>
    <w:uiPriority w:val="99"/>
    <w:semiHidden/>
    <w:unhideWhenUsed/>
    <w:rsid w:val="005D4BF4"/>
    <w:rPr>
      <w:b/>
      <w:bCs/>
    </w:rPr>
  </w:style>
  <w:style w:type="character" w:customStyle="1" w:styleId="CommentSubjectChar">
    <w:name w:val="Comment Subject Char"/>
    <w:basedOn w:val="CommentTextChar"/>
    <w:link w:val="CommentSubject"/>
    <w:uiPriority w:val="99"/>
    <w:semiHidden/>
    <w:rsid w:val="005D4BF4"/>
    <w:rPr>
      <w:rFonts w:ascii="cmr10" w:hAnsi="cmr10"/>
      <w:b/>
      <w:bCs/>
      <w:lang w:eastAsia="en-US"/>
    </w:rPr>
  </w:style>
  <w:style w:type="paragraph" w:styleId="BalloonText">
    <w:name w:val="Balloon Text"/>
    <w:basedOn w:val="Normal"/>
    <w:link w:val="BalloonTextChar"/>
    <w:uiPriority w:val="99"/>
    <w:semiHidden/>
    <w:unhideWhenUsed/>
    <w:rsid w:val="005D4BF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BF4"/>
    <w:rPr>
      <w:rFonts w:ascii="Tahoma" w:hAnsi="Tahoma" w:cs="Tahoma"/>
      <w:sz w:val="16"/>
      <w:szCs w:val="16"/>
      <w:lang w:eastAsia="en-US"/>
    </w:rPr>
  </w:style>
  <w:style w:type="paragraph" w:styleId="FootnoteText">
    <w:name w:val="footnote text"/>
    <w:basedOn w:val="Normal"/>
    <w:link w:val="FootnoteTextChar"/>
    <w:uiPriority w:val="99"/>
    <w:unhideWhenUsed/>
    <w:rsid w:val="00240044"/>
    <w:pPr>
      <w:spacing w:line="240" w:lineRule="auto"/>
    </w:pPr>
    <w:rPr>
      <w:sz w:val="20"/>
      <w:szCs w:val="20"/>
    </w:rPr>
  </w:style>
  <w:style w:type="character" w:customStyle="1" w:styleId="FootnoteTextChar">
    <w:name w:val="Footnote Text Char"/>
    <w:basedOn w:val="DefaultParagraphFont"/>
    <w:link w:val="FootnoteText"/>
    <w:uiPriority w:val="99"/>
    <w:rsid w:val="00240044"/>
    <w:rPr>
      <w:rFonts w:ascii="cmr10" w:hAnsi="cmr10"/>
      <w:lang w:eastAsia="en-US"/>
    </w:rPr>
  </w:style>
  <w:style w:type="character" w:styleId="FootnoteReference">
    <w:name w:val="footnote reference"/>
    <w:uiPriority w:val="99"/>
    <w:semiHidden/>
    <w:unhideWhenUsed/>
    <w:rsid w:val="00240044"/>
    <w:rPr>
      <w:vertAlign w:val="superscript"/>
    </w:rPr>
  </w:style>
  <w:style w:type="character" w:customStyle="1" w:styleId="InterviewerscriptChar">
    <w:name w:val="Interviewer script Char"/>
    <w:basedOn w:val="DefaultParagraphFont"/>
    <w:link w:val="Interviewerscript"/>
    <w:locked/>
    <w:rsid w:val="001F5A44"/>
    <w:rPr>
      <w:rFonts w:ascii="Arial" w:hAnsi="Arial" w:cs="Arial"/>
      <w:color w:val="FF0000"/>
      <w:szCs w:val="24"/>
    </w:rPr>
  </w:style>
  <w:style w:type="paragraph" w:customStyle="1" w:styleId="Interviewerscript">
    <w:name w:val="Interviewer script"/>
    <w:basedOn w:val="Normal"/>
    <w:link w:val="InterviewerscriptChar"/>
    <w:qFormat/>
    <w:rsid w:val="001F5A44"/>
    <w:pPr>
      <w:spacing w:after="120" w:line="240" w:lineRule="auto"/>
      <w:ind w:firstLine="0"/>
    </w:pPr>
    <w:rPr>
      <w:rFonts w:ascii="Arial" w:hAnsi="Arial" w:cs="Arial"/>
      <w:color w:val="FF0000"/>
      <w:sz w:val="20"/>
      <w:lang w:eastAsia="en-GB"/>
    </w:rPr>
  </w:style>
  <w:style w:type="table" w:styleId="TableGrid">
    <w:name w:val="Table Grid"/>
    <w:basedOn w:val="TableNormal"/>
    <w:uiPriority w:val="59"/>
    <w:rsid w:val="001F5A44"/>
    <w:rPr>
      <w:rFonts w:ascii="Calibri" w:eastAsia="Calibri" w:hAnsi="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5A44"/>
    <w:pPr>
      <w:ind w:left="720"/>
      <w:contextualSpacing/>
    </w:pPr>
  </w:style>
  <w:style w:type="paragraph" w:styleId="Caption">
    <w:name w:val="caption"/>
    <w:basedOn w:val="Normal"/>
    <w:next w:val="Normal"/>
    <w:uiPriority w:val="35"/>
    <w:unhideWhenUsed/>
    <w:qFormat/>
    <w:rsid w:val="00825106"/>
    <w:pPr>
      <w:spacing w:after="200" w:line="240" w:lineRule="auto"/>
      <w:ind w:firstLine="0"/>
      <w:jc w:val="left"/>
    </w:pPr>
    <w:rPr>
      <w:rFonts w:ascii="Calibri" w:eastAsia="Batang" w:hAnsi="Calibri"/>
      <w:b/>
      <w:bCs/>
      <w:color w:val="4F81BD"/>
      <w:sz w:val="18"/>
      <w:szCs w:val="18"/>
    </w:rPr>
  </w:style>
  <w:style w:type="character" w:styleId="PlaceholderText">
    <w:name w:val="Placeholder Text"/>
    <w:basedOn w:val="DefaultParagraphFont"/>
    <w:uiPriority w:val="99"/>
    <w:semiHidden/>
    <w:rsid w:val="00B87F2B"/>
    <w:rPr>
      <w:color w:val="808080"/>
    </w:rPr>
  </w:style>
  <w:style w:type="character" w:styleId="EndnoteReference">
    <w:name w:val="endnote reference"/>
    <w:basedOn w:val="DefaultParagraphFont"/>
    <w:uiPriority w:val="99"/>
    <w:semiHidden/>
    <w:unhideWhenUsed/>
    <w:rsid w:val="000147B6"/>
    <w:rPr>
      <w:vertAlign w:val="superscript"/>
    </w:rPr>
  </w:style>
  <w:style w:type="paragraph" w:styleId="Revision">
    <w:name w:val="Revision"/>
    <w:hidden/>
    <w:uiPriority w:val="99"/>
    <w:semiHidden/>
    <w:rsid w:val="00B1595D"/>
    <w:rPr>
      <w:sz w:val="22"/>
      <w:szCs w:val="24"/>
      <w:lang w:eastAsia="en-US"/>
    </w:rPr>
  </w:style>
  <w:style w:type="table" w:customStyle="1" w:styleId="TableGrid1">
    <w:name w:val="Table Grid1"/>
    <w:basedOn w:val="TableNormal"/>
    <w:next w:val="TableGrid"/>
    <w:uiPriority w:val="59"/>
    <w:rsid w:val="000F1759"/>
    <w:rPr>
      <w:rFonts w:asciiTheme="minorHAnsi" w:eastAsiaTheme="minorHAnsi" w:hAnsiTheme="minorHAnsi" w:cstheme="minorBid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3401833">
      <w:bodyDiv w:val="1"/>
      <w:marLeft w:val="0"/>
      <w:marRight w:val="0"/>
      <w:marTop w:val="0"/>
      <w:marBottom w:val="0"/>
      <w:divBdr>
        <w:top w:val="none" w:sz="0" w:space="0" w:color="auto"/>
        <w:left w:val="none" w:sz="0" w:space="0" w:color="auto"/>
        <w:bottom w:val="none" w:sz="0" w:space="0" w:color="auto"/>
        <w:right w:val="none" w:sz="0" w:space="0" w:color="auto"/>
      </w:divBdr>
    </w:div>
    <w:div w:id="267544677">
      <w:bodyDiv w:val="1"/>
      <w:marLeft w:val="0"/>
      <w:marRight w:val="0"/>
      <w:marTop w:val="0"/>
      <w:marBottom w:val="0"/>
      <w:divBdr>
        <w:top w:val="none" w:sz="0" w:space="0" w:color="auto"/>
        <w:left w:val="none" w:sz="0" w:space="0" w:color="auto"/>
        <w:bottom w:val="none" w:sz="0" w:space="0" w:color="auto"/>
        <w:right w:val="none" w:sz="0" w:space="0" w:color="auto"/>
      </w:divBdr>
    </w:div>
    <w:div w:id="317810122">
      <w:bodyDiv w:val="1"/>
      <w:marLeft w:val="0"/>
      <w:marRight w:val="0"/>
      <w:marTop w:val="0"/>
      <w:marBottom w:val="0"/>
      <w:divBdr>
        <w:top w:val="none" w:sz="0" w:space="0" w:color="auto"/>
        <w:left w:val="none" w:sz="0" w:space="0" w:color="auto"/>
        <w:bottom w:val="none" w:sz="0" w:space="0" w:color="auto"/>
        <w:right w:val="none" w:sz="0" w:space="0" w:color="auto"/>
      </w:divBdr>
    </w:div>
    <w:div w:id="367687629">
      <w:bodyDiv w:val="1"/>
      <w:marLeft w:val="0"/>
      <w:marRight w:val="0"/>
      <w:marTop w:val="0"/>
      <w:marBottom w:val="0"/>
      <w:divBdr>
        <w:top w:val="none" w:sz="0" w:space="0" w:color="auto"/>
        <w:left w:val="none" w:sz="0" w:space="0" w:color="auto"/>
        <w:bottom w:val="none" w:sz="0" w:space="0" w:color="auto"/>
        <w:right w:val="none" w:sz="0" w:space="0" w:color="auto"/>
      </w:divBdr>
    </w:div>
    <w:div w:id="450439677">
      <w:bodyDiv w:val="1"/>
      <w:marLeft w:val="0"/>
      <w:marRight w:val="0"/>
      <w:marTop w:val="0"/>
      <w:marBottom w:val="0"/>
      <w:divBdr>
        <w:top w:val="none" w:sz="0" w:space="0" w:color="auto"/>
        <w:left w:val="none" w:sz="0" w:space="0" w:color="auto"/>
        <w:bottom w:val="none" w:sz="0" w:space="0" w:color="auto"/>
        <w:right w:val="none" w:sz="0" w:space="0" w:color="auto"/>
      </w:divBdr>
    </w:div>
    <w:div w:id="489834145">
      <w:bodyDiv w:val="1"/>
      <w:marLeft w:val="0"/>
      <w:marRight w:val="0"/>
      <w:marTop w:val="0"/>
      <w:marBottom w:val="0"/>
      <w:divBdr>
        <w:top w:val="none" w:sz="0" w:space="0" w:color="auto"/>
        <w:left w:val="none" w:sz="0" w:space="0" w:color="auto"/>
        <w:bottom w:val="none" w:sz="0" w:space="0" w:color="auto"/>
        <w:right w:val="none" w:sz="0" w:space="0" w:color="auto"/>
      </w:divBdr>
    </w:div>
    <w:div w:id="515004150">
      <w:bodyDiv w:val="1"/>
      <w:marLeft w:val="0"/>
      <w:marRight w:val="0"/>
      <w:marTop w:val="0"/>
      <w:marBottom w:val="0"/>
      <w:divBdr>
        <w:top w:val="none" w:sz="0" w:space="0" w:color="auto"/>
        <w:left w:val="none" w:sz="0" w:space="0" w:color="auto"/>
        <w:bottom w:val="none" w:sz="0" w:space="0" w:color="auto"/>
        <w:right w:val="none" w:sz="0" w:space="0" w:color="auto"/>
      </w:divBdr>
    </w:div>
    <w:div w:id="558439580">
      <w:bodyDiv w:val="1"/>
      <w:marLeft w:val="0"/>
      <w:marRight w:val="0"/>
      <w:marTop w:val="0"/>
      <w:marBottom w:val="0"/>
      <w:divBdr>
        <w:top w:val="none" w:sz="0" w:space="0" w:color="auto"/>
        <w:left w:val="none" w:sz="0" w:space="0" w:color="auto"/>
        <w:bottom w:val="none" w:sz="0" w:space="0" w:color="auto"/>
        <w:right w:val="none" w:sz="0" w:space="0" w:color="auto"/>
      </w:divBdr>
    </w:div>
    <w:div w:id="585385756">
      <w:bodyDiv w:val="1"/>
      <w:marLeft w:val="0"/>
      <w:marRight w:val="0"/>
      <w:marTop w:val="0"/>
      <w:marBottom w:val="0"/>
      <w:divBdr>
        <w:top w:val="none" w:sz="0" w:space="0" w:color="auto"/>
        <w:left w:val="none" w:sz="0" w:space="0" w:color="auto"/>
        <w:bottom w:val="none" w:sz="0" w:space="0" w:color="auto"/>
        <w:right w:val="none" w:sz="0" w:space="0" w:color="auto"/>
      </w:divBdr>
    </w:div>
    <w:div w:id="597448958">
      <w:bodyDiv w:val="1"/>
      <w:marLeft w:val="0"/>
      <w:marRight w:val="0"/>
      <w:marTop w:val="0"/>
      <w:marBottom w:val="0"/>
      <w:divBdr>
        <w:top w:val="none" w:sz="0" w:space="0" w:color="auto"/>
        <w:left w:val="none" w:sz="0" w:space="0" w:color="auto"/>
        <w:bottom w:val="none" w:sz="0" w:space="0" w:color="auto"/>
        <w:right w:val="none" w:sz="0" w:space="0" w:color="auto"/>
      </w:divBdr>
    </w:div>
    <w:div w:id="600727460">
      <w:bodyDiv w:val="1"/>
      <w:marLeft w:val="0"/>
      <w:marRight w:val="0"/>
      <w:marTop w:val="0"/>
      <w:marBottom w:val="0"/>
      <w:divBdr>
        <w:top w:val="none" w:sz="0" w:space="0" w:color="auto"/>
        <w:left w:val="none" w:sz="0" w:space="0" w:color="auto"/>
        <w:bottom w:val="none" w:sz="0" w:space="0" w:color="auto"/>
        <w:right w:val="none" w:sz="0" w:space="0" w:color="auto"/>
      </w:divBdr>
    </w:div>
    <w:div w:id="746800860">
      <w:bodyDiv w:val="1"/>
      <w:marLeft w:val="0"/>
      <w:marRight w:val="0"/>
      <w:marTop w:val="0"/>
      <w:marBottom w:val="0"/>
      <w:divBdr>
        <w:top w:val="none" w:sz="0" w:space="0" w:color="auto"/>
        <w:left w:val="none" w:sz="0" w:space="0" w:color="auto"/>
        <w:bottom w:val="none" w:sz="0" w:space="0" w:color="auto"/>
        <w:right w:val="none" w:sz="0" w:space="0" w:color="auto"/>
      </w:divBdr>
    </w:div>
    <w:div w:id="773088563">
      <w:bodyDiv w:val="1"/>
      <w:marLeft w:val="0"/>
      <w:marRight w:val="0"/>
      <w:marTop w:val="0"/>
      <w:marBottom w:val="0"/>
      <w:divBdr>
        <w:top w:val="none" w:sz="0" w:space="0" w:color="auto"/>
        <w:left w:val="none" w:sz="0" w:space="0" w:color="auto"/>
        <w:bottom w:val="none" w:sz="0" w:space="0" w:color="auto"/>
        <w:right w:val="none" w:sz="0" w:space="0" w:color="auto"/>
      </w:divBdr>
    </w:div>
    <w:div w:id="962350788">
      <w:bodyDiv w:val="1"/>
      <w:marLeft w:val="0"/>
      <w:marRight w:val="0"/>
      <w:marTop w:val="0"/>
      <w:marBottom w:val="0"/>
      <w:divBdr>
        <w:top w:val="none" w:sz="0" w:space="0" w:color="auto"/>
        <w:left w:val="none" w:sz="0" w:space="0" w:color="auto"/>
        <w:bottom w:val="none" w:sz="0" w:space="0" w:color="auto"/>
        <w:right w:val="none" w:sz="0" w:space="0" w:color="auto"/>
      </w:divBdr>
    </w:div>
    <w:div w:id="1024601254">
      <w:bodyDiv w:val="1"/>
      <w:marLeft w:val="0"/>
      <w:marRight w:val="0"/>
      <w:marTop w:val="0"/>
      <w:marBottom w:val="0"/>
      <w:divBdr>
        <w:top w:val="none" w:sz="0" w:space="0" w:color="auto"/>
        <w:left w:val="none" w:sz="0" w:space="0" w:color="auto"/>
        <w:bottom w:val="none" w:sz="0" w:space="0" w:color="auto"/>
        <w:right w:val="none" w:sz="0" w:space="0" w:color="auto"/>
      </w:divBdr>
    </w:div>
    <w:div w:id="1250116557">
      <w:bodyDiv w:val="1"/>
      <w:marLeft w:val="0"/>
      <w:marRight w:val="0"/>
      <w:marTop w:val="0"/>
      <w:marBottom w:val="0"/>
      <w:divBdr>
        <w:top w:val="none" w:sz="0" w:space="0" w:color="auto"/>
        <w:left w:val="none" w:sz="0" w:space="0" w:color="auto"/>
        <w:bottom w:val="none" w:sz="0" w:space="0" w:color="auto"/>
        <w:right w:val="none" w:sz="0" w:space="0" w:color="auto"/>
      </w:divBdr>
    </w:div>
    <w:div w:id="1347707721">
      <w:bodyDiv w:val="1"/>
      <w:marLeft w:val="0"/>
      <w:marRight w:val="0"/>
      <w:marTop w:val="0"/>
      <w:marBottom w:val="0"/>
      <w:divBdr>
        <w:top w:val="none" w:sz="0" w:space="0" w:color="auto"/>
        <w:left w:val="none" w:sz="0" w:space="0" w:color="auto"/>
        <w:bottom w:val="none" w:sz="0" w:space="0" w:color="auto"/>
        <w:right w:val="none" w:sz="0" w:space="0" w:color="auto"/>
      </w:divBdr>
    </w:div>
    <w:div w:id="1401750580">
      <w:bodyDiv w:val="1"/>
      <w:marLeft w:val="0"/>
      <w:marRight w:val="0"/>
      <w:marTop w:val="0"/>
      <w:marBottom w:val="0"/>
      <w:divBdr>
        <w:top w:val="none" w:sz="0" w:space="0" w:color="auto"/>
        <w:left w:val="none" w:sz="0" w:space="0" w:color="auto"/>
        <w:bottom w:val="none" w:sz="0" w:space="0" w:color="auto"/>
        <w:right w:val="none" w:sz="0" w:space="0" w:color="auto"/>
      </w:divBdr>
    </w:div>
    <w:div w:id="1410078803">
      <w:bodyDiv w:val="1"/>
      <w:marLeft w:val="0"/>
      <w:marRight w:val="0"/>
      <w:marTop w:val="0"/>
      <w:marBottom w:val="0"/>
      <w:divBdr>
        <w:top w:val="none" w:sz="0" w:space="0" w:color="auto"/>
        <w:left w:val="none" w:sz="0" w:space="0" w:color="auto"/>
        <w:bottom w:val="none" w:sz="0" w:space="0" w:color="auto"/>
        <w:right w:val="none" w:sz="0" w:space="0" w:color="auto"/>
      </w:divBdr>
    </w:div>
    <w:div w:id="1492714125">
      <w:bodyDiv w:val="1"/>
      <w:marLeft w:val="0"/>
      <w:marRight w:val="0"/>
      <w:marTop w:val="0"/>
      <w:marBottom w:val="0"/>
      <w:divBdr>
        <w:top w:val="none" w:sz="0" w:space="0" w:color="auto"/>
        <w:left w:val="none" w:sz="0" w:space="0" w:color="auto"/>
        <w:bottom w:val="none" w:sz="0" w:space="0" w:color="auto"/>
        <w:right w:val="none" w:sz="0" w:space="0" w:color="auto"/>
      </w:divBdr>
    </w:div>
    <w:div w:id="1656571680">
      <w:bodyDiv w:val="1"/>
      <w:marLeft w:val="0"/>
      <w:marRight w:val="0"/>
      <w:marTop w:val="0"/>
      <w:marBottom w:val="0"/>
      <w:divBdr>
        <w:top w:val="none" w:sz="0" w:space="0" w:color="auto"/>
        <w:left w:val="none" w:sz="0" w:space="0" w:color="auto"/>
        <w:bottom w:val="none" w:sz="0" w:space="0" w:color="auto"/>
        <w:right w:val="none" w:sz="0" w:space="0" w:color="auto"/>
      </w:divBdr>
    </w:div>
    <w:div w:id="1680816228">
      <w:bodyDiv w:val="1"/>
      <w:marLeft w:val="0"/>
      <w:marRight w:val="0"/>
      <w:marTop w:val="0"/>
      <w:marBottom w:val="0"/>
      <w:divBdr>
        <w:top w:val="none" w:sz="0" w:space="0" w:color="auto"/>
        <w:left w:val="none" w:sz="0" w:space="0" w:color="auto"/>
        <w:bottom w:val="none" w:sz="0" w:space="0" w:color="auto"/>
        <w:right w:val="none" w:sz="0" w:space="0" w:color="auto"/>
      </w:divBdr>
    </w:div>
    <w:div w:id="1761947786">
      <w:bodyDiv w:val="1"/>
      <w:marLeft w:val="0"/>
      <w:marRight w:val="0"/>
      <w:marTop w:val="0"/>
      <w:marBottom w:val="0"/>
      <w:divBdr>
        <w:top w:val="none" w:sz="0" w:space="0" w:color="auto"/>
        <w:left w:val="none" w:sz="0" w:space="0" w:color="auto"/>
        <w:bottom w:val="none" w:sz="0" w:space="0" w:color="auto"/>
        <w:right w:val="none" w:sz="0" w:space="0" w:color="auto"/>
      </w:divBdr>
    </w:div>
    <w:div w:id="1820150832">
      <w:bodyDiv w:val="1"/>
      <w:marLeft w:val="0"/>
      <w:marRight w:val="0"/>
      <w:marTop w:val="0"/>
      <w:marBottom w:val="0"/>
      <w:divBdr>
        <w:top w:val="none" w:sz="0" w:space="0" w:color="auto"/>
        <w:left w:val="none" w:sz="0" w:space="0" w:color="auto"/>
        <w:bottom w:val="none" w:sz="0" w:space="0" w:color="auto"/>
        <w:right w:val="none" w:sz="0" w:space="0" w:color="auto"/>
      </w:divBdr>
    </w:div>
    <w:div w:id="1820221718">
      <w:bodyDiv w:val="1"/>
      <w:marLeft w:val="0"/>
      <w:marRight w:val="0"/>
      <w:marTop w:val="0"/>
      <w:marBottom w:val="0"/>
      <w:divBdr>
        <w:top w:val="none" w:sz="0" w:space="0" w:color="auto"/>
        <w:left w:val="none" w:sz="0" w:space="0" w:color="auto"/>
        <w:bottom w:val="none" w:sz="0" w:space="0" w:color="auto"/>
        <w:right w:val="none" w:sz="0" w:space="0" w:color="auto"/>
      </w:divBdr>
    </w:div>
    <w:div w:id="1853491661">
      <w:bodyDiv w:val="1"/>
      <w:marLeft w:val="0"/>
      <w:marRight w:val="0"/>
      <w:marTop w:val="0"/>
      <w:marBottom w:val="0"/>
      <w:divBdr>
        <w:top w:val="none" w:sz="0" w:space="0" w:color="auto"/>
        <w:left w:val="none" w:sz="0" w:space="0" w:color="auto"/>
        <w:bottom w:val="none" w:sz="0" w:space="0" w:color="auto"/>
        <w:right w:val="none" w:sz="0" w:space="0" w:color="auto"/>
      </w:divBdr>
    </w:div>
    <w:div w:id="2091466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tiff"/><Relationship Id="rId18" Type="http://schemas.openxmlformats.org/officeDocument/2006/relationships/fontTable" Target="fontTable.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footnotes" Target="footnotes.xml"/><Relationship Id="rId12" Type="http://schemas.openxmlformats.org/officeDocument/2006/relationships/chart" Target="charts/chart1.xml"/><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tiff"/><Relationship Id="rId5" Type="http://schemas.openxmlformats.org/officeDocument/2006/relationships/settings" Target="settings.xml"/><Relationship Id="rId15" Type="http://schemas.openxmlformats.org/officeDocument/2006/relationships/image" Target="media/image4.tiff"/><Relationship Id="rId10" Type="http://schemas.openxmlformats.org/officeDocument/2006/relationships/comments" Target="comments.xml"/><Relationship Id="rId1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mailto:warwick.wainwright@sruc.ac.uk" TargetMode="External"/><Relationship Id="rId14" Type="http://schemas.openxmlformats.org/officeDocument/2006/relationships/image" Target="media/image3.tif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wainwright\Downloads\LaTeX.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SAN\Homes\wwainwright\My%20Documents\Romania%20CE\Romania_Most%20updated\Data_Analysis\Questionaire\Recording%20questionaire%20dataV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manualLayout>
          <c:layoutTarget val="inner"/>
          <c:xMode val="edge"/>
          <c:yMode val="edge"/>
          <c:x val="0.14172672407802386"/>
          <c:y val="0.15258398069368845"/>
          <c:w val="0.82439779548941317"/>
          <c:h val="0.64724760304704843"/>
        </c:manualLayout>
      </c:layout>
      <c:bar3DChart>
        <c:barDir val="col"/>
        <c:grouping val="stacked"/>
        <c:varyColors val="0"/>
        <c:ser>
          <c:idx val="0"/>
          <c:order val="0"/>
          <c:tx>
            <c:strRef>
              <c:f>Pivot_Table!$K$21</c:f>
              <c:strCache>
                <c:ptCount val="1"/>
                <c:pt idx="0">
                  <c:v>Increase </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Pivot_Table!$K$22:$K$26</c:f>
              <c:numCache>
                <c:formatCode>General</c:formatCode>
                <c:ptCount val="5"/>
                <c:pt idx="0">
                  <c:v>51.5</c:v>
                </c:pt>
                <c:pt idx="1">
                  <c:v>53.8</c:v>
                </c:pt>
                <c:pt idx="2">
                  <c:v>48.6</c:v>
                </c:pt>
                <c:pt idx="3">
                  <c:v>66.7</c:v>
                </c:pt>
                <c:pt idx="4">
                  <c:v>44.7</c:v>
                </c:pt>
              </c:numCache>
            </c:numRef>
          </c:val>
          <c:extLst xmlns:c16r2="http://schemas.microsoft.com/office/drawing/2015/06/chart">
            <c:ext xmlns:c16="http://schemas.microsoft.com/office/drawing/2014/chart" uri="{C3380CC4-5D6E-409C-BE32-E72D297353CC}">
              <c16:uniqueId val="{00000000-13D0-45AD-AFE1-73B0E3FC81D5}"/>
            </c:ext>
          </c:extLst>
        </c:ser>
        <c:ser>
          <c:idx val="1"/>
          <c:order val="1"/>
          <c:tx>
            <c:strRef>
              <c:f>Pivot_Table!$L$21</c:f>
              <c:strCache>
                <c:ptCount val="1"/>
                <c:pt idx="0">
                  <c:v>Same </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Pivot_Table!$L$22:$L$26</c:f>
              <c:numCache>
                <c:formatCode>General</c:formatCode>
                <c:ptCount val="5"/>
                <c:pt idx="0">
                  <c:v>18.5</c:v>
                </c:pt>
                <c:pt idx="1">
                  <c:v>17.600000000000001</c:v>
                </c:pt>
                <c:pt idx="2">
                  <c:v>25.7</c:v>
                </c:pt>
                <c:pt idx="3">
                  <c:v>25</c:v>
                </c:pt>
                <c:pt idx="4">
                  <c:v>48.2</c:v>
                </c:pt>
              </c:numCache>
            </c:numRef>
          </c:val>
          <c:extLst xmlns:c16r2="http://schemas.microsoft.com/office/drawing/2015/06/chart">
            <c:ext xmlns:c16="http://schemas.microsoft.com/office/drawing/2014/chart" uri="{C3380CC4-5D6E-409C-BE32-E72D297353CC}">
              <c16:uniqueId val="{00000001-13D0-45AD-AFE1-73B0E3FC81D5}"/>
            </c:ext>
          </c:extLst>
        </c:ser>
        <c:ser>
          <c:idx val="2"/>
          <c:order val="2"/>
          <c:tx>
            <c:strRef>
              <c:f>Pivot_Table!$M$21</c:f>
              <c:strCache>
                <c:ptCount val="1"/>
                <c:pt idx="0">
                  <c:v>Decrease</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Pivot_Table!$M$22:$M$26</c:f>
              <c:numCache>
                <c:formatCode>General</c:formatCode>
                <c:ptCount val="5"/>
                <c:pt idx="0">
                  <c:v>30</c:v>
                </c:pt>
                <c:pt idx="1">
                  <c:v>28.6</c:v>
                </c:pt>
                <c:pt idx="2">
                  <c:v>25.7</c:v>
                </c:pt>
                <c:pt idx="3">
                  <c:v>8.3000000000000007</c:v>
                </c:pt>
                <c:pt idx="4">
                  <c:v>7.1</c:v>
                </c:pt>
              </c:numCache>
            </c:numRef>
          </c:val>
          <c:extLst xmlns:c16r2="http://schemas.microsoft.com/office/drawing/2015/06/chart">
            <c:ext xmlns:c16="http://schemas.microsoft.com/office/drawing/2014/chart" uri="{C3380CC4-5D6E-409C-BE32-E72D297353CC}">
              <c16:uniqueId val="{00000002-13D0-45AD-AFE1-73B0E3FC81D5}"/>
            </c:ext>
          </c:extLst>
        </c:ser>
        <c:dLbls>
          <c:showLegendKey val="0"/>
          <c:showVal val="0"/>
          <c:showCatName val="0"/>
          <c:showSerName val="0"/>
          <c:showPercent val="0"/>
          <c:showBubbleSize val="0"/>
        </c:dLbls>
        <c:gapWidth val="150"/>
        <c:shape val="box"/>
        <c:axId val="133452544"/>
        <c:axId val="133454464"/>
        <c:axId val="0"/>
      </c:bar3DChart>
      <c:catAx>
        <c:axId val="133452544"/>
        <c:scaling>
          <c:orientation val="minMax"/>
        </c:scaling>
        <c:delete val="0"/>
        <c:axPos val="b"/>
        <c:title>
          <c:tx>
            <c:rich>
              <a:bodyPr/>
              <a:lstStyle/>
              <a:p>
                <a:pPr>
                  <a:defRPr/>
                </a:pPr>
                <a:r>
                  <a:rPr lang="en-GB"/>
                  <a:t>Farming category</a:t>
                </a:r>
              </a:p>
            </c:rich>
          </c:tx>
          <c:layout>
            <c:manualLayout>
              <c:xMode val="edge"/>
              <c:yMode val="edge"/>
              <c:x val="0.40286800198854983"/>
              <c:y val="0.93141415163721486"/>
            </c:manualLayout>
          </c:layout>
          <c:overlay val="0"/>
        </c:title>
        <c:numFmt formatCode="General" sourceLinked="0"/>
        <c:majorTickMark val="out"/>
        <c:minorTickMark val="none"/>
        <c:tickLblPos val="nextTo"/>
        <c:txPr>
          <a:bodyPr rot="0" vert="horz" anchor="ctr" anchorCtr="1"/>
          <a:lstStyle/>
          <a:p>
            <a:pPr>
              <a:defRPr/>
            </a:pPr>
            <a:endParaRPr lang="en-US"/>
          </a:p>
        </c:txPr>
        <c:crossAx val="133454464"/>
        <c:crosses val="autoZero"/>
        <c:auto val="0"/>
        <c:lblAlgn val="ctr"/>
        <c:lblOffset val="100"/>
        <c:noMultiLvlLbl val="0"/>
      </c:catAx>
      <c:valAx>
        <c:axId val="133454464"/>
        <c:scaling>
          <c:orientation val="minMax"/>
        </c:scaling>
        <c:delete val="0"/>
        <c:axPos val="l"/>
        <c:majorGridlines>
          <c:spPr>
            <a:ln>
              <a:noFill/>
            </a:ln>
          </c:spPr>
        </c:majorGridlines>
        <c:title>
          <c:tx>
            <c:rich>
              <a:bodyPr rot="-5400000" vert="horz"/>
              <a:lstStyle/>
              <a:p>
                <a:pPr>
                  <a:defRPr/>
                </a:pPr>
                <a:r>
                  <a:rPr lang="en-GB"/>
                  <a:t>Percentage of sample</a:t>
                </a:r>
              </a:p>
            </c:rich>
          </c:tx>
          <c:layout/>
          <c:overlay val="0"/>
        </c:title>
        <c:numFmt formatCode="General" sourceLinked="1"/>
        <c:majorTickMark val="out"/>
        <c:minorTickMark val="none"/>
        <c:tickLblPos val="nextTo"/>
        <c:crossAx val="133452544"/>
        <c:crosses val="autoZero"/>
        <c:crossBetween val="between"/>
      </c:valAx>
    </c:plotArea>
    <c:legend>
      <c:legendPos val="r"/>
      <c:layout>
        <c:manualLayout>
          <c:xMode val="edge"/>
          <c:yMode val="edge"/>
          <c:x val="0.24922024258169359"/>
          <c:y val="2.7991308208135703E-3"/>
          <c:w val="0.53082049061586245"/>
          <c:h val="0.17113530271803273"/>
        </c:manualLayout>
      </c:layout>
      <c:overlay val="0"/>
    </c:legend>
    <c:plotVisOnly val="1"/>
    <c:dispBlanksAs val="gap"/>
    <c:showDLblsOverMax val="0"/>
  </c:chart>
  <c:spPr>
    <a:noFill/>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486753-8D61-489A-B9E3-9342FBB827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216</TotalTime>
  <Pages>32</Pages>
  <Words>9205</Words>
  <Characters>206065</Characters>
  <Application>Microsoft Office Word</Application>
  <DocSecurity>0</DocSecurity>
  <Lines>1717</Lines>
  <Paragraphs>429</Paragraphs>
  <ScaleCrop>false</ScaleCrop>
  <HeadingPairs>
    <vt:vector size="2" baseType="variant">
      <vt:variant>
        <vt:lpstr>Title</vt:lpstr>
      </vt:variant>
      <vt:variant>
        <vt:i4>1</vt:i4>
      </vt:variant>
    </vt:vector>
  </HeadingPairs>
  <TitlesOfParts>
    <vt:vector size="1" baseType="lpstr">
      <vt:lpstr/>
    </vt:vector>
  </TitlesOfParts>
  <Company>SRUC</Company>
  <LinksUpToDate>false</LinksUpToDate>
  <CharactersWithSpaces>214841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Warwick Wainwright</dc:creator>
  <cp:lastModifiedBy>Warwick Wainwright</cp:lastModifiedBy>
  <cp:revision>8</cp:revision>
  <cp:lastPrinted>2017-04-18T16:49:00Z</cp:lastPrinted>
  <dcterms:created xsi:type="dcterms:W3CDTF">2018-07-24T15:11:00Z</dcterms:created>
  <dcterms:modified xsi:type="dcterms:W3CDTF">2018-07-25T09:18:00Z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503198de-b242-3ff6-b753-aba7beb89282</vt:lpwstr>
  </property>
  <property fmtid="{D5CDD505-2E9C-101B-9397-08002B2CF9AE}" pid="4" name="Mendeley Citation Style_1">
    <vt:lpwstr>http://www.zotero.org/styles/plos-one</vt:lpwstr>
  </property>
  <property fmtid="{D5CDD505-2E9C-101B-9397-08002B2CF9AE}" pid="5" name="Mendeley Recent Style Id 0_1">
    <vt:lpwstr>http://csl.mendeley.com/styles/193037751/apa</vt:lpwstr>
  </property>
  <property fmtid="{D5CDD505-2E9C-101B-9397-08002B2CF9AE}" pid="6" name="Mendeley Recent Style Name 0_1">
    <vt:lpwstr>American Psychological Association 6th edition - Warwick Wainwright, MSc Environmental Management</vt:lpwstr>
  </property>
  <property fmtid="{D5CDD505-2E9C-101B-9397-08002B2CF9AE}" pid="7" name="Mendeley Recent Style Id 1_1">
    <vt:lpwstr>http://www.zotero.org/styles/ecosystem-services</vt:lpwstr>
  </property>
  <property fmtid="{D5CDD505-2E9C-101B-9397-08002B2CF9AE}" pid="8" name="Mendeley Recent Style Name 1_1">
    <vt:lpwstr>Ecosystem Services</vt:lpwstr>
  </property>
  <property fmtid="{D5CDD505-2E9C-101B-9397-08002B2CF9AE}" pid="9" name="Mendeley Recent Style Id 2_1">
    <vt:lpwstr>http://www.zotero.org/styles/ecosystems</vt:lpwstr>
  </property>
  <property fmtid="{D5CDD505-2E9C-101B-9397-08002B2CF9AE}" pid="10" name="Mendeley Recent Style Name 2_1">
    <vt:lpwstr>Ecosystems</vt:lpwstr>
  </property>
  <property fmtid="{D5CDD505-2E9C-101B-9397-08002B2CF9AE}" pid="11" name="Mendeley Recent Style Id 3_1">
    <vt:lpwstr>http://csl.mendeley.com/styles/193037751/elsevier-harvard</vt:lpwstr>
  </property>
  <property fmtid="{D5CDD505-2E9C-101B-9397-08002B2CF9AE}" pid="12" name="Mendeley Recent Style Name 3_1">
    <vt:lpwstr>Elsevier - Harvard (with titles) - Warwick Wainwright, MSc Environmental Management</vt:lpwstr>
  </property>
  <property fmtid="{D5CDD505-2E9C-101B-9397-08002B2CF9AE}" pid="13" name="Mendeley Recent Style Id 4_1">
    <vt:lpwstr>http://www.zotero.org/styles/land-use-policy</vt:lpwstr>
  </property>
  <property fmtid="{D5CDD505-2E9C-101B-9397-08002B2CF9AE}" pid="14" name="Mendeley Recent Style Name 4_1">
    <vt:lpwstr>Land Use Policy</vt:lpwstr>
  </property>
  <property fmtid="{D5CDD505-2E9C-101B-9397-08002B2CF9AE}" pid="15" name="Mendeley Recent Style Id 5_1">
    <vt:lpwstr>http://www.zotero.org/styles/modern-humanities-research-association</vt:lpwstr>
  </property>
  <property fmtid="{D5CDD505-2E9C-101B-9397-08002B2CF9AE}" pid="16" name="Mendeley Recent Style Name 5_1">
    <vt:lpwstr>Modern Humanities Research Association 3rd edition (note with bibliography)</vt:lpwstr>
  </property>
  <property fmtid="{D5CDD505-2E9C-101B-9397-08002B2CF9AE}" pid="17" name="Mendeley Recent Style Id 6_1">
    <vt:lpwstr>http://www.zotero.org/styles/modern-language-association</vt:lpwstr>
  </property>
  <property fmtid="{D5CDD505-2E9C-101B-9397-08002B2CF9AE}" pid="18" name="Mendeley Recent Style Name 6_1">
    <vt:lpwstr>Modern Language Association 7th edition</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http://www.zotero.org/styles/oxford-art-journal</vt:lpwstr>
  </property>
  <property fmtid="{D5CDD505-2E9C-101B-9397-08002B2CF9AE}" pid="22" name="Mendeley Recent Style Name 8_1">
    <vt:lpwstr>Oxford Art Journal</vt:lpwstr>
  </property>
  <property fmtid="{D5CDD505-2E9C-101B-9397-08002B2CF9AE}" pid="23" name="Mendeley Recent Style Id 9_1">
    <vt:lpwstr>http://www.zotero.org/styles/plos-one</vt:lpwstr>
  </property>
  <property fmtid="{D5CDD505-2E9C-101B-9397-08002B2CF9AE}" pid="24" name="Mendeley Recent Style Name 9_1">
    <vt:lpwstr>PLOS ONE</vt:lpwstr>
  </property>
</Properties>
</file>