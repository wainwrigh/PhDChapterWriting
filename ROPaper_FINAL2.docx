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commentRangeStart w:id="197"/>
      <w:r w:rsidRPr="00D63CEE">
        <w:rPr>
          <w:rFonts w:ascii="Times New Roman" w:hAnsi="Times New Roman"/>
          <w:b w:val="0"/>
          <w:bCs w:val="0"/>
          <w:color w:val="auto"/>
          <w:sz w:val="22"/>
          <w:szCs w:val="22"/>
        </w:rPr>
        <w:t>Attributes and attribute levels used in the CE</w:t>
      </w:r>
      <w:commentRangeEnd w:id="197"/>
      <w:r w:rsidR="008540DD">
        <w:rPr>
          <w:rStyle w:val="CommentReference"/>
          <w:rFonts w:ascii="Times New Roman" w:eastAsia="Times New Roman" w:hAnsi="Times New Roman"/>
          <w:b w:val="0"/>
          <w:bCs w:val="0"/>
          <w:color w:val="auto"/>
        </w:rPr>
        <w:commentReference w:id="197"/>
      </w:r>
    </w:p>
    <w:tbl>
      <w:tblPr>
        <w:tblW w:w="8543" w:type="dxa"/>
        <w:jc w:val="center"/>
        <w:tblLook w:val="04A0" w:firstRow="1" w:lastRow="0" w:firstColumn="1" w:lastColumn="0" w:noHBand="0" w:noVBand="1"/>
        <w:tblPrChange w:id="198" w:author="Warwick Wainwright" w:date="2018-07-25T15:00:00Z">
          <w:tblPr>
            <w:tblW w:w="7621" w:type="dxa"/>
            <w:jc w:val="center"/>
            <w:tblLook w:val="04A0" w:firstRow="1" w:lastRow="0" w:firstColumn="1" w:lastColumn="0" w:noHBand="0" w:noVBand="1"/>
          </w:tblPr>
        </w:tblPrChange>
      </w:tblPr>
      <w:tblGrid>
        <w:gridCol w:w="2376"/>
        <w:gridCol w:w="993"/>
        <w:gridCol w:w="5164"/>
        <w:gridCol w:w="10"/>
        <w:tblGridChange w:id="199">
          <w:tblGrid>
            <w:gridCol w:w="2376"/>
            <w:gridCol w:w="993"/>
            <w:gridCol w:w="4252"/>
          </w:tblGrid>
        </w:tblGridChange>
      </w:tblGrid>
      <w:tr w:rsidR="00DC1B7C" w:rsidRPr="00500F2F" w14:paraId="100188DD" w14:textId="77777777" w:rsidTr="008540DD">
        <w:trPr>
          <w:gridAfter w:val="1"/>
          <w:wAfter w:w="10" w:type="dxa"/>
          <w:trHeight w:val="402"/>
          <w:jc w:val="center"/>
          <w:trPrChange w:id="200" w:author="Warwick Wainwright" w:date="2018-07-25T15:00:00Z">
            <w:trPr>
              <w:trHeight w:val="402"/>
              <w:jc w:val="center"/>
            </w:trPr>
          </w:trPrChange>
        </w:trPr>
        <w:tc>
          <w:tcPr>
            <w:tcW w:w="2376" w:type="dxa"/>
            <w:tcBorders>
              <w:top w:val="single" w:sz="4" w:space="0" w:color="auto"/>
              <w:left w:val="nil"/>
              <w:bottom w:val="single" w:sz="4" w:space="0" w:color="auto"/>
              <w:right w:val="nil"/>
            </w:tcBorders>
            <w:noWrap/>
            <w:vAlign w:val="center"/>
            <w:hideMark/>
            <w:tcPrChange w:id="201" w:author="Warwick Wainwright" w:date="2018-07-25T15:00:00Z">
              <w:tcPr>
                <w:tcW w:w="2376" w:type="dxa"/>
                <w:tcBorders>
                  <w:top w:val="single" w:sz="4" w:space="0" w:color="auto"/>
                  <w:left w:val="nil"/>
                  <w:bottom w:val="single" w:sz="4" w:space="0" w:color="auto"/>
                  <w:right w:val="nil"/>
                </w:tcBorders>
                <w:noWrap/>
                <w:vAlign w:val="center"/>
                <w:hideMark/>
              </w:tcPr>
            </w:tcPrChange>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Change w:id="202" w:author="Warwick Wainwright" w:date="2018-07-25T15:00:00Z">
              <w:tcPr>
                <w:tcW w:w="993" w:type="dxa"/>
                <w:tcBorders>
                  <w:top w:val="single" w:sz="4" w:space="0" w:color="auto"/>
                  <w:left w:val="nil"/>
                  <w:bottom w:val="single" w:sz="4" w:space="0" w:color="auto"/>
                  <w:right w:val="nil"/>
                </w:tcBorders>
                <w:noWrap/>
                <w:vAlign w:val="center"/>
                <w:hideMark/>
              </w:tcPr>
            </w:tcPrChange>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5164" w:type="dxa"/>
            <w:tcBorders>
              <w:top w:val="single" w:sz="4" w:space="0" w:color="auto"/>
              <w:left w:val="nil"/>
              <w:bottom w:val="single" w:sz="4" w:space="0" w:color="auto"/>
              <w:right w:val="nil"/>
            </w:tcBorders>
            <w:noWrap/>
            <w:vAlign w:val="center"/>
            <w:hideMark/>
            <w:tcPrChange w:id="203" w:author="Warwick Wainwright" w:date="2018-07-25T15:00:00Z">
              <w:tcPr>
                <w:tcW w:w="4252" w:type="dxa"/>
                <w:tcBorders>
                  <w:top w:val="single" w:sz="4" w:space="0" w:color="auto"/>
                  <w:left w:val="nil"/>
                  <w:bottom w:val="single" w:sz="4" w:space="0" w:color="auto"/>
                  <w:right w:val="nil"/>
                </w:tcBorders>
                <w:noWrap/>
                <w:vAlign w:val="center"/>
                <w:hideMark/>
              </w:tcPr>
            </w:tcPrChange>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8540DD">
        <w:trPr>
          <w:trHeight w:val="402"/>
          <w:jc w:val="center"/>
          <w:trPrChange w:id="204" w:author="Warwick Wainwright" w:date="2018-07-25T15:00:00Z">
            <w:trPr>
              <w:trHeight w:val="402"/>
              <w:jc w:val="center"/>
            </w:trPr>
          </w:trPrChange>
        </w:trPr>
        <w:tc>
          <w:tcPr>
            <w:tcW w:w="2376" w:type="dxa"/>
            <w:noWrap/>
            <w:vAlign w:val="center"/>
            <w:hideMark/>
            <w:tcPrChange w:id="205" w:author="Warwick Wainwright" w:date="2018-07-25T15:00:00Z">
              <w:tcPr>
                <w:tcW w:w="2376" w:type="dxa"/>
                <w:noWrap/>
                <w:vAlign w:val="center"/>
                <w:hideMark/>
              </w:tcPr>
            </w:tcPrChange>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Change w:id="206" w:author="Warwick Wainwright" w:date="2018-07-25T15:00:00Z">
              <w:tcPr>
                <w:tcW w:w="993" w:type="dxa"/>
                <w:noWrap/>
                <w:vAlign w:val="center"/>
                <w:hideMark/>
              </w:tcPr>
            </w:tcPrChange>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07" w:author="Warwick Wainwright" w:date="2018-07-25T15:00:00Z">
              <w:tcPr>
                <w:tcW w:w="4252" w:type="dxa"/>
                <w:noWrap/>
                <w:vAlign w:val="center"/>
                <w:hideMark/>
              </w:tcPr>
            </w:tcPrChange>
          </w:tcPr>
          <w:p w14:paraId="2A7D1A37" w14:textId="77777777" w:rsidR="00DC1B7C" w:rsidRDefault="00B012C4" w:rsidP="008540DD">
            <w:pPr>
              <w:spacing w:line="276" w:lineRule="auto"/>
              <w:ind w:firstLine="34"/>
              <w:jc w:val="left"/>
              <w:rPr>
                <w:ins w:id="208" w:author="Warwick Wainwright" w:date="2018-07-25T14:56:00Z"/>
                <w:color w:val="000000"/>
                <w:sz w:val="20"/>
                <w:szCs w:val="20"/>
              </w:rPr>
            </w:pPr>
            <w:r>
              <w:rPr>
                <w:color w:val="000000"/>
                <w:sz w:val="20"/>
                <w:szCs w:val="20"/>
              </w:rPr>
              <w:t xml:space="preserve">5 </w:t>
            </w:r>
            <w:del w:id="209" w:author="Warwick Wainwright" w:date="2018-07-25T14:56:00Z">
              <w:r w:rsidDel="008540DD">
                <w:rPr>
                  <w:color w:val="000000"/>
                  <w:sz w:val="20"/>
                  <w:szCs w:val="20"/>
                </w:rPr>
                <w:delText>/ 10 year contract</w:delText>
              </w:r>
            </w:del>
            <w:proofErr w:type="spellStart"/>
            <w:ins w:id="210" w:author="Warwick Wainwright" w:date="2018-07-25T14:56:00Z">
              <w:r w:rsidR="008540DD">
                <w:rPr>
                  <w:color w:val="000000"/>
                  <w:sz w:val="20"/>
                  <w:szCs w:val="20"/>
                </w:rPr>
                <w:t>uyear</w:t>
              </w:r>
              <w:proofErr w:type="spellEnd"/>
              <w:r w:rsidR="008540DD">
                <w:rPr>
                  <w:color w:val="000000"/>
                  <w:sz w:val="20"/>
                  <w:szCs w:val="20"/>
                </w:rPr>
                <w:t xml:space="preserve"> contract </w:t>
              </w:r>
            </w:ins>
          </w:p>
          <w:p w14:paraId="641FA040" w14:textId="5DB3F085" w:rsidR="008540DD" w:rsidRPr="00500F2F" w:rsidRDefault="008540DD" w:rsidP="008540DD">
            <w:pPr>
              <w:spacing w:line="276" w:lineRule="auto"/>
              <w:ind w:firstLine="34"/>
              <w:jc w:val="left"/>
              <w:rPr>
                <w:color w:val="000000"/>
                <w:sz w:val="20"/>
                <w:szCs w:val="20"/>
              </w:rPr>
            </w:pPr>
            <w:ins w:id="211" w:author="Warwick Wainwright" w:date="2018-07-25T14:57:00Z">
              <w:r>
                <w:rPr>
                  <w:color w:val="000000"/>
                  <w:sz w:val="20"/>
                  <w:szCs w:val="20"/>
                </w:rPr>
                <w:t>10 year contract</w:t>
              </w:r>
            </w:ins>
          </w:p>
        </w:tc>
      </w:tr>
      <w:tr w:rsidR="00DC1B7C" w:rsidRPr="00500F2F" w14:paraId="262F5A75" w14:textId="77777777" w:rsidTr="008540DD">
        <w:trPr>
          <w:trHeight w:val="402"/>
          <w:jc w:val="center"/>
          <w:trPrChange w:id="212" w:author="Warwick Wainwright" w:date="2018-07-25T15:00:00Z">
            <w:trPr>
              <w:trHeight w:val="402"/>
              <w:jc w:val="center"/>
            </w:trPr>
          </w:trPrChange>
        </w:trPr>
        <w:tc>
          <w:tcPr>
            <w:tcW w:w="2376" w:type="dxa"/>
            <w:noWrap/>
            <w:vAlign w:val="center"/>
            <w:hideMark/>
            <w:tcPrChange w:id="213" w:author="Warwick Wainwright" w:date="2018-07-25T15:00:00Z">
              <w:tcPr>
                <w:tcW w:w="2376" w:type="dxa"/>
                <w:noWrap/>
                <w:vAlign w:val="center"/>
                <w:hideMark/>
              </w:tcPr>
            </w:tcPrChange>
          </w:tcPr>
          <w:p w14:paraId="21A93AB6" w14:textId="1C638BC5"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Change w:id="214" w:author="Warwick Wainwright" w:date="2018-07-25T15:00:00Z">
              <w:tcPr>
                <w:tcW w:w="993" w:type="dxa"/>
                <w:noWrap/>
                <w:vAlign w:val="center"/>
                <w:hideMark/>
              </w:tcPr>
            </w:tcPrChange>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15" w:author="Warwick Wainwright" w:date="2018-07-25T15:00:00Z">
              <w:tcPr>
                <w:tcW w:w="4252" w:type="dxa"/>
                <w:noWrap/>
                <w:vAlign w:val="center"/>
                <w:hideMark/>
              </w:tcPr>
            </w:tcPrChange>
          </w:tcPr>
          <w:p w14:paraId="02E3D4C4" w14:textId="3B96DA9F" w:rsidR="008540DD" w:rsidRDefault="008540DD" w:rsidP="00DC1B7C">
            <w:pPr>
              <w:spacing w:line="276" w:lineRule="auto"/>
              <w:ind w:firstLine="34"/>
              <w:jc w:val="left"/>
              <w:rPr>
                <w:ins w:id="216" w:author="Warwick Wainwright" w:date="2018-07-25T14:57:00Z"/>
                <w:color w:val="000000"/>
                <w:sz w:val="20"/>
                <w:szCs w:val="20"/>
              </w:rPr>
            </w:pPr>
            <w:ins w:id="217" w:author="Warwick Wainwright" w:date="2018-07-25T14:59:00Z">
              <w:r>
                <w:rPr>
                  <w:color w:val="000000"/>
                  <w:sz w:val="20"/>
                  <w:szCs w:val="20"/>
                </w:rPr>
                <w:t>Basic</w:t>
              </w:r>
            </w:ins>
            <w:ins w:id="218" w:author="Warwick Wainwright" w:date="2018-07-25T14:57:00Z">
              <w:r>
                <w:rPr>
                  <w:color w:val="000000"/>
                  <w:sz w:val="20"/>
                  <w:szCs w:val="20"/>
                </w:rPr>
                <w:t xml:space="preserve"> assistance to complete the scheme application</w:t>
              </w:r>
            </w:ins>
            <w:ins w:id="219" w:author="Warwick Wainwright" w:date="2018-07-24T13:02:00Z">
              <w:r w:rsidR="00CA0CB5">
                <w:rPr>
                  <w:color w:val="000000"/>
                  <w:sz w:val="20"/>
                  <w:szCs w:val="20"/>
                </w:rPr>
                <w:t xml:space="preserve"> </w:t>
              </w:r>
            </w:ins>
            <w:ins w:id="220" w:author="Warwick Wainwright" w:date="2018-07-25T14:57:00Z">
              <w:r>
                <w:rPr>
                  <w:color w:val="000000"/>
                  <w:sz w:val="20"/>
                  <w:szCs w:val="20"/>
                </w:rPr>
                <w:t xml:space="preserve">form </w:t>
              </w:r>
            </w:ins>
          </w:p>
          <w:p w14:paraId="10519E37" w14:textId="6E0470EE" w:rsidR="00DC1B7C" w:rsidRPr="00500F2F" w:rsidRDefault="008540DD" w:rsidP="00DC1B7C">
            <w:pPr>
              <w:spacing w:line="276" w:lineRule="auto"/>
              <w:ind w:firstLine="34"/>
              <w:jc w:val="left"/>
              <w:rPr>
                <w:color w:val="000000"/>
                <w:sz w:val="20"/>
                <w:szCs w:val="20"/>
              </w:rPr>
            </w:pPr>
            <w:ins w:id="221" w:author="Warwick Wainwright" w:date="2018-07-25T14:58:00Z">
              <w:r>
                <w:rPr>
                  <w:color w:val="000000"/>
                  <w:sz w:val="20"/>
                  <w:szCs w:val="20"/>
                </w:rPr>
                <w:t xml:space="preserve">Additional advisory support throughout the scheme (e.g. additional </w:t>
              </w:r>
            </w:ins>
            <w:ins w:id="222" w:author="Warwick Wainwright" w:date="2018-07-25T14:59:00Z">
              <w:r>
                <w:rPr>
                  <w:color w:val="000000"/>
                  <w:sz w:val="20"/>
                  <w:szCs w:val="20"/>
                </w:rPr>
                <w:t xml:space="preserve">training for animal breeding) </w:t>
              </w:r>
            </w:ins>
            <w:del w:id="223"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8540DD">
        <w:trPr>
          <w:trHeight w:val="402"/>
          <w:jc w:val="center"/>
          <w:trPrChange w:id="224" w:author="Warwick Wainwright" w:date="2018-07-25T15:00:00Z">
            <w:trPr>
              <w:trHeight w:val="402"/>
              <w:jc w:val="center"/>
            </w:trPr>
          </w:trPrChange>
        </w:trPr>
        <w:tc>
          <w:tcPr>
            <w:tcW w:w="2376" w:type="dxa"/>
            <w:noWrap/>
            <w:vAlign w:val="center"/>
            <w:hideMark/>
            <w:tcPrChange w:id="225" w:author="Warwick Wainwright" w:date="2018-07-25T15:00:00Z">
              <w:tcPr>
                <w:tcW w:w="2376" w:type="dxa"/>
                <w:noWrap/>
                <w:vAlign w:val="center"/>
                <w:hideMark/>
              </w:tcPr>
            </w:tcPrChange>
          </w:tcPr>
          <w:p w14:paraId="01ADF002" w14:textId="79660E82"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Change w:id="226" w:author="Warwick Wainwright" w:date="2018-07-25T15:00:00Z">
              <w:tcPr>
                <w:tcW w:w="993" w:type="dxa"/>
                <w:noWrap/>
                <w:vAlign w:val="center"/>
                <w:hideMark/>
              </w:tcPr>
            </w:tcPrChange>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27" w:author="Warwick Wainwright" w:date="2018-07-25T15:00:00Z">
              <w:tcPr>
                <w:tcW w:w="4252" w:type="dxa"/>
                <w:noWrap/>
                <w:vAlign w:val="center"/>
                <w:hideMark/>
              </w:tcPr>
            </w:tcPrChange>
          </w:tcPr>
          <w:p w14:paraId="08B9DD82" w14:textId="77777777" w:rsidR="008540DD" w:rsidRDefault="00B012C4" w:rsidP="008540DD">
            <w:pPr>
              <w:spacing w:line="276" w:lineRule="auto"/>
              <w:ind w:firstLine="34"/>
              <w:jc w:val="left"/>
              <w:rPr>
                <w:ins w:id="228" w:author="Warwick Wainwright" w:date="2018-07-25T15:00:00Z"/>
                <w:color w:val="000000"/>
                <w:sz w:val="20"/>
                <w:szCs w:val="20"/>
              </w:rPr>
            </w:pPr>
            <w:r>
              <w:rPr>
                <w:color w:val="000000"/>
                <w:sz w:val="20"/>
                <w:szCs w:val="20"/>
              </w:rPr>
              <w:t xml:space="preserve">Individually managed  </w:t>
            </w:r>
            <w:r w:rsidR="00327145">
              <w:rPr>
                <w:color w:val="000000"/>
                <w:sz w:val="20"/>
                <w:szCs w:val="20"/>
              </w:rPr>
              <w:t xml:space="preserve">conservation </w:t>
            </w:r>
            <w:del w:id="229" w:author="Warwick Wainwright" w:date="2018-07-25T15:00:00Z">
              <w:r w:rsidDel="008540DD">
                <w:rPr>
                  <w:color w:val="000000"/>
                  <w:sz w:val="20"/>
                  <w:szCs w:val="20"/>
                </w:rPr>
                <w:delText>scheme</w:delText>
              </w:r>
            </w:del>
            <w:del w:id="230" w:author="Warwick Wainwright" w:date="2018-07-25T14:59:00Z">
              <w:r w:rsidDel="008540DD">
                <w:rPr>
                  <w:color w:val="000000"/>
                  <w:sz w:val="20"/>
                  <w:szCs w:val="20"/>
                </w:rPr>
                <w:delText xml:space="preserve"> </w:delText>
              </w:r>
              <w:r w:rsidR="00DC1B7C" w:rsidRPr="00500F2F" w:rsidDel="008540DD">
                <w:rPr>
                  <w:color w:val="000000"/>
                  <w:sz w:val="20"/>
                  <w:szCs w:val="20"/>
                </w:rPr>
                <w:delText>/</w:delText>
              </w:r>
            </w:del>
            <w:ins w:id="231" w:author="Warwick Wainwright" w:date="2018-07-25T15:00:00Z">
              <w:r w:rsidR="008540DD">
                <w:rPr>
                  <w:color w:val="000000"/>
                  <w:sz w:val="20"/>
                  <w:szCs w:val="20"/>
                </w:rPr>
                <w:t>programme</w:t>
              </w:r>
            </w:ins>
          </w:p>
          <w:p w14:paraId="26C8E100" w14:textId="079E47F7" w:rsidR="00DC1B7C" w:rsidRPr="00500F2F" w:rsidRDefault="00DC1B7C" w:rsidP="008540DD">
            <w:pPr>
              <w:spacing w:line="276" w:lineRule="auto"/>
              <w:ind w:firstLine="34"/>
              <w:jc w:val="left"/>
              <w:rPr>
                <w:color w:val="000000"/>
                <w:sz w:val="20"/>
                <w:szCs w:val="20"/>
              </w:rPr>
            </w:pPr>
            <w:del w:id="232" w:author="Warwick Wainwright" w:date="2018-07-25T15:00:00Z">
              <w:r w:rsidRPr="00500F2F" w:rsidDel="008540DD">
                <w:rPr>
                  <w:color w:val="000000"/>
                  <w:sz w:val="20"/>
                  <w:szCs w:val="20"/>
                </w:rPr>
                <w:delText xml:space="preserve"> </w:delText>
              </w:r>
            </w:del>
            <w:ins w:id="233" w:author="Warwick Wainwright" w:date="2018-07-25T14:59:00Z">
              <w:r w:rsidR="008540DD">
                <w:rPr>
                  <w:color w:val="000000"/>
                  <w:sz w:val="20"/>
                  <w:szCs w:val="20"/>
                </w:rPr>
                <w:t>C</w:t>
              </w:r>
            </w:ins>
            <w:del w:id="234" w:author="Warwick Wainwright" w:date="2018-07-25T14:59:00Z">
              <w:r w:rsidRPr="00500F2F" w:rsidDel="008540DD">
                <w:rPr>
                  <w:color w:val="000000"/>
                  <w:sz w:val="20"/>
                  <w:szCs w:val="20"/>
                </w:rPr>
                <w:delText>c</w:delText>
              </w:r>
            </w:del>
            <w:r w:rsidRPr="00500F2F">
              <w:rPr>
                <w:color w:val="000000"/>
                <w:sz w:val="20"/>
                <w:szCs w:val="20"/>
              </w:rPr>
              <w:t>ommunity</w:t>
            </w:r>
            <w:r w:rsidR="00B012C4">
              <w:rPr>
                <w:color w:val="000000"/>
                <w:sz w:val="20"/>
                <w:szCs w:val="20"/>
              </w:rPr>
              <w:t xml:space="preserve"> managed </w:t>
            </w:r>
            <w:r w:rsidR="00327145">
              <w:rPr>
                <w:color w:val="000000"/>
                <w:sz w:val="20"/>
                <w:szCs w:val="20"/>
              </w:rPr>
              <w:t xml:space="preserve">conservation </w:t>
            </w:r>
            <w:del w:id="235" w:author="Warwick Wainwright" w:date="2018-07-25T14:59:00Z">
              <w:r w:rsidR="00B012C4" w:rsidDel="008540DD">
                <w:rPr>
                  <w:color w:val="000000"/>
                  <w:sz w:val="20"/>
                  <w:szCs w:val="20"/>
                </w:rPr>
                <w:delText>scheme</w:delText>
              </w:r>
              <w:r w:rsidRPr="00500F2F" w:rsidDel="008540DD">
                <w:rPr>
                  <w:color w:val="000000"/>
                  <w:sz w:val="20"/>
                  <w:szCs w:val="20"/>
                </w:rPr>
                <w:delText xml:space="preserve"> </w:delText>
              </w:r>
            </w:del>
            <w:ins w:id="236" w:author="Warwick Wainwright" w:date="2018-07-25T14:59:00Z">
              <w:r w:rsidR="008540DD">
                <w:rPr>
                  <w:color w:val="000000"/>
                  <w:sz w:val="20"/>
                  <w:szCs w:val="20"/>
                </w:rPr>
                <w:t>programme</w:t>
              </w:r>
            </w:ins>
          </w:p>
        </w:tc>
      </w:tr>
      <w:tr w:rsidR="00DC1B7C" w:rsidRPr="00500F2F" w14:paraId="27486A30" w14:textId="77777777" w:rsidTr="008540DD">
        <w:trPr>
          <w:trHeight w:val="402"/>
          <w:jc w:val="center"/>
          <w:trPrChange w:id="237" w:author="Warwick Wainwright" w:date="2018-07-25T15:00:00Z">
            <w:trPr>
              <w:trHeight w:val="402"/>
              <w:jc w:val="center"/>
            </w:trPr>
          </w:trPrChange>
        </w:trPr>
        <w:tc>
          <w:tcPr>
            <w:tcW w:w="2376" w:type="dxa"/>
            <w:vMerge w:val="restart"/>
            <w:tcBorders>
              <w:top w:val="single" w:sz="4" w:space="0" w:color="auto"/>
              <w:left w:val="nil"/>
              <w:bottom w:val="single" w:sz="4" w:space="0" w:color="000000"/>
              <w:right w:val="nil"/>
            </w:tcBorders>
            <w:noWrap/>
            <w:vAlign w:val="center"/>
            <w:hideMark/>
            <w:tcPrChange w:id="238" w:author="Warwick Wainwright" w:date="2018-07-25T15:00:00Z">
              <w:tcPr>
                <w:tcW w:w="2376" w:type="dxa"/>
                <w:vMerge w:val="restart"/>
                <w:tcBorders>
                  <w:top w:val="single" w:sz="4" w:space="0" w:color="auto"/>
                  <w:left w:val="nil"/>
                  <w:bottom w:val="single" w:sz="4" w:space="0" w:color="000000"/>
                  <w:right w:val="nil"/>
                </w:tcBorders>
                <w:noWrap/>
                <w:vAlign w:val="center"/>
                <w:hideMark/>
              </w:tcPr>
            </w:tcPrChange>
          </w:tcPr>
          <w:p w14:paraId="755C68E6" w14:textId="5D738916"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Change w:id="239" w:author="Warwick Wainwright" w:date="2018-07-25T15:00:00Z">
              <w:tcPr>
                <w:tcW w:w="993" w:type="dxa"/>
                <w:vMerge w:val="restart"/>
                <w:tcBorders>
                  <w:top w:val="single" w:sz="4" w:space="0" w:color="auto"/>
                  <w:left w:val="nil"/>
                  <w:bottom w:val="single" w:sz="4" w:space="0" w:color="000000"/>
                  <w:right w:val="nil"/>
                </w:tcBorders>
                <w:noWrap/>
                <w:vAlign w:val="center"/>
                <w:hideMark/>
              </w:tcPr>
            </w:tcPrChange>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5174" w:type="dxa"/>
            <w:gridSpan w:val="2"/>
            <w:tcBorders>
              <w:top w:val="single" w:sz="4" w:space="0" w:color="auto"/>
              <w:left w:val="nil"/>
              <w:bottom w:val="nil"/>
              <w:right w:val="nil"/>
            </w:tcBorders>
            <w:noWrap/>
            <w:vAlign w:val="center"/>
            <w:hideMark/>
            <w:tcPrChange w:id="240" w:author="Warwick Wainwright" w:date="2018-07-25T15:00:00Z">
              <w:tcPr>
                <w:tcW w:w="4252" w:type="dxa"/>
                <w:tcBorders>
                  <w:top w:val="single" w:sz="4" w:space="0" w:color="auto"/>
                  <w:left w:val="nil"/>
                  <w:bottom w:val="nil"/>
                  <w:right w:val="nil"/>
                </w:tcBorders>
                <w:noWrap/>
                <w:vAlign w:val="center"/>
                <w:hideMark/>
              </w:tcPr>
            </w:tcPrChange>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8540DD">
        <w:trPr>
          <w:trHeight w:val="402"/>
          <w:jc w:val="center"/>
          <w:trPrChange w:id="241" w:author="Warwick Wainwright" w:date="2018-07-25T15:00:00Z">
            <w:trPr>
              <w:trHeight w:val="402"/>
              <w:jc w:val="center"/>
            </w:trPr>
          </w:trPrChange>
        </w:trPr>
        <w:tc>
          <w:tcPr>
            <w:tcW w:w="0" w:type="auto"/>
            <w:vMerge/>
            <w:tcBorders>
              <w:top w:val="single" w:sz="4" w:space="0" w:color="auto"/>
              <w:left w:val="nil"/>
              <w:bottom w:val="single" w:sz="4" w:space="0" w:color="000000"/>
              <w:right w:val="nil"/>
            </w:tcBorders>
            <w:vAlign w:val="center"/>
            <w:hideMark/>
            <w:tcPrChange w:id="242" w:author="Warwick Wainwright" w:date="2018-07-25T15:00:00Z">
              <w:tcPr>
                <w:tcW w:w="0" w:type="auto"/>
                <w:vMerge/>
                <w:tcBorders>
                  <w:top w:val="single" w:sz="4" w:space="0" w:color="auto"/>
                  <w:left w:val="nil"/>
                  <w:bottom w:val="single" w:sz="4" w:space="0" w:color="000000"/>
                  <w:right w:val="nil"/>
                </w:tcBorders>
                <w:vAlign w:val="center"/>
                <w:hideMark/>
              </w:tcPr>
            </w:tcPrChange>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Change w:id="243" w:author="Warwick Wainwright" w:date="2018-07-25T15:00:00Z">
              <w:tcPr>
                <w:tcW w:w="993" w:type="dxa"/>
                <w:vMerge/>
                <w:tcBorders>
                  <w:top w:val="single" w:sz="4" w:space="0" w:color="auto"/>
                  <w:left w:val="nil"/>
                  <w:bottom w:val="single" w:sz="4" w:space="0" w:color="000000"/>
                  <w:right w:val="nil"/>
                </w:tcBorders>
                <w:vAlign w:val="center"/>
                <w:hideMark/>
              </w:tcPr>
            </w:tcPrChange>
          </w:tcPr>
          <w:p w14:paraId="4D5882E6" w14:textId="77777777" w:rsidR="00DC1B7C" w:rsidRPr="00500F2F" w:rsidRDefault="00DC1B7C" w:rsidP="00DC1B7C">
            <w:pPr>
              <w:jc w:val="left"/>
              <w:rPr>
                <w:color w:val="000000"/>
                <w:sz w:val="20"/>
                <w:szCs w:val="20"/>
              </w:rPr>
            </w:pPr>
          </w:p>
        </w:tc>
        <w:tc>
          <w:tcPr>
            <w:tcW w:w="5174" w:type="dxa"/>
            <w:gridSpan w:val="2"/>
            <w:tcBorders>
              <w:top w:val="nil"/>
              <w:left w:val="nil"/>
              <w:bottom w:val="single" w:sz="4" w:space="0" w:color="auto"/>
              <w:right w:val="nil"/>
            </w:tcBorders>
            <w:noWrap/>
            <w:vAlign w:val="center"/>
            <w:hideMark/>
            <w:tcPrChange w:id="244" w:author="Warwick Wainwright" w:date="2018-07-25T15:00:00Z">
              <w:tcPr>
                <w:tcW w:w="4252" w:type="dxa"/>
                <w:tcBorders>
                  <w:top w:val="nil"/>
                  <w:left w:val="nil"/>
                  <w:bottom w:val="single" w:sz="4" w:space="0" w:color="auto"/>
                  <w:right w:val="nil"/>
                </w:tcBorders>
                <w:noWrap/>
                <w:vAlign w:val="center"/>
                <w:hideMark/>
              </w:tcPr>
            </w:tcPrChange>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24BD781F" w:rsidR="00B012C4" w:rsidRDefault="00F17B50" w:rsidP="00F32089">
      <w:ins w:id="245" w:author="Warwick Wainwright" w:date="2018-07-24T13:10:00Z">
        <w:r>
          <w:t>Choice set</w:t>
        </w:r>
        <w:r w:rsidR="002105EF">
          <w:t xml:space="preserve"> </w:t>
        </w:r>
      </w:ins>
      <w:ins w:id="246" w:author="Warwick Wainwright" w:date="2018-07-24T14:53:00Z">
        <w:r>
          <w:t xml:space="preserve">design </w:t>
        </w:r>
      </w:ins>
      <w:ins w:id="247" w:author="Warwick Wainwright" w:date="2018-07-24T15:51:00Z">
        <w:r w:rsidR="004F6B29">
          <w:t>was</w:t>
        </w:r>
      </w:ins>
      <w:ins w:id="248" w:author="Warwick Wainwright" w:date="2018-07-24T14:53:00Z">
        <w:r>
          <w:t xml:space="preserve"> optimised </w:t>
        </w:r>
      </w:ins>
      <w:ins w:id="249" w:author="Warwick Wainwright" w:date="2018-07-24T14:54:00Z">
        <w:r>
          <w:t>according</w:t>
        </w:r>
      </w:ins>
      <w:ins w:id="250" w:author="Warwick Wainwright" w:date="2018-07-24T14:53:00Z">
        <w:r>
          <w:t xml:space="preserve"> </w:t>
        </w:r>
      </w:ins>
      <w:ins w:id="251" w:author="Warwick Wainwright" w:date="2018-07-24T14:54:00Z">
        <w:r>
          <w:t xml:space="preserve">to </w:t>
        </w:r>
      </w:ins>
      <w:ins w:id="252" w:author="Warwick Wainwright" w:date="2018-07-24T14:57:00Z">
        <w:r>
          <w:t>prior</w:t>
        </w:r>
      </w:ins>
      <w:ins w:id="253" w:author="Warwick Wainwright" w:date="2018-07-24T14:54:00Z">
        <w:r>
          <w:t xml:space="preserve"> information </w:t>
        </w:r>
      </w:ins>
      <w:ins w:id="254" w:author="Warwick Wainwright" w:date="2018-07-24T15:46:00Z">
        <w:r w:rsidR="004F6B29">
          <w:t>on</w:t>
        </w:r>
      </w:ins>
      <w:ins w:id="255" w:author="Warwick Wainwright" w:date="2018-07-24T14:54:00Z">
        <w:r>
          <w:t xml:space="preserve"> </w:t>
        </w:r>
      </w:ins>
      <w:ins w:id="256" w:author="Warwick Wainwright" w:date="2018-07-24T15:44:00Z">
        <w:r w:rsidR="004F6B29">
          <w:t xml:space="preserve">the distribution of </w:t>
        </w:r>
      </w:ins>
      <w:ins w:id="257" w:author="Warwick Wainwright" w:date="2018-07-24T15:46:00Z">
        <w:r w:rsidR="004F6B29">
          <w:t>random parameters</w:t>
        </w:r>
      </w:ins>
      <w:ins w:id="258" w:author="Warwick Wainwright" w:date="2018-07-24T14:58:00Z">
        <w:r>
          <w:t xml:space="preserve"> to improve statistical </w:t>
        </w:r>
      </w:ins>
      <w:ins w:id="259" w:author="Warwick Wainwright" w:date="2018-07-24T14:59:00Z">
        <w:r>
          <w:t>efficiency</w:t>
        </w:r>
      </w:ins>
      <w:ins w:id="260" w:author="Warwick Wainwright" w:date="2018-07-25T12:30:00Z">
        <w:r w:rsidR="006F50BB">
          <w:t xml:space="preserve"> (i.e. reduction in sample size to achieve statistical significance)</w:t>
        </w:r>
      </w:ins>
      <w:ins w:id="261" w:author="Warwick Wainwright" w:date="2018-07-24T14:59:00Z">
        <w:r>
          <w:t xml:space="preserve"> </w:t>
        </w:r>
      </w:ins>
      <w:ins w:id="262"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263" w:author="Warwick Wainwright" w:date="2018-07-24T15:00:00Z">
        <w:r>
          <w:fldChar w:fldCharType="end"/>
        </w:r>
      </w:ins>
      <w:ins w:id="264" w:author="Warwick Wainwright" w:date="2018-07-24T15:48:00Z">
        <w:r w:rsidR="004F6B29">
          <w:t>.</w:t>
        </w:r>
      </w:ins>
      <w:ins w:id="265" w:author="Warwick Wainwright" w:date="2018-07-24T14:58:00Z">
        <w:r>
          <w:t xml:space="preserve"> </w:t>
        </w:r>
      </w:ins>
      <w:del w:id="266" w:author="Warwick Wainwright" w:date="2018-07-24T13:11:00Z">
        <w:r w:rsidR="00DC1B7C" w:rsidRPr="00DC1B7C" w:rsidDel="002105EF">
          <w:delText>A</w:delText>
        </w:r>
      </w:del>
      <w:del w:id="267" w:author="Warwick Wainwright" w:date="2018-07-24T14:53:00Z">
        <w:r w:rsidR="00257D92" w:rsidDel="00F17B50">
          <w:delText>n</w:delText>
        </w:r>
      </w:del>
      <w:del w:id="268" w:author="Warwick Wainwright" w:date="2018-07-24T14:57:00Z">
        <w:r w:rsidR="00DC1B7C" w:rsidRPr="00DC1B7C" w:rsidDel="00F17B50">
          <w:delText xml:space="preserve"> </w:delText>
        </w:r>
      </w:del>
      <w:del w:id="269"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270" w:author="Warwick Wainwright" w:date="2018-07-24T15:06:00Z">
        <w:r w:rsidR="002A5298" w:rsidDel="00E32501">
          <w:delText xml:space="preserve">was </w:delText>
        </w:r>
      </w:del>
      <w:del w:id="271"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272" w:author="Warwick Wainwright" w:date="2018-07-24T13:06:00Z">
        <w:r w:rsidR="00DC1B7C" w:rsidRPr="00DC1B7C" w:rsidDel="00CA0CB5">
          <w:delText xml:space="preserve"> </w:delText>
        </w:r>
      </w:del>
      <w:del w:id="273" w:author="Warwick Wainwright" w:date="2018-07-24T15:53:00Z">
        <w:r w:rsidR="00B1026B" w:rsidDel="004F6B29">
          <w:delText xml:space="preserve">. </w:delText>
        </w:r>
      </w:del>
      <w:ins w:id="274" w:author="Warwick Wainwright" w:date="2018-07-24T14:02:00Z">
        <w:r w:rsidR="008C6677">
          <w:t>P</w:t>
        </w:r>
      </w:ins>
      <w:del w:id="275" w:author="Warwick Wainwright" w:date="2018-07-24T14:02:00Z">
        <w:r w:rsidR="00DC1B7C" w:rsidRPr="00DC1B7C" w:rsidDel="008C6677">
          <w:delText>P</w:delText>
        </w:r>
      </w:del>
      <w:r w:rsidR="00DC1B7C" w:rsidRPr="00DC1B7C">
        <w:t>rior</w:t>
      </w:r>
      <w:ins w:id="276" w:author="Warwick Wainwright" w:date="2018-07-24T14:02:00Z">
        <w:r w:rsidR="008C6677">
          <w:t xml:space="preserve"> information concerning </w:t>
        </w:r>
      </w:ins>
      <w:ins w:id="277" w:author="Warwick Wainwright" w:date="2018-07-24T14:03:00Z">
        <w:r w:rsidR="008C6677">
          <w:t>the</w:t>
        </w:r>
        <w:r w:rsidR="004F6B29">
          <w:t xml:space="preserve"> </w:t>
        </w:r>
      </w:ins>
      <w:ins w:id="278" w:author="Warwick Wainwright" w:date="2018-07-25T12:31:00Z">
        <w:r w:rsidR="006F50BB">
          <w:t xml:space="preserve">parameter </w:t>
        </w:r>
      </w:ins>
      <w:del w:id="279" w:author="Warwick Wainwright" w:date="2018-07-24T14:02:00Z">
        <w:r w:rsidR="00DC1B7C" w:rsidRPr="00DC1B7C" w:rsidDel="008C6677">
          <w:delText>s</w:delText>
        </w:r>
      </w:del>
      <w:del w:id="280" w:author="Warwick Wainwright" w:date="2018-07-24T15:01:00Z">
        <w:r w:rsidR="00DC1B7C" w:rsidRPr="00DC1B7C" w:rsidDel="00F17B50">
          <w:delText xml:space="preserve"> </w:delText>
        </w:r>
      </w:del>
      <w:del w:id="281" w:author="Warwick Wainwright" w:date="2018-07-24T14:03:00Z">
        <w:r w:rsidR="00DC1B7C" w:rsidRPr="00DC1B7C" w:rsidDel="008C6677">
          <w:delText xml:space="preserve">for the design </w:delText>
        </w:r>
      </w:del>
      <w:del w:id="282" w:author="Warwick Wainwright" w:date="2018-07-24T14:02:00Z">
        <w:r w:rsidR="00DC1B7C" w:rsidRPr="00DC1B7C" w:rsidDel="008C6677">
          <w:delText xml:space="preserve">were </w:delText>
        </w:r>
      </w:del>
      <w:ins w:id="283" w:author="Warwick Wainwright" w:date="2018-07-24T14:51:00Z">
        <w:r w:rsidR="00BB2B9B">
          <w:t xml:space="preserve">coefficients </w:t>
        </w:r>
      </w:ins>
      <w:ins w:id="284" w:author="Warwick Wainwright" w:date="2018-07-24T15:01:00Z">
        <w:r>
          <w:t>was</w:t>
        </w:r>
      </w:ins>
      <w:ins w:id="285" w:author="Warwick Wainwright" w:date="2018-07-24T14:02:00Z">
        <w:r w:rsidR="008C6677" w:rsidRPr="00DC1B7C">
          <w:t xml:space="preserve"> </w:t>
        </w:r>
      </w:ins>
      <w:r w:rsidR="00DC1B7C" w:rsidRPr="00DC1B7C">
        <w:t>estimated from</w:t>
      </w:r>
      <w:r w:rsidR="00B012C4">
        <w:t xml:space="preserve"> results of the pilot testing and t</w:t>
      </w:r>
      <w:r w:rsidR="00DC1B7C" w:rsidRPr="00DC1B7C">
        <w:t xml:space="preserve">he design was </w:t>
      </w:r>
      <w:ins w:id="286" w:author="Warwick Wainwright" w:date="2018-07-24T14:04:00Z">
        <w:r w:rsidR="008C6677">
          <w:t xml:space="preserve">subsequently </w:t>
        </w:r>
      </w:ins>
      <w:r w:rsidR="00DC1B7C" w:rsidRPr="00DC1B7C">
        <w:t>optimised for</w:t>
      </w:r>
      <w:r w:rsidR="002C04F6">
        <w:t xml:space="preserve"> random parameter logit</w:t>
      </w:r>
      <w:r w:rsidR="00DC1B7C" w:rsidRPr="00DC1B7C">
        <w:t xml:space="preserve"> </w:t>
      </w:r>
      <w:r w:rsidR="002C04F6">
        <w:t>(</w:t>
      </w:r>
      <w:r w:rsidR="001F5A44">
        <w:t>RPL</w:t>
      </w:r>
      <w:r w:rsidR="002C04F6">
        <w:t>)</w:t>
      </w:r>
      <w:r w:rsidR="00DC1B7C" w:rsidRPr="00DC1B7C">
        <w:t xml:space="preserve"> modelling of the choice data</w:t>
      </w:r>
      <w:ins w:id="287" w:author="Warwick Wainwright" w:date="2018-07-24T13:14:00Z">
        <w:r w:rsidR="002E6200">
          <w:t xml:space="preserve"> </w:t>
        </w:r>
        <w:r w:rsidR="002E6200">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rsidR="002E6200">
        <w:fldChar w:fldCharType="separate"/>
      </w:r>
      <w:r w:rsidRPr="00F17B50">
        <w:rPr>
          <w:noProof/>
        </w:rPr>
        <w:t>[34]</w:t>
      </w:r>
      <w:ins w:id="288" w:author="Warwick Wainwright" w:date="2018-07-24T13:14:00Z">
        <w:r w:rsidR="002E6200">
          <w:fldChar w:fldCharType="end"/>
        </w:r>
      </w:ins>
      <w:r w:rsidR="002C04F6">
        <w:t xml:space="preserve">. </w:t>
      </w:r>
      <w:ins w:id="289" w:author="Warwick Wainwright" w:date="2018-07-24T15:53:00Z">
        <w:r w:rsidR="004F6B29">
          <w:t xml:space="preserve">An </w:t>
        </w:r>
        <w:r w:rsidR="004F6B29" w:rsidRPr="00DC1B7C">
          <w:t xml:space="preserve">efficient </w:t>
        </w:r>
        <w:r w:rsidR="004F6B29">
          <w:t xml:space="preserve">experimental </w:t>
        </w:r>
        <w:r w:rsidR="004F6B29" w:rsidRPr="00DC1B7C">
          <w:t>design</w:t>
        </w:r>
        <w:r w:rsidR="004F6B29">
          <w:t xml:space="preserve"> was formulated using </w:t>
        </w:r>
        <w:proofErr w:type="spellStart"/>
        <w:r w:rsidR="004F6B29">
          <w:t>NGene</w:t>
        </w:r>
        <w:proofErr w:type="spellEnd"/>
        <w:r w:rsidR="004F6B29">
          <w:t xml:space="preserve"> </w:t>
        </w:r>
        <w:r w:rsidR="004F6B29">
          <w:fldChar w:fldCharType="begin" w:fldLock="1"/>
        </w:r>
      </w:ins>
      <w:r w:rsidR="002E2E8F">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"[35]" }, "properties" : { "noteIndex" : 0 }, "schema" : "https://github.com/citation-style-language/schema/raw/master/csl-citation.json" }</w:instrText>
      </w:r>
      <w:ins w:id="290" w:author="Warwick Wainwright" w:date="2018-07-24T15:53:00Z">
        <w:r w:rsidR="004F6B29">
          <w:fldChar w:fldCharType="separate"/>
        </w:r>
        <w:r w:rsidR="004F6B29" w:rsidRPr="00F17B50">
          <w:rPr>
            <w:noProof/>
          </w:rPr>
          <w:t>[35]</w:t>
        </w:r>
        <w:r w:rsidR="004F6B29">
          <w:fldChar w:fldCharType="end"/>
        </w:r>
        <w:r w:rsidR="004F6B29">
          <w:t xml:space="preserve">. </w:t>
        </w:r>
      </w:ins>
      <w:r w:rsidR="002C04F6">
        <w:t xml:space="preserve">Pilot testing was undertaken </w:t>
      </w:r>
      <w:r w:rsidR="002C04F6" w:rsidRPr="00327145">
        <w:rPr>
          <w:i/>
        </w:rPr>
        <w:t>in situ</w:t>
      </w:r>
      <w:r w:rsidR="002C04F6">
        <w:t xml:space="preserve"> </w:t>
      </w:r>
      <w:del w:id="291" w:author="Warwick Wainwright" w:date="2018-07-24T15:07:00Z">
        <w:r w:rsidR="002C04F6" w:rsidDel="00E32501">
          <w:delText xml:space="preserve">to </w:delText>
        </w:r>
        <w:r w:rsidR="00231D29" w:rsidDel="00E32501">
          <w:delText>ensure</w:delText>
        </w:r>
      </w:del>
      <w:ins w:id="292" w:author="Warwick Wainwright" w:date="2018-07-24T15:07:00Z">
        <w:r w:rsidR="00E32501">
          <w:t>and ensured</w:t>
        </w:r>
      </w:ins>
      <w:r w:rsidR="002C04F6">
        <w:t xml:space="preserve"> the </w:t>
      </w:r>
      <w:r w:rsidR="00231D29">
        <w:t>attributes were relevant to participants</w:t>
      </w:r>
      <w:ins w:id="293" w:author="Warwick Wainwright" w:date="2018-07-24T15:07:00Z">
        <w:r w:rsidR="00E32501">
          <w:t xml:space="preserve"> and </w:t>
        </w:r>
      </w:ins>
      <w:ins w:id="294" w:author="Warwick Wainwright" w:date="2018-07-24T15:08:00Z">
        <w:r w:rsidR="00E32501">
          <w:t xml:space="preserve">the cognitive </w:t>
        </w:r>
      </w:ins>
      <w:ins w:id="295" w:author="Warwick Wainwright" w:date="2018-07-24T15:53:00Z">
        <w:r w:rsidR="004F6B29">
          <w:t>load</w:t>
        </w:r>
      </w:ins>
      <w:ins w:id="296" w:author="Warwick Wainwright" w:date="2018-07-24T15:08:00Z">
        <w:r w:rsidR="00E32501">
          <w:t xml:space="preserve"> was acceptable</w:t>
        </w:r>
      </w:ins>
      <w:del w:id="297"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98" w:author="MORAN Dominic" w:date="2018-07-14T02:51:00Z">
        <w:r w:rsidR="00CC2746">
          <w:t>for</w:t>
        </w:r>
      </w:ins>
      <w:del w:id="299"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300" w:author="MORAN Dominic" w:date="2018-07-14T02:51:00Z">
        <w:r w:rsidR="00CC2746">
          <w:t xml:space="preserve">Figure </w:t>
        </w:r>
        <w:del w:id="301" w:author="Warwick Wainwright" w:date="2018-07-24T15:12:00Z">
          <w:r w:rsidR="00CC2746" w:rsidDel="00E32501">
            <w:delText xml:space="preserve"> </w:delText>
          </w:r>
        </w:del>
        <w:r w:rsidR="00CC2746">
          <w:t xml:space="preserve">2 shows </w:t>
        </w:r>
      </w:ins>
      <w:del w:id="302"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303" w:author="MORAN Dominic" w:date="2018-07-14T02:52:00Z">
        <w:r w:rsidR="00CC2746">
          <w:t>..</w:t>
        </w:r>
      </w:ins>
      <w:proofErr w:type="gramEnd"/>
      <w:del w:id="304"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54620A50" w:rsidR="00231D29" w:rsidRDefault="008540DD" w:rsidP="000C5905">
            <w:pPr>
              <w:pStyle w:val="Interviewerscript"/>
              <w:jc w:val="center"/>
              <w:rPr>
                <w:rFonts w:ascii="Times New Roman" w:hAnsi="Times New Roman" w:cs="Times New Roman"/>
                <w:color w:val="auto"/>
                <w:sz w:val="18"/>
                <w:szCs w:val="18"/>
              </w:rPr>
            </w:pPr>
            <w:ins w:id="305" w:author="Warwick Wainwright" w:date="2018-07-25T15:01:00Z">
              <w:r>
                <w:rPr>
                  <w:rFonts w:ascii="Times New Roman" w:hAnsi="Times New Roman" w:cs="Times New Roman"/>
                  <w:color w:val="auto"/>
                  <w:sz w:val="18"/>
                  <w:szCs w:val="18"/>
                </w:rPr>
                <w:t>Basic a</w:t>
              </w:r>
            </w:ins>
            <w:del w:id="306" w:author="Warwick Wainwright" w:date="2018-07-25T15:01:00Z">
              <w:r w:rsidR="00231D29" w:rsidDel="008540DD">
                <w:rPr>
                  <w:rFonts w:ascii="Times New Roman" w:hAnsi="Times New Roman" w:cs="Times New Roman"/>
                  <w:color w:val="auto"/>
                  <w:sz w:val="18"/>
                  <w:szCs w:val="18"/>
                </w:rPr>
                <w:delText>A</w:delText>
              </w:r>
            </w:del>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2F5C24EE" w:rsidR="00231D29" w:rsidRDefault="00231D29" w:rsidP="000C5905">
            <w:pPr>
              <w:pStyle w:val="Interviewerscript"/>
              <w:jc w:val="center"/>
              <w:rPr>
                <w:rFonts w:ascii="Times New Roman" w:hAnsi="Times New Roman" w:cs="Times New Roman"/>
                <w:color w:val="auto"/>
                <w:sz w:val="18"/>
                <w:szCs w:val="18"/>
              </w:rPr>
            </w:pPr>
            <w:del w:id="307" w:author="Warwick Wainwright" w:date="2018-07-25T15:01:00Z">
              <w:r w:rsidDel="008540DD">
                <w:rPr>
                  <w:rFonts w:ascii="Times New Roman" w:hAnsi="Times New Roman" w:cs="Times New Roman"/>
                  <w:color w:val="auto"/>
                  <w:sz w:val="18"/>
                  <w:szCs w:val="18"/>
                </w:rPr>
                <w:delText>Independent agricultural advisor</w:delText>
              </w:r>
            </w:del>
            <w:ins w:id="308" w:author="Warwick Wainwright" w:date="2018-07-25T15:01:00Z">
              <w:r w:rsidR="008540DD">
                <w:rPr>
                  <w:rFonts w:ascii="Times New Roman" w:hAnsi="Times New Roman" w:cs="Times New Roman"/>
                  <w:color w:val="auto"/>
                  <w:sz w:val="18"/>
                  <w:szCs w:val="18"/>
                </w:rPr>
                <w:t xml:space="preserve">Additional advisory support (e.g. extra training) </w:t>
              </w:r>
            </w:ins>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50327E4C"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Community managed conservation </w:t>
            </w:r>
            <w:del w:id="309"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5DA4581F"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Individually managed conservation </w:t>
            </w:r>
            <w:del w:id="310"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3B1D4B7C" w:rsidR="00EF4D6A" w:rsidRDefault="005E7301" w:rsidP="00EF4D6A">
      <w:ins w:id="311" w:author="MORAN Dominic" w:date="2018-07-15T20:18:00Z">
        <w:r>
          <w:t xml:space="preserve">Respondent choices in a </w:t>
        </w:r>
      </w:ins>
      <w:r w:rsidR="00EF4D6A" w:rsidRPr="00961A71">
        <w:t>CE</w:t>
      </w:r>
      <w:del w:id="312" w:author="MORAN Dominic" w:date="2018-07-15T20:18:00Z">
        <w:r w:rsidR="00EF4D6A" w:rsidRPr="00961A71" w:rsidDel="005E7301">
          <w:delText>s</w:delText>
        </w:r>
      </w:del>
      <w:r w:rsidR="00EF4D6A" w:rsidRPr="00961A71">
        <w:t xml:space="preserve"> </w:t>
      </w:r>
      <w:ins w:id="313" w:author="MORAN Dominic" w:date="2018-07-15T20:18:00Z">
        <w:r>
          <w:t xml:space="preserve">can be modelled with reference to </w:t>
        </w:r>
      </w:ins>
      <w:del w:id="314"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315"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316" w:author="MORAN Dominic" w:date="2018-07-15T20:15:00Z">
        <w:r w:rsidR="00EF4D6A" w:rsidDel="005E7301">
          <w:delText>of CEs,</w:delText>
        </w:r>
      </w:del>
      <w:r w:rsidR="00EF4D6A">
        <w:t xml:space="preserve">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ins w:id="317" w:author="Warwick Wainwright" w:date="2018-07-25T13:08:00Z">
        <w:r w:rsidR="00B96F9A">
          <w:t>The standard choice mode is the multinomial logit (MNL)</w:t>
        </w:r>
      </w:ins>
      <w:ins w:id="318" w:author="Warwick Wainwright" w:date="2018-07-25T13:09:00Z">
        <w:r w:rsidR="00B96F9A">
          <w:t xml:space="preserve"> model </w:t>
        </w:r>
      </w:ins>
      <w:ins w:id="319" w:author="Warwick Wainwright" w:date="2018-07-25T13:18:00Z">
        <w:r w:rsidR="00B96F9A">
          <w:fldChar w:fldCharType="begin" w:fldLock="1"/>
        </w:r>
      </w:ins>
      <w:r w:rsidR="00B96F9A">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 "properties" : { "noteIndex" : 0 }, "schema" : "https://github.com/citation-style-language/schema/raw/master/csl-citation.json" }</w:instrText>
      </w:r>
      <w:r w:rsidR="00B96F9A">
        <w:fldChar w:fldCharType="separate"/>
      </w:r>
      <w:r w:rsidR="00B96F9A" w:rsidRPr="00B96F9A">
        <w:rPr>
          <w:noProof/>
        </w:rPr>
        <w:t>[39]</w:t>
      </w:r>
      <w:ins w:id="320" w:author="Warwick Wainwright" w:date="2018-07-25T13:18:00Z">
        <w:r w:rsidR="00B96F9A">
          <w:fldChar w:fldCharType="end"/>
        </w:r>
      </w:ins>
      <w:ins w:id="321" w:author="Warwick Wainwright" w:date="2018-07-25T13:09:00Z">
        <w:r w:rsidR="00B96F9A">
          <w:t xml:space="preserve"> which assumes the random component of the utility of the alternatives is independent and identically distributed (</w:t>
        </w:r>
        <w:proofErr w:type="spellStart"/>
        <w:r w:rsidR="00B96F9A" w:rsidRPr="00B96F9A">
          <w:rPr>
            <w:i/>
            <w:rPrChange w:id="322" w:author="Warwick Wainwright" w:date="2018-07-25T13:10:00Z">
              <w:rPr/>
            </w:rPrChange>
          </w:rPr>
          <w:t>i.i.d</w:t>
        </w:r>
        <w:proofErr w:type="spellEnd"/>
        <w:r w:rsidR="00B96F9A">
          <w:t>.)</w:t>
        </w:r>
      </w:ins>
      <w:ins w:id="323" w:author="Warwick Wainwright" w:date="2018-07-25T13:13:00Z">
        <w:r w:rsidR="00B96F9A">
          <w:t xml:space="preserve">. </w:t>
        </w:r>
      </w:ins>
      <w:ins w:id="324" w:author="Warwick Wainwright" w:date="2018-07-25T13:14:00Z">
        <w:r w:rsidR="00B96F9A">
          <w:t>A key limitation of the MNL is that</w:t>
        </w:r>
      </w:ins>
      <w:ins w:id="325" w:author="Warwick Wainwright" w:date="2018-07-25T13:13:00Z">
        <w:r w:rsidR="00B96F9A">
          <w:t xml:space="preserve"> preferences for attributes of different alternatives are assumed to be homogenous </w:t>
        </w:r>
      </w:ins>
      <w:ins w:id="326" w:author="Warwick Wainwright" w:date="2018-07-25T13:14:00Z">
        <w:r w:rsidR="00B96F9A">
          <w:t>across</w:t>
        </w:r>
      </w:ins>
      <w:ins w:id="327" w:author="Warwick Wainwright" w:date="2018-07-25T13:13:00Z">
        <w:r w:rsidR="00B96F9A">
          <w:t xml:space="preserve"> </w:t>
        </w:r>
      </w:ins>
      <w:ins w:id="328" w:author="Warwick Wainwright" w:date="2018-07-25T13:14:00Z">
        <w:r w:rsidR="00B96F9A">
          <w:t>individuals</w:t>
        </w:r>
      </w:ins>
      <w:ins w:id="329" w:author="Warwick Wainwright" w:date="2018-07-25T13:10:00Z">
        <w:r w:rsidR="00B96F9A">
          <w:t xml:space="preserve">. </w:t>
        </w:r>
      </w:ins>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ins w:id="330" w:author="Warwick Wainwright" w:date="2018-07-25T13:19:00Z">
        <w:r w:rsidR="00DC1C4E">
          <w:t xml:space="preserve">is more advanced and </w:t>
        </w:r>
      </w:ins>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331" w:author="MORAN Dominic" w:date="2018-07-14T02:53:00Z">
        <w:r w:rsidR="00CC2746">
          <w:rPr>
            <w:lang w:eastAsia="zh-CN" w:bidi="ta-IN"/>
          </w:rPr>
          <w:t>that</w:t>
        </w:r>
      </w:ins>
      <w:del w:id="332"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FF4CFD"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333"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334" w:author="Warwick Wainwright" w:date="2018-07-24T15:57:00Z">
        <w:r w:rsidR="00865E25">
          <w:t>3</w:t>
        </w:r>
      </w:ins>
      <w:del w:id="335"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336" w:author="MORAN Dominic" w:date="2018-07-14T02:55:00Z">
        <w:r>
          <w:t>Respondent c</w:t>
        </w:r>
      </w:ins>
      <w:del w:id="337" w:author="MORAN Dominic" w:date="2018-07-14T02:55:00Z">
        <w:r w:rsidR="00156109" w:rsidRPr="00156109" w:rsidDel="00EE6732">
          <w:delText>C</w:delText>
        </w:r>
      </w:del>
      <w:r w:rsidR="00156109" w:rsidRPr="00156109">
        <w:t xml:space="preserve">haracteristics </w:t>
      </w:r>
      <w:del w:id="338" w:author="MORAN Dominic" w:date="2018-07-14T02:55:00Z">
        <w:r w:rsidR="00156109" w:rsidRPr="00156109" w:rsidDel="00EE6732">
          <w:delText>of survey r</w:delText>
        </w:r>
      </w:del>
      <w:del w:id="339" w:author="MORAN Dominic" w:date="2018-07-14T02:56:00Z">
        <w:r w:rsidR="00156109" w:rsidRPr="00156109" w:rsidDel="00EE6732">
          <w:delText>espondents</w:delText>
        </w:r>
      </w:del>
    </w:p>
    <w:p w14:paraId="2D42AA79" w14:textId="18EAE55D"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340" w:author="Warwick Wainwright" w:date="2018-07-24T16:58:00Z">
        <w:r w:rsidDel="009C346D">
          <w:delText xml:space="preserve">some </w:delText>
        </w:r>
      </w:del>
      <w:ins w:id="341" w:author="Warwick Wainwright" w:date="2018-07-24T16:58:00Z">
        <w:r w:rsidR="009C346D">
          <w:t xml:space="preserve">45 </w:t>
        </w:r>
      </w:ins>
      <w:r>
        <w:t xml:space="preserve">respondents kept both </w:t>
      </w:r>
      <w:proofErr w:type="spellStart"/>
      <w:r>
        <w:t>ovines</w:t>
      </w:r>
      <w:proofErr w:type="spellEnd"/>
      <w:r>
        <w:t xml:space="preserve"> and bovines</w:t>
      </w:r>
      <w:r w:rsidR="00E276D7">
        <w:t>)</w:t>
      </w:r>
      <w:r w:rsidR="00E276D7" w:rsidRPr="00070992">
        <w:t xml:space="preserve">. </w:t>
      </w:r>
      <w:del w:id="342" w:author="MORAN Dominic" w:date="2018-07-14T02:57:00Z">
        <w:r w:rsidR="000C5905" w:rsidDel="00EE6732">
          <w:delText>The</w:delText>
        </w:r>
      </w:del>
      <w:r w:rsidR="000C5905">
        <w:t xml:space="preserve"> </w:t>
      </w:r>
      <w:ins w:id="343" w:author="MORAN Dominic" w:date="2018-07-14T02:57:00Z">
        <w:r w:rsidR="00EE6732">
          <w:t>M</w:t>
        </w:r>
      </w:ins>
      <w:del w:id="344" w:author="MORAN Dominic" w:date="2018-07-14T02:57:00Z">
        <w:r w:rsidR="000C5905" w:rsidDel="00EE6732">
          <w:delText>m</w:delText>
        </w:r>
      </w:del>
      <w:r w:rsidR="000C5905">
        <w:t xml:space="preserve">ean </w:t>
      </w:r>
      <w:del w:id="345"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346" w:author="MORAN Dominic" w:date="2018-07-14T02:58:00Z">
        <w:r w:rsidR="00CE1789">
          <w:t xml:space="preserve">, with </w:t>
        </w:r>
      </w:ins>
      <w:del w:id="347" w:author="MORAN Dominic" w:date="2018-07-14T02:58:00Z">
        <w:r w:rsidR="005878F4" w:rsidRPr="00156109" w:rsidDel="00CE1789">
          <w:delText xml:space="preserve"> and reported a</w:delText>
        </w:r>
      </w:del>
      <w:r w:rsidR="005878F4" w:rsidRPr="00156109">
        <w:t xml:space="preserve"> highest education level</w:t>
      </w:r>
      <w:ins w:id="348" w:author="MORAN Dominic" w:date="2018-07-14T02:58:00Z">
        <w:r w:rsidR="00CE1789">
          <w:t>s</w:t>
        </w:r>
      </w:ins>
      <w:r w:rsidR="005878F4" w:rsidRPr="00156109">
        <w:t xml:space="preserve"> of either secondary school or college</w:t>
      </w:r>
      <w:r w:rsidR="00DD5500">
        <w:t xml:space="preserve"> (Table 2</w:t>
      </w:r>
      <w:r w:rsidR="005878F4">
        <w:t xml:space="preserve">). </w:t>
      </w:r>
      <w:del w:id="349" w:author="Warwick Wainwright" w:date="2018-07-24T17:00:00Z">
        <w:r w:rsidR="00695DE9" w:rsidDel="009C346D">
          <w:delText>This compares well with</w:delText>
        </w:r>
        <w:r w:rsidR="005878F4" w:rsidDel="009C346D">
          <w:delText xml:space="preserve"> h</w:delText>
        </w:r>
      </w:del>
      <w:del w:id="350" w:author="Warwick Wainwright" w:date="2018-07-24T17:42:00Z">
        <w:r w:rsidR="005878F4" w:rsidDel="00515644">
          <w:delText xml:space="preserve">ousehold census data </w:delText>
        </w:r>
      </w:del>
      <w:del w:id="351" w:author="Warwick Wainwright" w:date="2018-07-24T17:00:00Z">
        <w:r w:rsidR="00695DE9" w:rsidDel="009C346D">
          <w:delText xml:space="preserve">that </w:delText>
        </w:r>
      </w:del>
      <w:del w:id="352"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353"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354"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355"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356"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commentRangeStart w:id="357"/>
      <w:ins w:id="358" w:author="MORAN Dominic" w:date="2018-07-15T14:19:00Z">
        <w:r w:rsidR="00AA6C54">
          <w:rPr>
            <w:rFonts w:ascii="Times New Roman" w:hAnsi="Times New Roman"/>
            <w:b w:val="0"/>
            <w:color w:val="auto"/>
            <w:sz w:val="22"/>
            <w:szCs w:val="22"/>
          </w:rPr>
          <w:t>Respondent s</w:t>
        </w:r>
      </w:ins>
      <w:del w:id="359"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360"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commentRangeEnd w:id="357"/>
      <w:r w:rsidR="008540DD">
        <w:rPr>
          <w:rStyle w:val="CommentReference"/>
          <w:rFonts w:ascii="Times New Roman" w:eastAsia="Times New Roman" w:hAnsi="Times New Roman"/>
          <w:b w:val="0"/>
          <w:bCs w:val="0"/>
          <w:color w:val="auto"/>
        </w:rPr>
        <w:commentReference w:id="357"/>
      </w:r>
    </w:p>
    <w:p w14:paraId="7BC88018" w14:textId="77777777" w:rsidR="00D57379" w:rsidRDefault="00D57379">
      <w:pPr>
        <w:rPr>
          <w:ins w:id="361" w:author="Warwick Wainwright" w:date="2018-07-24T17:29:00Z"/>
        </w:rPr>
        <w:pPrChange w:id="362"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363"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364" w:author="Warwick Wainwright" w:date="2018-07-24T17:29:00Z"/>
                <w:b/>
                <w:bCs/>
                <w:color w:val="000000"/>
                <w:sz w:val="20"/>
                <w:szCs w:val="20"/>
                <w:lang w:eastAsia="en-GB"/>
              </w:rPr>
            </w:pPr>
            <w:ins w:id="365"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366" w:author="Warwick Wainwright" w:date="2018-07-24T17:29:00Z"/>
                <w:b/>
                <w:bCs/>
                <w:color w:val="000000"/>
                <w:sz w:val="20"/>
                <w:szCs w:val="20"/>
                <w:lang w:eastAsia="en-GB"/>
              </w:rPr>
            </w:pPr>
            <w:ins w:id="367"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368" w:author="Warwick Wainwright" w:date="2018-07-24T17:29:00Z"/>
                <w:b/>
                <w:bCs/>
                <w:color w:val="000000"/>
                <w:sz w:val="20"/>
                <w:szCs w:val="20"/>
                <w:lang w:eastAsia="en-GB"/>
              </w:rPr>
            </w:pPr>
            <w:ins w:id="369"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370" w:author="Warwick Wainwright" w:date="2018-07-24T17:29:00Z"/>
                <w:b/>
                <w:bCs/>
                <w:color w:val="000000"/>
                <w:sz w:val="20"/>
                <w:szCs w:val="20"/>
                <w:lang w:eastAsia="en-GB"/>
              </w:rPr>
            </w:pPr>
            <w:ins w:id="371"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372" w:author="Warwick Wainwright" w:date="2018-07-24T17:29:00Z"/>
                <w:b/>
                <w:bCs/>
                <w:color w:val="000000"/>
                <w:sz w:val="20"/>
                <w:szCs w:val="20"/>
                <w:lang w:eastAsia="en-GB"/>
              </w:rPr>
            </w:pPr>
            <w:ins w:id="373"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374"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375" w:author="Warwick Wainwright" w:date="2018-07-24T17:29:00Z"/>
                <w:color w:val="000000"/>
                <w:sz w:val="20"/>
                <w:szCs w:val="20"/>
                <w:lang w:eastAsia="en-GB"/>
              </w:rPr>
            </w:pPr>
            <w:ins w:id="376"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377" w:author="Warwick Wainwright" w:date="2018-07-24T17:29:00Z"/>
                <w:color w:val="000000"/>
                <w:sz w:val="20"/>
                <w:szCs w:val="20"/>
                <w:lang w:eastAsia="en-GB"/>
              </w:rPr>
            </w:pPr>
            <w:ins w:id="378"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379" w:author="Warwick Wainwright" w:date="2018-07-24T17:29:00Z"/>
                <w:color w:val="000000"/>
                <w:sz w:val="20"/>
                <w:szCs w:val="20"/>
                <w:lang w:eastAsia="en-GB"/>
              </w:rPr>
            </w:pPr>
            <w:ins w:id="380"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381" w:author="Warwick Wainwright" w:date="2018-07-24T17:29:00Z"/>
                <w:color w:val="000000"/>
                <w:sz w:val="20"/>
                <w:szCs w:val="20"/>
                <w:lang w:eastAsia="en-GB"/>
              </w:rPr>
            </w:pPr>
            <w:ins w:id="382"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383" w:author="Warwick Wainwright" w:date="2018-07-24T17:29:00Z"/>
                <w:color w:val="000000"/>
                <w:sz w:val="20"/>
                <w:szCs w:val="20"/>
                <w:vertAlign w:val="superscript"/>
                <w:lang w:eastAsia="en-GB"/>
                <w:rPrChange w:id="384" w:author="Warwick Wainwright" w:date="2018-07-24T17:32:00Z">
                  <w:rPr>
                    <w:ins w:id="385" w:author="Warwick Wainwright" w:date="2018-07-24T17:29:00Z"/>
                    <w:color w:val="000000"/>
                    <w:sz w:val="20"/>
                    <w:szCs w:val="20"/>
                    <w:lang w:eastAsia="en-GB"/>
                  </w:rPr>
                </w:rPrChange>
              </w:rPr>
            </w:pPr>
            <w:ins w:id="386" w:author="Warwick Wainwright" w:date="2018-07-24T17:29:00Z">
              <w:r w:rsidRPr="00D57379">
                <w:rPr>
                  <w:color w:val="000000"/>
                  <w:sz w:val="20"/>
                  <w:szCs w:val="20"/>
                  <w:lang w:eastAsia="en-GB"/>
                </w:rPr>
                <w:t>0.49</w:t>
              </w:r>
            </w:ins>
            <w:ins w:id="387"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388"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389" w:author="Warwick Wainwright" w:date="2018-07-24T17:29:00Z"/>
                <w:color w:val="000000"/>
                <w:sz w:val="20"/>
                <w:szCs w:val="20"/>
                <w:lang w:eastAsia="en-GB"/>
              </w:rPr>
            </w:pPr>
            <w:ins w:id="390"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391" w:author="Warwick Wainwright" w:date="2018-07-24T17:29:00Z"/>
                <w:color w:val="000000"/>
                <w:sz w:val="20"/>
                <w:szCs w:val="20"/>
                <w:lang w:eastAsia="en-GB"/>
              </w:rPr>
            </w:pPr>
            <w:ins w:id="392"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393" w:author="Warwick Wainwright" w:date="2018-07-24T17:29:00Z"/>
                <w:color w:val="000000"/>
                <w:sz w:val="20"/>
                <w:szCs w:val="20"/>
                <w:lang w:eastAsia="en-GB"/>
              </w:rPr>
            </w:pPr>
            <w:ins w:id="394"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395" w:author="Warwick Wainwright" w:date="2018-07-24T17:29:00Z"/>
                <w:color w:val="000000"/>
                <w:sz w:val="20"/>
                <w:szCs w:val="20"/>
                <w:lang w:eastAsia="en-GB"/>
              </w:rPr>
            </w:pPr>
            <w:ins w:id="396"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397" w:author="Warwick Wainwright" w:date="2018-07-24T17:29:00Z"/>
                <w:color w:val="000000"/>
                <w:sz w:val="20"/>
                <w:szCs w:val="20"/>
                <w:vertAlign w:val="superscript"/>
                <w:lang w:eastAsia="en-GB"/>
                <w:rPrChange w:id="398" w:author="Warwick Wainwright" w:date="2018-07-24T17:32:00Z">
                  <w:rPr>
                    <w:ins w:id="399" w:author="Warwick Wainwright" w:date="2018-07-24T17:29:00Z"/>
                    <w:color w:val="000000"/>
                    <w:sz w:val="20"/>
                    <w:szCs w:val="20"/>
                    <w:lang w:eastAsia="en-GB"/>
                  </w:rPr>
                </w:rPrChange>
              </w:rPr>
            </w:pPr>
            <w:ins w:id="400" w:author="Warwick Wainwright" w:date="2018-07-24T17:29:00Z">
              <w:r w:rsidRPr="00D57379">
                <w:rPr>
                  <w:color w:val="000000"/>
                  <w:sz w:val="20"/>
                  <w:szCs w:val="20"/>
                  <w:lang w:eastAsia="en-GB"/>
                </w:rPr>
                <w:t>55.7% (25-64 years)</w:t>
              </w:r>
            </w:ins>
            <w:ins w:id="401"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402"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403" w:author="Warwick Wainwright" w:date="2018-07-24T17:29:00Z"/>
                <w:color w:val="000000"/>
                <w:sz w:val="20"/>
                <w:szCs w:val="20"/>
                <w:lang w:eastAsia="en-GB"/>
              </w:rPr>
            </w:pPr>
            <w:ins w:id="404"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405" w:author="Warwick Wainwright" w:date="2018-07-24T17:29:00Z"/>
                <w:color w:val="000000"/>
                <w:sz w:val="20"/>
                <w:szCs w:val="20"/>
                <w:lang w:eastAsia="en-GB"/>
              </w:rPr>
            </w:pPr>
            <w:ins w:id="406"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407" w:author="Warwick Wainwright" w:date="2018-07-24T17:29:00Z"/>
                <w:color w:val="000000"/>
                <w:sz w:val="20"/>
                <w:szCs w:val="20"/>
                <w:lang w:eastAsia="en-GB"/>
              </w:rPr>
            </w:pPr>
            <w:ins w:id="408"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409" w:author="Warwick Wainwright" w:date="2018-07-24T17:29:00Z"/>
                <w:color w:val="000000"/>
                <w:sz w:val="20"/>
                <w:szCs w:val="20"/>
                <w:lang w:eastAsia="en-GB"/>
              </w:rPr>
            </w:pPr>
            <w:ins w:id="410"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411" w:author="Warwick Wainwright" w:date="2018-07-24T17:29:00Z"/>
                <w:color w:val="000000"/>
                <w:sz w:val="20"/>
                <w:szCs w:val="20"/>
                <w:vertAlign w:val="superscript"/>
                <w:lang w:eastAsia="en-GB"/>
                <w:rPrChange w:id="412" w:author="Warwick Wainwright" w:date="2018-07-24T17:32:00Z">
                  <w:rPr>
                    <w:ins w:id="413" w:author="Warwick Wainwright" w:date="2018-07-24T17:29:00Z"/>
                    <w:color w:val="000000"/>
                    <w:sz w:val="20"/>
                    <w:szCs w:val="20"/>
                    <w:lang w:eastAsia="en-GB"/>
                  </w:rPr>
                </w:rPrChange>
              </w:rPr>
            </w:pPr>
            <w:ins w:id="414" w:author="Warwick Wainwright" w:date="2018-07-24T17:29:00Z">
              <w:r w:rsidRPr="00D57379">
                <w:rPr>
                  <w:color w:val="000000"/>
                  <w:sz w:val="20"/>
                  <w:szCs w:val="20"/>
                  <w:lang w:eastAsia="en-GB"/>
                </w:rPr>
                <w:t>85.6% (secondary or college)</w:t>
              </w:r>
            </w:ins>
            <w:ins w:id="415"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416"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417" w:author="Warwick Wainwright" w:date="2018-07-24T17:29:00Z"/>
                <w:color w:val="000000"/>
                <w:sz w:val="20"/>
                <w:szCs w:val="20"/>
                <w:lang w:eastAsia="en-GB"/>
              </w:rPr>
            </w:pPr>
            <w:ins w:id="418"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419" w:author="Warwick Wainwright" w:date="2018-07-24T17:29:00Z"/>
                <w:color w:val="000000"/>
                <w:sz w:val="20"/>
                <w:szCs w:val="20"/>
                <w:lang w:eastAsia="en-GB"/>
              </w:rPr>
            </w:pPr>
            <w:ins w:id="420"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421" w:author="Warwick Wainwright" w:date="2018-07-24T17:29:00Z"/>
                <w:color w:val="000000"/>
                <w:sz w:val="20"/>
                <w:szCs w:val="20"/>
                <w:lang w:eastAsia="en-GB"/>
              </w:rPr>
            </w:pPr>
            <w:ins w:id="422"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423" w:author="Warwick Wainwright" w:date="2018-07-24T17:29:00Z"/>
                <w:color w:val="000000"/>
                <w:sz w:val="20"/>
                <w:szCs w:val="20"/>
                <w:lang w:eastAsia="en-GB"/>
              </w:rPr>
            </w:pPr>
            <w:ins w:id="424"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425" w:author="Warwick Wainwright" w:date="2018-07-24T17:29:00Z"/>
                <w:color w:val="000000"/>
                <w:sz w:val="20"/>
                <w:szCs w:val="20"/>
                <w:vertAlign w:val="superscript"/>
                <w:lang w:eastAsia="en-GB"/>
                <w:rPrChange w:id="426" w:author="Warwick Wainwright" w:date="2018-07-24T17:32:00Z">
                  <w:rPr>
                    <w:ins w:id="427" w:author="Warwick Wainwright" w:date="2018-07-24T17:29:00Z"/>
                    <w:color w:val="000000"/>
                    <w:sz w:val="20"/>
                    <w:szCs w:val="20"/>
                    <w:lang w:eastAsia="en-GB"/>
                  </w:rPr>
                </w:rPrChange>
              </w:rPr>
            </w:pPr>
            <w:ins w:id="428" w:author="Warwick Wainwright" w:date="2018-07-24T17:29:00Z">
              <w:r w:rsidRPr="00D57379">
                <w:rPr>
                  <w:color w:val="000000"/>
                  <w:sz w:val="20"/>
                  <w:szCs w:val="20"/>
                  <w:lang w:eastAsia="en-GB"/>
                </w:rPr>
                <w:t>€ 566</w:t>
              </w:r>
            </w:ins>
            <w:ins w:id="429"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430"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431" w:author="Warwick Wainwright" w:date="2018-07-24T17:29:00Z"/>
                <w:color w:val="000000"/>
                <w:sz w:val="20"/>
                <w:szCs w:val="20"/>
                <w:lang w:eastAsia="en-GB"/>
              </w:rPr>
            </w:pPr>
            <w:ins w:id="432" w:author="Warwick Wainwright" w:date="2018-07-24T17:29:00Z">
              <w:r w:rsidRPr="00D57379">
                <w:rPr>
                  <w:color w:val="000000"/>
                  <w:sz w:val="20"/>
                  <w:szCs w:val="20"/>
                  <w:lang w:eastAsia="en-GB"/>
                </w:rPr>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433" w:author="Warwick Wainwright" w:date="2018-07-24T17:29:00Z"/>
                <w:color w:val="000000"/>
                <w:sz w:val="20"/>
                <w:szCs w:val="20"/>
                <w:lang w:eastAsia="en-GB"/>
              </w:rPr>
            </w:pPr>
            <w:ins w:id="434"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435" w:author="Warwick Wainwright" w:date="2018-07-24T17:29:00Z"/>
                <w:color w:val="000000"/>
                <w:sz w:val="20"/>
                <w:szCs w:val="20"/>
                <w:lang w:eastAsia="en-GB"/>
              </w:rPr>
            </w:pPr>
            <w:ins w:id="436"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437" w:author="Warwick Wainwright" w:date="2018-07-24T17:29:00Z"/>
                <w:color w:val="000000"/>
                <w:sz w:val="20"/>
                <w:szCs w:val="20"/>
                <w:lang w:eastAsia="en-GB"/>
              </w:rPr>
            </w:pPr>
            <w:ins w:id="438"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439" w:author="Warwick Wainwright" w:date="2018-07-24T17:29:00Z"/>
                <w:color w:val="000000"/>
                <w:sz w:val="20"/>
                <w:szCs w:val="20"/>
                <w:vertAlign w:val="superscript"/>
                <w:lang w:eastAsia="en-GB"/>
                <w:rPrChange w:id="440" w:author="Warwick Wainwright" w:date="2018-07-24T17:32:00Z">
                  <w:rPr>
                    <w:ins w:id="441" w:author="Warwick Wainwright" w:date="2018-07-24T17:29:00Z"/>
                    <w:color w:val="000000"/>
                    <w:sz w:val="20"/>
                    <w:szCs w:val="20"/>
                    <w:lang w:eastAsia="en-GB"/>
                  </w:rPr>
                </w:rPrChange>
              </w:rPr>
            </w:pPr>
            <w:ins w:id="442"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443"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444"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445" w:author="Warwick Wainwright" w:date="2018-07-24T17:29:00Z"/>
                <w:color w:val="000000"/>
                <w:sz w:val="20"/>
                <w:szCs w:val="20"/>
                <w:lang w:eastAsia="en-GB"/>
              </w:rPr>
            </w:pPr>
            <w:ins w:id="446"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447" w:author="Warwick Wainwright" w:date="2018-07-24T17:29:00Z"/>
                <w:color w:val="000000"/>
                <w:sz w:val="20"/>
                <w:szCs w:val="20"/>
                <w:lang w:eastAsia="en-GB"/>
              </w:rPr>
            </w:pPr>
            <w:ins w:id="448"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449" w:author="Warwick Wainwright" w:date="2018-07-24T17:29:00Z"/>
                <w:color w:val="000000"/>
                <w:sz w:val="20"/>
                <w:szCs w:val="20"/>
                <w:lang w:eastAsia="en-GB"/>
              </w:rPr>
            </w:pPr>
            <w:ins w:id="450"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451" w:author="Warwick Wainwright" w:date="2018-07-24T17:29:00Z"/>
                <w:color w:val="000000"/>
                <w:sz w:val="20"/>
                <w:szCs w:val="20"/>
                <w:lang w:eastAsia="en-GB"/>
              </w:rPr>
            </w:pPr>
            <w:ins w:id="452"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453" w:author="Warwick Wainwright" w:date="2018-07-24T17:29:00Z"/>
                <w:color w:val="000000"/>
                <w:szCs w:val="22"/>
                <w:lang w:eastAsia="en-GB"/>
              </w:rPr>
            </w:pPr>
            <w:ins w:id="454" w:author="Warwick Wainwright" w:date="2018-07-24T17:29:00Z">
              <w:r w:rsidRPr="00D57379">
                <w:rPr>
                  <w:color w:val="000000"/>
                  <w:szCs w:val="22"/>
                  <w:lang w:eastAsia="en-GB"/>
                </w:rPr>
                <w:t>-</w:t>
              </w:r>
            </w:ins>
          </w:p>
        </w:tc>
      </w:tr>
      <w:tr w:rsidR="00D57379" w:rsidRPr="00D57379" w14:paraId="15F71638" w14:textId="77777777" w:rsidTr="00D57379">
        <w:trPr>
          <w:trHeight w:val="510"/>
          <w:ins w:id="455"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456" w:author="Warwick Wainwright" w:date="2018-07-24T17:29:00Z"/>
                <w:color w:val="000000"/>
                <w:sz w:val="20"/>
                <w:szCs w:val="20"/>
                <w:lang w:eastAsia="en-GB"/>
              </w:rPr>
            </w:pPr>
            <w:ins w:id="457"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458" w:author="Warwick Wainwright" w:date="2018-07-24T17:29:00Z"/>
                <w:color w:val="000000"/>
                <w:sz w:val="20"/>
                <w:szCs w:val="20"/>
                <w:lang w:eastAsia="en-GB"/>
              </w:rPr>
            </w:pPr>
            <w:ins w:id="459"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460" w:author="Warwick Wainwright" w:date="2018-07-24T17:29:00Z"/>
                <w:color w:val="000000"/>
                <w:sz w:val="20"/>
                <w:szCs w:val="20"/>
                <w:lang w:eastAsia="en-GB"/>
              </w:rPr>
            </w:pPr>
            <w:ins w:id="461"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462" w:author="Warwick Wainwright" w:date="2018-07-24T17:29:00Z"/>
                <w:color w:val="000000"/>
                <w:sz w:val="20"/>
                <w:szCs w:val="20"/>
                <w:lang w:eastAsia="en-GB"/>
              </w:rPr>
            </w:pPr>
            <w:ins w:id="463"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464" w:author="Warwick Wainwright" w:date="2018-07-24T17:29:00Z"/>
                <w:color w:val="000000"/>
                <w:szCs w:val="22"/>
                <w:lang w:eastAsia="en-GB"/>
              </w:rPr>
            </w:pPr>
            <w:ins w:id="465" w:author="Warwick Wainwright" w:date="2018-07-24T17:29:00Z">
              <w:r w:rsidRPr="00D57379">
                <w:rPr>
                  <w:color w:val="000000"/>
                  <w:szCs w:val="22"/>
                  <w:lang w:eastAsia="en-GB"/>
                </w:rPr>
                <w:t>-</w:t>
              </w:r>
            </w:ins>
          </w:p>
        </w:tc>
      </w:tr>
      <w:tr w:rsidR="00D57379" w:rsidRPr="00D57379" w14:paraId="3959A853" w14:textId="77777777" w:rsidTr="00D57379">
        <w:trPr>
          <w:trHeight w:val="510"/>
          <w:ins w:id="466"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467" w:author="Warwick Wainwright" w:date="2018-07-24T17:29:00Z"/>
                <w:color w:val="000000"/>
                <w:sz w:val="20"/>
                <w:szCs w:val="20"/>
                <w:lang w:eastAsia="en-GB"/>
              </w:rPr>
            </w:pPr>
            <w:ins w:id="468"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469" w:author="Warwick Wainwright" w:date="2018-07-24T17:29:00Z"/>
                <w:color w:val="000000"/>
                <w:sz w:val="20"/>
                <w:szCs w:val="20"/>
                <w:lang w:eastAsia="en-GB"/>
              </w:rPr>
            </w:pPr>
            <w:ins w:id="470"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471" w:author="Warwick Wainwright" w:date="2018-07-24T17:29:00Z"/>
                <w:color w:val="000000"/>
                <w:sz w:val="20"/>
                <w:szCs w:val="20"/>
                <w:lang w:eastAsia="en-GB"/>
              </w:rPr>
            </w:pPr>
            <w:ins w:id="472"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473" w:author="Warwick Wainwright" w:date="2018-07-24T17:29:00Z"/>
                <w:color w:val="000000"/>
                <w:sz w:val="20"/>
                <w:szCs w:val="20"/>
                <w:lang w:eastAsia="en-GB"/>
              </w:rPr>
            </w:pPr>
            <w:ins w:id="474"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475" w:author="Warwick Wainwright" w:date="2018-07-24T17:29:00Z"/>
                <w:color w:val="000000"/>
                <w:szCs w:val="22"/>
                <w:lang w:eastAsia="en-GB"/>
              </w:rPr>
            </w:pPr>
            <w:ins w:id="476" w:author="Warwick Wainwright" w:date="2018-07-24T17:29:00Z">
              <w:r w:rsidRPr="00D57379">
                <w:rPr>
                  <w:color w:val="000000"/>
                  <w:szCs w:val="22"/>
                  <w:lang w:eastAsia="en-GB"/>
                </w:rPr>
                <w:t>-</w:t>
              </w:r>
            </w:ins>
          </w:p>
        </w:tc>
      </w:tr>
      <w:tr w:rsidR="00D57379" w:rsidRPr="00D57379" w14:paraId="2FFDDA3F" w14:textId="77777777" w:rsidTr="00D57379">
        <w:trPr>
          <w:trHeight w:val="510"/>
          <w:ins w:id="477"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478" w:author="Warwick Wainwright" w:date="2018-07-24T17:29:00Z"/>
                <w:color w:val="000000"/>
                <w:sz w:val="20"/>
                <w:szCs w:val="20"/>
                <w:lang w:eastAsia="en-GB"/>
              </w:rPr>
            </w:pPr>
            <w:ins w:id="479"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480" w:author="Warwick Wainwright" w:date="2018-07-24T17:29:00Z"/>
                <w:color w:val="000000"/>
                <w:sz w:val="20"/>
                <w:szCs w:val="20"/>
                <w:lang w:eastAsia="en-GB"/>
              </w:rPr>
            </w:pPr>
            <w:ins w:id="481"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482" w:author="Warwick Wainwright" w:date="2018-07-24T17:29:00Z"/>
                <w:color w:val="000000"/>
                <w:sz w:val="20"/>
                <w:szCs w:val="20"/>
                <w:lang w:eastAsia="en-GB"/>
              </w:rPr>
            </w:pPr>
            <w:ins w:id="483"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484" w:author="Warwick Wainwright" w:date="2018-07-24T17:29:00Z"/>
                <w:color w:val="000000"/>
                <w:sz w:val="20"/>
                <w:szCs w:val="20"/>
                <w:lang w:eastAsia="en-GB"/>
              </w:rPr>
            </w:pPr>
            <w:ins w:id="485"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486" w:author="Warwick Wainwright" w:date="2018-07-24T17:29:00Z"/>
                <w:color w:val="000000"/>
                <w:szCs w:val="22"/>
                <w:lang w:eastAsia="en-GB"/>
              </w:rPr>
            </w:pPr>
            <w:ins w:id="487" w:author="Warwick Wainwright" w:date="2018-07-24T17:29:00Z">
              <w:r w:rsidRPr="00D57379">
                <w:rPr>
                  <w:color w:val="000000"/>
                  <w:szCs w:val="22"/>
                  <w:lang w:eastAsia="en-GB"/>
                </w:rPr>
                <w:t>-</w:t>
              </w:r>
            </w:ins>
          </w:p>
        </w:tc>
      </w:tr>
      <w:tr w:rsidR="00D57379" w:rsidRPr="00D57379" w14:paraId="47476466" w14:textId="77777777" w:rsidTr="00D57379">
        <w:trPr>
          <w:trHeight w:val="1020"/>
          <w:ins w:id="488"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489" w:author="Warwick Wainwright" w:date="2018-07-24T17:29:00Z"/>
                <w:color w:val="000000"/>
                <w:sz w:val="20"/>
                <w:szCs w:val="20"/>
                <w:lang w:eastAsia="en-GB"/>
              </w:rPr>
            </w:pPr>
            <w:ins w:id="490"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491" w:author="Warwick Wainwright" w:date="2018-07-24T17:29:00Z"/>
                <w:color w:val="000000"/>
                <w:sz w:val="20"/>
                <w:szCs w:val="20"/>
                <w:lang w:eastAsia="en-GB"/>
              </w:rPr>
            </w:pPr>
            <w:ins w:id="492"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493" w:author="Warwick Wainwright" w:date="2018-07-24T17:29:00Z"/>
                <w:color w:val="000000"/>
                <w:sz w:val="20"/>
                <w:szCs w:val="20"/>
                <w:lang w:eastAsia="en-GB"/>
              </w:rPr>
            </w:pPr>
            <w:ins w:id="494"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495" w:author="Warwick Wainwright" w:date="2018-07-24T17:29:00Z"/>
                <w:color w:val="000000"/>
                <w:sz w:val="20"/>
                <w:szCs w:val="20"/>
                <w:lang w:eastAsia="en-GB"/>
              </w:rPr>
            </w:pPr>
            <w:ins w:id="496"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497" w:author="Warwick Wainwright" w:date="2018-07-24T17:29:00Z"/>
                <w:color w:val="000000"/>
                <w:szCs w:val="22"/>
                <w:lang w:eastAsia="en-GB"/>
              </w:rPr>
            </w:pPr>
            <w:ins w:id="498" w:author="Warwick Wainwright" w:date="2018-07-24T17:29:00Z">
              <w:r w:rsidRPr="00D57379">
                <w:rPr>
                  <w:color w:val="000000"/>
                  <w:szCs w:val="22"/>
                  <w:lang w:eastAsia="en-GB"/>
                </w:rPr>
                <w:t>-</w:t>
              </w:r>
            </w:ins>
          </w:p>
        </w:tc>
      </w:tr>
      <w:tr w:rsidR="00D57379" w:rsidRPr="00D57379" w14:paraId="7927D915" w14:textId="77777777" w:rsidTr="00D57379">
        <w:trPr>
          <w:trHeight w:val="510"/>
          <w:ins w:id="499"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500" w:author="Warwick Wainwright" w:date="2018-07-24T17:29:00Z"/>
                <w:color w:val="000000"/>
                <w:sz w:val="20"/>
                <w:szCs w:val="20"/>
                <w:lang w:eastAsia="en-GB"/>
              </w:rPr>
            </w:pPr>
            <w:ins w:id="501"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502" w:author="Warwick Wainwright" w:date="2018-07-24T17:29:00Z"/>
                <w:color w:val="000000"/>
                <w:sz w:val="20"/>
                <w:szCs w:val="20"/>
                <w:lang w:eastAsia="en-GB"/>
              </w:rPr>
            </w:pPr>
            <w:ins w:id="503"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504" w:author="Warwick Wainwright" w:date="2018-07-24T17:29:00Z"/>
                <w:color w:val="000000"/>
                <w:sz w:val="20"/>
                <w:szCs w:val="20"/>
                <w:lang w:eastAsia="en-GB"/>
              </w:rPr>
            </w:pPr>
            <w:ins w:id="505"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506" w:author="Warwick Wainwright" w:date="2018-07-24T17:29:00Z"/>
                <w:color w:val="000000"/>
                <w:sz w:val="20"/>
                <w:szCs w:val="20"/>
                <w:lang w:eastAsia="en-GB"/>
              </w:rPr>
            </w:pPr>
            <w:ins w:id="507"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508" w:author="Warwick Wainwright" w:date="2018-07-24T17:29:00Z"/>
                <w:color w:val="000000"/>
                <w:szCs w:val="22"/>
                <w:lang w:eastAsia="en-GB"/>
              </w:rPr>
            </w:pPr>
            <w:ins w:id="509" w:author="Warwick Wainwright" w:date="2018-07-24T17:29:00Z">
              <w:r w:rsidRPr="00D57379">
                <w:rPr>
                  <w:color w:val="000000"/>
                  <w:szCs w:val="22"/>
                  <w:lang w:eastAsia="en-GB"/>
                </w:rPr>
                <w:t>-</w:t>
              </w:r>
            </w:ins>
          </w:p>
        </w:tc>
      </w:tr>
      <w:tr w:rsidR="00D57379" w:rsidRPr="00D57379" w14:paraId="5548B552" w14:textId="77777777" w:rsidTr="00D57379">
        <w:trPr>
          <w:trHeight w:val="510"/>
          <w:ins w:id="510"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511" w:author="Warwick Wainwright" w:date="2018-07-24T17:29:00Z"/>
                <w:color w:val="000000"/>
                <w:sz w:val="20"/>
                <w:szCs w:val="20"/>
                <w:lang w:eastAsia="en-GB"/>
              </w:rPr>
            </w:pPr>
            <w:ins w:id="512"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513" w:author="Warwick Wainwright" w:date="2018-07-24T17:29:00Z"/>
                <w:color w:val="000000"/>
                <w:sz w:val="20"/>
                <w:szCs w:val="20"/>
                <w:lang w:eastAsia="en-GB"/>
              </w:rPr>
            </w:pPr>
            <w:ins w:id="514"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515" w:author="Warwick Wainwright" w:date="2018-07-24T17:29:00Z"/>
                <w:color w:val="000000"/>
                <w:sz w:val="20"/>
                <w:szCs w:val="20"/>
                <w:lang w:eastAsia="en-GB"/>
              </w:rPr>
            </w:pPr>
            <w:ins w:id="516"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517" w:author="Warwick Wainwright" w:date="2018-07-24T17:29:00Z"/>
                <w:color w:val="000000"/>
                <w:sz w:val="20"/>
                <w:szCs w:val="20"/>
                <w:lang w:eastAsia="en-GB"/>
              </w:rPr>
            </w:pPr>
            <w:ins w:id="518"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519" w:author="Warwick Wainwright" w:date="2018-07-24T17:29:00Z"/>
                <w:color w:val="000000"/>
                <w:sz w:val="20"/>
                <w:szCs w:val="20"/>
                <w:lang w:eastAsia="en-GB"/>
              </w:rPr>
            </w:pPr>
            <w:ins w:id="520" w:author="Warwick Wainwright" w:date="2018-07-24T17:29:00Z">
              <w:r w:rsidRPr="00D57379">
                <w:rPr>
                  <w:color w:val="000000"/>
                  <w:sz w:val="20"/>
                  <w:szCs w:val="20"/>
                  <w:lang w:eastAsia="en-GB"/>
                </w:rPr>
                <w:t>-</w:t>
              </w:r>
            </w:ins>
          </w:p>
        </w:tc>
      </w:tr>
    </w:tbl>
    <w:p w14:paraId="6EA3BDB7" w14:textId="25EA92A3" w:rsidR="00D57379" w:rsidRDefault="00515644">
      <w:pPr>
        <w:rPr>
          <w:ins w:id="521" w:author="Warwick Wainwright" w:date="2018-07-24T17:27:00Z"/>
        </w:rPr>
        <w:pPrChange w:id="522" w:author="Warwick Wainwright" w:date="2018-07-24T17:27:00Z">
          <w:pPr>
            <w:pStyle w:val="Caption"/>
          </w:pPr>
        </w:pPrChange>
      </w:pPr>
      <w:ins w:id="523" w:author="Warwick Wainwright" w:date="2018-07-24T17:43:00Z">
        <w:r>
          <w:t xml:space="preserve">References: </w:t>
        </w:r>
        <w:r>
          <w:rPr>
            <w:vertAlign w:val="superscript"/>
          </w:rPr>
          <w:t xml:space="preserve"> </w:t>
        </w:r>
      </w:ins>
      <w:ins w:id="524" w:author="Warwick Wainwright" w:date="2018-07-24T17:33:00Z">
        <w:r w:rsidR="002E2E8F">
          <w:rPr>
            <w:vertAlign w:val="superscript"/>
          </w:rPr>
          <w:t>a</w:t>
        </w:r>
      </w:ins>
      <w:ins w:id="525" w:author="Warwick Wainwright" w:date="2018-07-24T17:32:00Z">
        <w:r w:rsidR="002E2E8F">
          <w:fldChar w:fldCharType="begin" w:fldLock="1"/>
        </w:r>
      </w:ins>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ins w:id="526" w:author="Warwick Wainwright" w:date="2018-07-24T17:32:00Z">
        <w:r w:rsidR="002E2E8F">
          <w:fldChar w:fldCharType="end"/>
        </w:r>
      </w:ins>
      <w:ins w:id="527"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528" w:author="Warwick Wainwright" w:date="2018-07-24T17:33:00Z">
        <w:r w:rsidR="002E2E8F">
          <w:fldChar w:fldCharType="end"/>
        </w:r>
        <w:r w:rsidR="002E2E8F">
          <w:t xml:space="preserve"> </w:t>
        </w:r>
        <w:r w:rsidR="002E2E8F">
          <w:rPr>
            <w:vertAlign w:val="superscript"/>
          </w:rPr>
          <w:t>c</w:t>
        </w:r>
        <w:r w:rsidR="002E2E8F">
          <w:fldChar w:fldCharType="begin" w:fldLock="1"/>
        </w:r>
      </w:ins>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ins w:id="529" w:author="Warwick Wainwright" w:date="2018-07-24T17:33:00Z">
        <w:r w:rsidR="002E2E8F">
          <w:fldChar w:fldCharType="end"/>
        </w:r>
      </w:ins>
    </w:p>
    <w:p w14:paraId="785F9DD4" w14:textId="77777777" w:rsidR="00D57379" w:rsidRPr="00D57379" w:rsidRDefault="00D57379">
      <w:pPr>
        <w:pPrChange w:id="530"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531"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532" w:author="Warwick Wainwright" w:date="2018-07-24T17:27:00Z"/>
                <w:b/>
                <w:bCs/>
                <w:color w:val="000000"/>
                <w:sz w:val="20"/>
                <w:szCs w:val="20"/>
                <w:lang w:eastAsia="en-GB"/>
              </w:rPr>
            </w:pPr>
            <w:del w:id="533"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534" w:author="Warwick Wainwright" w:date="2018-07-24T17:27:00Z"/>
                <w:b/>
                <w:bCs/>
                <w:color w:val="000000"/>
                <w:sz w:val="20"/>
                <w:szCs w:val="20"/>
                <w:lang w:eastAsia="en-GB"/>
              </w:rPr>
            </w:pPr>
            <w:del w:id="535"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536" w:author="Warwick Wainwright" w:date="2018-07-24T17:27:00Z"/>
                <w:b/>
                <w:bCs/>
                <w:color w:val="000000"/>
                <w:sz w:val="20"/>
                <w:szCs w:val="20"/>
                <w:lang w:eastAsia="en-GB"/>
              </w:rPr>
            </w:pPr>
            <w:del w:id="537"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538" w:author="Warwick Wainwright" w:date="2018-07-24T17:27:00Z"/>
                <w:b/>
                <w:bCs/>
                <w:color w:val="000000"/>
                <w:sz w:val="20"/>
                <w:szCs w:val="20"/>
                <w:lang w:eastAsia="en-GB"/>
              </w:rPr>
            </w:pPr>
            <w:del w:id="539"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540"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541" w:author="Warwick Wainwright" w:date="2018-07-24T17:27:00Z"/>
                <w:color w:val="000000"/>
                <w:sz w:val="20"/>
                <w:szCs w:val="20"/>
                <w:lang w:eastAsia="en-GB"/>
              </w:rPr>
            </w:pPr>
            <w:del w:id="542"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543" w:author="Warwick Wainwright" w:date="2018-07-24T17:27:00Z"/>
                <w:color w:val="000000"/>
                <w:sz w:val="20"/>
                <w:szCs w:val="20"/>
                <w:lang w:eastAsia="en-GB"/>
              </w:rPr>
            </w:pPr>
            <w:del w:id="544"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545" w:author="Warwick Wainwright" w:date="2018-07-24T17:27:00Z"/>
                <w:color w:val="000000"/>
                <w:sz w:val="20"/>
                <w:szCs w:val="20"/>
                <w:lang w:eastAsia="en-GB"/>
              </w:rPr>
            </w:pPr>
            <w:del w:id="546"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547" w:author="Warwick Wainwright" w:date="2018-07-24T17:27:00Z"/>
                <w:color w:val="000000"/>
                <w:sz w:val="20"/>
                <w:szCs w:val="20"/>
                <w:lang w:eastAsia="en-GB"/>
              </w:rPr>
            </w:pPr>
            <w:del w:id="548"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549"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550" w:author="Warwick Wainwright" w:date="2018-07-24T17:27:00Z"/>
                <w:color w:val="000000"/>
                <w:sz w:val="20"/>
                <w:szCs w:val="20"/>
                <w:lang w:eastAsia="en-GB"/>
              </w:rPr>
            </w:pPr>
            <w:del w:id="551"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552" w:author="Warwick Wainwright" w:date="2018-07-24T17:27:00Z"/>
                <w:color w:val="000000"/>
                <w:sz w:val="20"/>
                <w:szCs w:val="20"/>
                <w:lang w:eastAsia="en-GB"/>
              </w:rPr>
            </w:pPr>
            <w:del w:id="553"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554" w:author="Warwick Wainwright" w:date="2018-07-24T17:27:00Z"/>
                <w:color w:val="000000"/>
                <w:sz w:val="20"/>
                <w:szCs w:val="20"/>
                <w:lang w:eastAsia="en-GB"/>
              </w:rPr>
            </w:pPr>
            <w:del w:id="555"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556" w:author="Warwick Wainwright" w:date="2018-07-24T17:27:00Z"/>
                <w:color w:val="000000"/>
                <w:sz w:val="20"/>
                <w:szCs w:val="20"/>
                <w:lang w:eastAsia="en-GB"/>
              </w:rPr>
            </w:pPr>
            <w:del w:id="557"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558"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559" w:author="Warwick Wainwright" w:date="2018-07-24T17:27:00Z"/>
                <w:color w:val="000000"/>
                <w:sz w:val="20"/>
                <w:szCs w:val="20"/>
                <w:lang w:eastAsia="en-GB"/>
              </w:rPr>
            </w:pPr>
            <w:del w:id="560"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561" w:author="Warwick Wainwright" w:date="2018-07-24T17:27:00Z"/>
                <w:color w:val="000000"/>
                <w:sz w:val="20"/>
                <w:szCs w:val="20"/>
                <w:lang w:eastAsia="en-GB"/>
              </w:rPr>
            </w:pPr>
            <w:del w:id="562"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563" w:author="Warwick Wainwright" w:date="2018-07-24T17:27:00Z"/>
                <w:color w:val="000000"/>
                <w:sz w:val="20"/>
                <w:szCs w:val="20"/>
                <w:lang w:eastAsia="en-GB"/>
              </w:rPr>
            </w:pPr>
            <w:del w:id="564"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565" w:author="Warwick Wainwright" w:date="2018-07-24T17:27:00Z"/>
                <w:color w:val="000000"/>
                <w:sz w:val="20"/>
                <w:szCs w:val="20"/>
                <w:lang w:eastAsia="en-GB"/>
              </w:rPr>
            </w:pPr>
            <w:del w:id="566"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567"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568" w:author="Warwick Wainwright" w:date="2018-07-24T17:27:00Z"/>
                <w:color w:val="000000"/>
                <w:sz w:val="20"/>
                <w:szCs w:val="20"/>
                <w:lang w:eastAsia="en-GB"/>
              </w:rPr>
            </w:pPr>
            <w:del w:id="569"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570" w:author="Warwick Wainwright" w:date="2018-07-24T17:27:00Z"/>
                <w:color w:val="000000"/>
                <w:sz w:val="20"/>
                <w:szCs w:val="20"/>
                <w:lang w:eastAsia="en-GB"/>
              </w:rPr>
            </w:pPr>
            <w:del w:id="571"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572" w:author="Warwick Wainwright" w:date="2018-07-24T17:27:00Z"/>
                <w:color w:val="000000"/>
                <w:sz w:val="20"/>
                <w:szCs w:val="20"/>
                <w:lang w:eastAsia="en-GB"/>
              </w:rPr>
            </w:pPr>
            <w:del w:id="573"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574" w:author="Warwick Wainwright" w:date="2018-07-24T17:27:00Z"/>
                <w:color w:val="000000"/>
                <w:sz w:val="20"/>
                <w:szCs w:val="20"/>
                <w:lang w:eastAsia="en-GB"/>
              </w:rPr>
            </w:pPr>
            <w:del w:id="575"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576"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577" w:author="Warwick Wainwright" w:date="2018-07-24T17:27:00Z"/>
                <w:color w:val="000000"/>
                <w:sz w:val="20"/>
                <w:szCs w:val="20"/>
                <w:lang w:eastAsia="en-GB"/>
              </w:rPr>
            </w:pPr>
            <w:del w:id="578"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579" w:author="Warwick Wainwright" w:date="2018-07-24T17:27:00Z"/>
                <w:color w:val="000000"/>
                <w:sz w:val="20"/>
                <w:szCs w:val="20"/>
                <w:lang w:eastAsia="en-GB"/>
              </w:rPr>
            </w:pPr>
            <w:del w:id="580"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581" w:author="Warwick Wainwright" w:date="2018-07-24T17:27:00Z"/>
                <w:color w:val="000000"/>
                <w:sz w:val="20"/>
                <w:szCs w:val="20"/>
                <w:lang w:eastAsia="en-GB"/>
              </w:rPr>
            </w:pPr>
            <w:del w:id="582"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583" w:author="Warwick Wainwright" w:date="2018-07-24T17:27:00Z"/>
                <w:color w:val="000000"/>
                <w:sz w:val="20"/>
                <w:szCs w:val="20"/>
                <w:lang w:eastAsia="en-GB"/>
              </w:rPr>
            </w:pPr>
            <w:del w:id="584"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585"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586" w:author="Warwick Wainwright" w:date="2018-07-24T17:27:00Z"/>
                <w:color w:val="000000"/>
                <w:sz w:val="20"/>
                <w:szCs w:val="20"/>
                <w:lang w:eastAsia="en-GB"/>
              </w:rPr>
            </w:pPr>
            <w:del w:id="587"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588" w:author="Warwick Wainwright" w:date="2018-07-24T17:27:00Z"/>
                <w:color w:val="000000"/>
                <w:sz w:val="20"/>
                <w:szCs w:val="20"/>
                <w:lang w:eastAsia="en-GB"/>
              </w:rPr>
            </w:pPr>
            <w:del w:id="589"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590" w:author="Warwick Wainwright" w:date="2018-07-24T17:27:00Z"/>
                <w:color w:val="000000"/>
                <w:sz w:val="20"/>
                <w:szCs w:val="20"/>
                <w:lang w:eastAsia="en-GB"/>
              </w:rPr>
            </w:pPr>
            <w:del w:id="591"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592" w:author="Warwick Wainwright" w:date="2018-07-24T17:27:00Z"/>
                <w:color w:val="000000"/>
                <w:sz w:val="20"/>
                <w:szCs w:val="20"/>
                <w:lang w:eastAsia="en-GB"/>
              </w:rPr>
            </w:pPr>
            <w:del w:id="593"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594"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595" w:author="Warwick Wainwright" w:date="2018-07-24T17:27:00Z"/>
                <w:color w:val="000000"/>
                <w:sz w:val="20"/>
                <w:szCs w:val="20"/>
                <w:lang w:eastAsia="en-GB"/>
              </w:rPr>
            </w:pPr>
            <w:del w:id="596"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597" w:author="Warwick Wainwright" w:date="2018-07-24T17:27:00Z"/>
                <w:color w:val="000000"/>
                <w:sz w:val="20"/>
                <w:szCs w:val="20"/>
                <w:lang w:eastAsia="en-GB"/>
              </w:rPr>
            </w:pPr>
            <w:del w:id="598"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599" w:author="Warwick Wainwright" w:date="2018-07-24T17:27:00Z"/>
                <w:color w:val="000000"/>
                <w:sz w:val="20"/>
                <w:szCs w:val="20"/>
                <w:lang w:eastAsia="en-GB"/>
              </w:rPr>
            </w:pPr>
            <w:del w:id="600"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601" w:author="Warwick Wainwright" w:date="2018-07-24T17:27:00Z"/>
                <w:color w:val="000000"/>
                <w:sz w:val="20"/>
                <w:szCs w:val="20"/>
                <w:lang w:eastAsia="en-GB"/>
              </w:rPr>
            </w:pPr>
            <w:del w:id="602"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603"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604" w:author="Warwick Wainwright" w:date="2018-07-24T17:27:00Z"/>
                <w:color w:val="000000"/>
                <w:sz w:val="20"/>
                <w:szCs w:val="20"/>
                <w:lang w:eastAsia="en-GB"/>
              </w:rPr>
            </w:pPr>
            <w:del w:id="605"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606" w:author="Warwick Wainwright" w:date="2018-07-24T17:27:00Z"/>
                <w:color w:val="000000"/>
                <w:sz w:val="20"/>
                <w:szCs w:val="20"/>
                <w:lang w:eastAsia="en-GB"/>
              </w:rPr>
            </w:pPr>
            <w:del w:id="607"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608" w:author="Warwick Wainwright" w:date="2018-07-24T17:27:00Z"/>
                <w:color w:val="000000"/>
                <w:sz w:val="20"/>
                <w:szCs w:val="20"/>
                <w:lang w:eastAsia="en-GB"/>
              </w:rPr>
            </w:pPr>
            <w:del w:id="609"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610" w:author="Warwick Wainwright" w:date="2018-07-24T17:27:00Z"/>
                <w:color w:val="000000"/>
                <w:sz w:val="20"/>
                <w:szCs w:val="20"/>
                <w:lang w:eastAsia="en-GB"/>
              </w:rPr>
            </w:pPr>
            <w:del w:id="611"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612"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613" w:author="Warwick Wainwright" w:date="2018-07-24T17:27:00Z"/>
                <w:color w:val="000000"/>
                <w:sz w:val="20"/>
                <w:szCs w:val="20"/>
                <w:lang w:eastAsia="en-GB"/>
              </w:rPr>
            </w:pPr>
            <w:del w:id="614"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615" w:author="Warwick Wainwright" w:date="2018-07-24T17:27:00Z"/>
                <w:color w:val="000000"/>
                <w:sz w:val="20"/>
                <w:szCs w:val="20"/>
                <w:lang w:eastAsia="en-GB"/>
              </w:rPr>
            </w:pPr>
            <w:del w:id="616"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617" w:author="Warwick Wainwright" w:date="2018-07-24T17:27:00Z"/>
                <w:color w:val="000000"/>
                <w:sz w:val="20"/>
                <w:szCs w:val="20"/>
                <w:lang w:eastAsia="en-GB"/>
              </w:rPr>
            </w:pPr>
            <w:del w:id="618"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619" w:author="Warwick Wainwright" w:date="2018-07-24T17:27:00Z"/>
                <w:color w:val="000000"/>
                <w:sz w:val="20"/>
                <w:szCs w:val="20"/>
                <w:lang w:eastAsia="en-GB"/>
              </w:rPr>
            </w:pPr>
            <w:del w:id="620"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621"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622" w:author="Warwick Wainwright" w:date="2018-07-24T17:27:00Z"/>
                <w:color w:val="000000"/>
                <w:sz w:val="20"/>
                <w:szCs w:val="20"/>
                <w:lang w:eastAsia="en-GB"/>
              </w:rPr>
            </w:pPr>
            <w:del w:id="623"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624" w:author="Warwick Wainwright" w:date="2018-07-24T17:27:00Z"/>
                <w:color w:val="000000"/>
                <w:sz w:val="20"/>
                <w:szCs w:val="20"/>
                <w:lang w:eastAsia="en-GB"/>
              </w:rPr>
            </w:pPr>
            <w:del w:id="625"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626" w:author="Warwick Wainwright" w:date="2018-07-24T17:27:00Z"/>
                <w:color w:val="000000"/>
                <w:sz w:val="20"/>
                <w:szCs w:val="20"/>
                <w:lang w:eastAsia="en-GB"/>
              </w:rPr>
            </w:pPr>
            <w:del w:id="627"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628" w:author="Warwick Wainwright" w:date="2018-07-24T17:27:00Z"/>
                <w:color w:val="000000"/>
                <w:sz w:val="20"/>
                <w:szCs w:val="20"/>
                <w:lang w:eastAsia="en-GB"/>
              </w:rPr>
            </w:pPr>
            <w:del w:id="629"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630"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631" w:author="Warwick Wainwright" w:date="2018-07-24T17:27:00Z"/>
                <w:color w:val="000000"/>
                <w:sz w:val="20"/>
                <w:szCs w:val="20"/>
                <w:lang w:eastAsia="en-GB"/>
              </w:rPr>
            </w:pPr>
            <w:del w:id="632"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633" w:author="Warwick Wainwright" w:date="2018-07-24T17:27:00Z"/>
                <w:color w:val="000000"/>
                <w:sz w:val="20"/>
                <w:szCs w:val="20"/>
                <w:lang w:eastAsia="en-GB"/>
              </w:rPr>
            </w:pPr>
            <w:del w:id="634"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635" w:author="Warwick Wainwright" w:date="2018-07-24T17:27:00Z"/>
                <w:color w:val="000000"/>
                <w:sz w:val="20"/>
                <w:szCs w:val="20"/>
                <w:lang w:eastAsia="en-GB"/>
              </w:rPr>
            </w:pPr>
            <w:del w:id="636"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637" w:author="Warwick Wainwright" w:date="2018-07-24T17:27:00Z"/>
                <w:color w:val="000000"/>
                <w:sz w:val="20"/>
                <w:szCs w:val="20"/>
                <w:lang w:eastAsia="en-GB"/>
              </w:rPr>
            </w:pPr>
            <w:del w:id="638"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639"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640" w:author="Warwick Wainwright" w:date="2018-07-24T17:27:00Z"/>
                <w:color w:val="000000"/>
                <w:sz w:val="20"/>
                <w:szCs w:val="20"/>
                <w:lang w:eastAsia="en-GB"/>
              </w:rPr>
            </w:pPr>
            <w:del w:id="641"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642" w:author="Warwick Wainwright" w:date="2018-07-24T17:27:00Z"/>
                <w:color w:val="000000"/>
                <w:sz w:val="20"/>
                <w:szCs w:val="20"/>
                <w:lang w:eastAsia="en-GB"/>
              </w:rPr>
            </w:pPr>
            <w:del w:id="643"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644" w:author="Warwick Wainwright" w:date="2018-07-24T17:27:00Z"/>
                <w:color w:val="000000"/>
                <w:sz w:val="20"/>
                <w:szCs w:val="20"/>
                <w:lang w:eastAsia="en-GB"/>
              </w:rPr>
            </w:pPr>
            <w:del w:id="645"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646" w:author="Warwick Wainwright" w:date="2018-07-24T17:27:00Z"/>
                <w:color w:val="000000"/>
                <w:sz w:val="20"/>
                <w:szCs w:val="20"/>
                <w:lang w:eastAsia="en-GB"/>
              </w:rPr>
            </w:pPr>
            <w:del w:id="647"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648" w:author="Warwick Wainwright" w:date="2018-07-24T17:42:00Z"/>
          <w:bCs/>
        </w:rPr>
      </w:pPr>
      <w:del w:id="649"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650"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651" w:author="MORAN Dominic" w:date="2018-07-14T03:03:00Z">
        <w:del w:id="652" w:author="Warwick Wainwright" w:date="2018-07-24T17:42:00Z">
          <w:r w:rsidR="00686B8E" w:rsidDel="00515644">
            <w:rPr>
              <w:bCs/>
            </w:rPr>
            <w:delText>,</w:delText>
          </w:r>
        </w:del>
      </w:ins>
      <w:del w:id="653"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654"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655" w:author="Warwick Wainwright" w:date="2018-07-24T17:42:00Z">
        <w:r w:rsidRPr="00835DD8" w:rsidDel="00515644">
          <w:rPr>
            <w:bCs/>
          </w:rPr>
          <w:delText xml:space="preserve">. Only </w:delText>
        </w:r>
        <w:r w:rsidR="00E65369" w:rsidDel="00515644">
          <w:rPr>
            <w:bCs/>
          </w:rPr>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656" w:author="Warwick Wainwright" w:date="2018-07-24T17:50:00Z"/>
          <w:bCs/>
        </w:rPr>
      </w:pPr>
      <w:r w:rsidRPr="003A75DD">
        <w:rPr>
          <w:bCs/>
        </w:rPr>
        <w:t xml:space="preserve">To determine </w:t>
      </w:r>
      <w:r w:rsidRPr="00F71D0D">
        <w:rPr>
          <w:bCs/>
        </w:rPr>
        <w:t xml:space="preserve">how </w:t>
      </w:r>
      <w:del w:id="657" w:author="MORAN Dominic" w:date="2018-07-14T15:02:00Z">
        <w:r w:rsidRPr="00F71D0D" w:rsidDel="00A30C46">
          <w:rPr>
            <w:bCs/>
          </w:rPr>
          <w:delText xml:space="preserve">proximate threats, including </w:delText>
        </w:r>
      </w:del>
      <w:r w:rsidRPr="00F71D0D">
        <w:rPr>
          <w:bCs/>
        </w:rPr>
        <w:t>intensification</w:t>
      </w:r>
      <w:del w:id="658"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659"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660" w:author="MORAN Dominic" w:date="2018-07-14T15:01:00Z">
        <w:r w:rsidR="00A30C46">
          <w:rPr>
            <w:bCs/>
          </w:rPr>
          <w:t>;</w:t>
        </w:r>
      </w:ins>
      <w:del w:id="661"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662" w:author="MORAN Dominic" w:date="2018-07-14T15:01:00Z">
        <w:r w:rsidR="00A30C46">
          <w:rPr>
            <w:bCs/>
          </w:rPr>
          <w:t xml:space="preserve"> the activity</w:t>
        </w:r>
      </w:ins>
      <w:del w:id="663"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664"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665" w:author="MORAN Dominic" w:date="2018-07-14T15:03:00Z">
        <w:r w:rsidR="00A30C46">
          <w:t>in</w:t>
        </w:r>
      </w:ins>
      <w:del w:id="666" w:author="MORAN Dominic" w:date="2018-07-14T15:03:00Z">
        <w:r w:rsidRPr="00AB1184" w:rsidDel="00A30C46">
          <w:delText>associated with specific</w:delText>
        </w:r>
      </w:del>
      <w:r w:rsidRPr="00AB1184">
        <w:t xml:space="preserve"> farming </w:t>
      </w:r>
      <w:del w:id="667" w:author="Warwick Wainwright" w:date="2018-07-24T17:50:00Z">
        <w:r w:rsidRPr="00AB1184" w:rsidDel="00743B15">
          <w:delText>ca</w:delText>
        </w:r>
        <w:r w:rsidR="00622113" w:rsidDel="00743B15">
          <w:delText xml:space="preserve">tegories </w:delText>
        </w:r>
      </w:del>
      <w:ins w:id="668" w:author="Warwick Wainwright" w:date="2018-07-24T17:50:00Z">
        <w:r w:rsidR="00743B15">
          <w:t xml:space="preserve">practices </w:t>
        </w:r>
      </w:ins>
      <w:r w:rsidR="00622113">
        <w:t>over the last 10 years</w:t>
      </w:r>
      <w:ins w:id="669" w:author="Warwick Wainwright" w:date="2018-07-24T17:56:00Z">
        <w:r w:rsidR="00AC2B14">
          <w:t xml:space="preserve"> </w:t>
        </w:r>
      </w:ins>
      <w:ins w:id="670" w:author="Warwick Wainwright" w:date="2018-07-24T17:57:00Z">
        <w:r w:rsidR="00AC2B14">
          <w:t>from</w:t>
        </w:r>
      </w:ins>
      <w:ins w:id="671" w:author="Warwick Wainwright" w:date="2018-07-24T17:56:00Z">
        <w:r w:rsidR="00AC2B14">
          <w:t xml:space="preserve"> respondents</w:t>
        </w:r>
      </w:ins>
      <w:r w:rsidR="008D6DCC">
        <w:t xml:space="preserve">. </w:t>
      </w:r>
      <w:del w:id="672" w:author="Warwick Wainwright" w:date="2018-07-24T17:54:00Z">
        <w:r w:rsidR="008D6DCC" w:rsidDel="00AC2B14">
          <w:delText xml:space="preserve"> </w:delText>
        </w:r>
      </w:del>
      <w:del w:id="673" w:author="Warwick Wainwright" w:date="2018-07-24T17:57:00Z">
        <w:r w:rsidR="008D6DCC" w:rsidDel="00AC2B14">
          <w:delText xml:space="preserve">Note </w:delText>
        </w:r>
        <w:r w:rsidRPr="00AB1184" w:rsidDel="00AC2B14">
          <w:delText xml:space="preserve">farming </w:delText>
        </w:r>
      </w:del>
      <w:del w:id="674" w:author="Warwick Wainwright" w:date="2018-07-24T17:54:00Z">
        <w:r w:rsidRPr="00AB1184" w:rsidDel="00AC2B14">
          <w:delText xml:space="preserve">categories </w:delText>
        </w:r>
      </w:del>
      <w:del w:id="675"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46FEF91C" w:rsidR="001C2F22" w:rsidDel="00DC0D61" w:rsidRDefault="00B05344" w:rsidP="001B639D">
      <w:pPr>
        <w:rPr>
          <w:del w:id="676" w:author="Warwick Wainwright" w:date="2018-07-25T09:59:00Z"/>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677" w:author="MORAN Dominic" w:date="2018-07-14T15:11:00Z">
        <w:r w:rsidR="002E628C">
          <w:rPr>
            <w:bCs/>
          </w:rPr>
          <w:t>s</w:t>
        </w:r>
      </w:ins>
      <w:r w:rsidR="00622113">
        <w:rPr>
          <w:bCs/>
        </w:rPr>
        <w:t xml:space="preserve"> w</w:t>
      </w:r>
      <w:ins w:id="678" w:author="MORAN Dominic" w:date="2018-07-14T15:11:00Z">
        <w:r w:rsidR="002E628C">
          <w:rPr>
            <w:bCs/>
          </w:rPr>
          <w:t>ere</w:t>
        </w:r>
      </w:ins>
      <w:del w:id="679" w:author="MORAN Dominic" w:date="2018-07-14T15:11:00Z">
        <w:r w:rsidR="00622113" w:rsidDel="002E628C">
          <w:rPr>
            <w:bCs/>
          </w:rPr>
          <w:delText>as</w:delText>
        </w:r>
      </w:del>
      <w:r w:rsidR="0087558F">
        <w:rPr>
          <w:bCs/>
        </w:rPr>
        <w:t xml:space="preserve"> t</w:t>
      </w:r>
      <w:r w:rsidR="001B639D" w:rsidRPr="001B639D">
        <w:rPr>
          <w:bCs/>
        </w:rPr>
        <w:t>he most</w:t>
      </w:r>
      <w:ins w:id="680" w:author="MORAN Dominic" w:date="2018-07-14T15:11:00Z">
        <w:r w:rsidR="002E628C">
          <w:rPr>
            <w:bCs/>
          </w:rPr>
          <w:t xml:space="preserve"> frequently kept</w:t>
        </w:r>
      </w:ins>
      <w:del w:id="681"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ins w:id="682" w:author="Warwick Wainwright" w:date="2018-07-25T09:39:00Z">
        <w:r w:rsidR="001D00E9">
          <w:rPr>
            <w:bCs/>
          </w:rPr>
          <w:t xml:space="preserve">The </w:t>
        </w:r>
      </w:ins>
      <w:ins w:id="683" w:author="Warwick Wainwright" w:date="2018-07-25T09:41:00Z">
        <w:r w:rsidR="001D00E9">
          <w:rPr>
            <w:bCs/>
          </w:rPr>
          <w:t xml:space="preserve">highest number of breeds reported was for </w:t>
        </w:r>
      </w:ins>
      <w:ins w:id="684" w:author="Warwick Wainwright" w:date="2018-07-25T09:43:00Z">
        <w:r w:rsidR="001D00E9">
          <w:rPr>
            <w:bCs/>
          </w:rPr>
          <w:t xml:space="preserve">pigs, </w:t>
        </w:r>
      </w:ins>
      <w:ins w:id="685" w:author="Warwick Wainwright" w:date="2018-07-25T09:44:00Z">
        <w:r w:rsidR="001D00E9">
          <w:rPr>
            <w:bCs/>
          </w:rPr>
          <w:t xml:space="preserve">while buffalo had the least. The most popular breed was the Romanian Buffalo, accounting for </w:t>
        </w:r>
      </w:ins>
      <w:ins w:id="686" w:author="Warwick Wainwright" w:date="2018-07-25T09:45:00Z">
        <w:r w:rsidR="001D00E9">
          <w:rPr>
            <w:bCs/>
          </w:rPr>
          <w:t xml:space="preserve">83% of the </w:t>
        </w:r>
        <w:r w:rsidR="00D03C95">
          <w:rPr>
            <w:bCs/>
          </w:rPr>
          <w:t xml:space="preserve">Buffalo population while the least popular breed was the Large White, </w:t>
        </w:r>
      </w:ins>
      <w:ins w:id="687" w:author="Warwick Wainwright" w:date="2018-07-25T09:46:00Z">
        <w:r w:rsidR="00D03C95">
          <w:rPr>
            <w:bCs/>
          </w:rPr>
          <w:t>accounting</w:t>
        </w:r>
      </w:ins>
      <w:ins w:id="688" w:author="Warwick Wainwright" w:date="2018-07-25T09:45:00Z">
        <w:r w:rsidR="00D03C95">
          <w:rPr>
            <w:bCs/>
          </w:rPr>
          <w:t xml:space="preserve"> </w:t>
        </w:r>
      </w:ins>
      <w:ins w:id="689" w:author="Warwick Wainwright" w:date="2018-07-25T09:46:00Z">
        <w:r w:rsidR="00BA2C3E">
          <w:rPr>
            <w:bCs/>
          </w:rPr>
          <w:t xml:space="preserve">for 37% of all </w:t>
        </w:r>
      </w:ins>
      <w:ins w:id="690" w:author="Warwick Wainwright" w:date="2018-07-25T09:48:00Z">
        <w:r w:rsidR="00BA2C3E">
          <w:rPr>
            <w:bCs/>
          </w:rPr>
          <w:t xml:space="preserve">the pig population. </w:t>
        </w:r>
      </w:ins>
      <w:ins w:id="691" w:author="Warwick Wainwright" w:date="2018-07-25T09:52:00Z">
        <w:r w:rsidR="00BA2C3E">
          <w:rPr>
            <w:bCs/>
          </w:rPr>
          <w:t xml:space="preserve">This suggests farmers have optimised </w:t>
        </w:r>
      </w:ins>
      <w:ins w:id="692" w:author="Warwick Wainwright" w:date="2018-07-25T09:53:00Z">
        <w:r w:rsidR="00BA2C3E">
          <w:rPr>
            <w:bCs/>
          </w:rPr>
          <w:t xml:space="preserve">breed selection for their local production systems – that </w:t>
        </w:r>
        <w:r w:rsidR="00DC0D61">
          <w:rPr>
            <w:bCs/>
          </w:rPr>
          <w:t>are marginal and extensive.</w:t>
        </w:r>
      </w:ins>
      <w:ins w:id="693" w:author="Warwick Wainwright" w:date="2018-07-25T09:59:00Z">
        <w:r w:rsidR="00DC0D61">
          <w:rPr>
            <w:bCs/>
          </w:rPr>
          <w:t xml:space="preserve"> </w:t>
        </w:r>
      </w:ins>
      <w:del w:id="694" w:author="Warwick Wainwright" w:date="2018-07-25T09:50:00Z">
        <w:r w:rsidR="001C2F22" w:rsidDel="00BA2C3E">
          <w:rPr>
            <w:bCs/>
          </w:rPr>
          <w:delText>Breed diversity</w:delText>
        </w:r>
      </w:del>
      <w:del w:id="695"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696" w:author="MORAN Dominic" w:date="2018-07-14T15:13:00Z">
        <w:del w:id="697" w:author="Warwick Wainwright" w:date="2018-07-24T18:22:00Z">
          <w:r w:rsidR="002E628C" w:rsidDel="003E049C">
            <w:rPr>
              <w:bCs/>
            </w:rPr>
            <w:delText xml:space="preserve">and </w:delText>
          </w:r>
        </w:del>
      </w:ins>
      <w:del w:id="698" w:author="Warwick Wainwright" w:date="2018-07-24T18:22:00Z">
        <w:r w:rsidR="001C2F22" w:rsidDel="003E049C">
          <w:rPr>
            <w:bCs/>
          </w:rPr>
          <w:delText>was similar across all farm animals</w:delText>
        </w:r>
      </w:del>
      <w:del w:id="699" w:author="Warwick Wainwright" w:date="2018-07-25T09:50:00Z">
        <w:r w:rsidR="001C2F22" w:rsidDel="00BA2C3E">
          <w:rPr>
            <w:bCs/>
          </w:rPr>
          <w:delText xml:space="preserve">. </w:delText>
        </w:r>
      </w:del>
      <w:del w:id="700" w:author="Warwick Wainwright" w:date="2018-07-25T09:59:00Z">
        <w:r w:rsidR="001C2F22" w:rsidDel="00DC0D61">
          <w:rPr>
            <w:bCs/>
          </w:rPr>
          <w:delText xml:space="preserve">This </w:delText>
        </w:r>
        <w:r w:rsidR="00E56E29" w:rsidDel="00DC0D61">
          <w:rPr>
            <w:bCs/>
          </w:rPr>
          <w:delText>suggests</w:delText>
        </w:r>
        <w:r w:rsidR="001C2F22" w:rsidDel="00DC0D61">
          <w:rPr>
            <w:bCs/>
          </w:rPr>
          <w:delText xml:space="preserve"> </w:delText>
        </w:r>
        <w:r w:rsidR="00E65369" w:rsidDel="00DC0D61">
          <w:rPr>
            <w:bCs/>
          </w:rPr>
          <w:delText xml:space="preserve">most </w:delText>
        </w:r>
        <w:r w:rsidR="001C2F22" w:rsidDel="00DC0D61">
          <w:rPr>
            <w:bCs/>
          </w:rPr>
          <w:delText xml:space="preserve">farmers have optimised production for </w:delText>
        </w:r>
        <w:r w:rsidR="00E65369" w:rsidDel="00DC0D61">
          <w:rPr>
            <w:bCs/>
          </w:rPr>
          <w:delText>one or two breeds</w:delText>
        </w:r>
        <w:r w:rsidR="00847D4C" w:rsidDel="00DC0D61">
          <w:rPr>
            <w:bCs/>
          </w:rPr>
          <w:delText xml:space="preserve"> that are most </w:delText>
        </w:r>
        <w:r w:rsidR="00E56E29" w:rsidDel="00DC0D61">
          <w:rPr>
            <w:bCs/>
          </w:rPr>
          <w:delText>productive</w:delText>
        </w:r>
        <w:r w:rsidR="00847D4C" w:rsidDel="00DC0D61">
          <w:rPr>
            <w:bCs/>
          </w:rPr>
          <w:delText xml:space="preserve"> in Romanian systems</w:delText>
        </w:r>
        <w:r w:rsidR="00E65369" w:rsidDel="00DC0D61">
          <w:rPr>
            <w:bCs/>
          </w:rPr>
          <w:delText>.</w:delText>
        </w:r>
        <w:r w:rsidR="001C2F22" w:rsidDel="00DC0D61">
          <w:rPr>
            <w:bCs/>
          </w:rPr>
          <w:delText xml:space="preserve">  </w:delText>
        </w:r>
      </w:del>
    </w:p>
    <w:p w14:paraId="6CCDB8C2" w14:textId="77777777" w:rsidR="001C2F22" w:rsidDel="00DC0D61" w:rsidRDefault="001C2F22" w:rsidP="001B639D">
      <w:pPr>
        <w:rPr>
          <w:del w:id="701" w:author="Warwick Wainwright" w:date="2018-07-25T09:59:00Z"/>
          <w:bCs/>
        </w:rPr>
      </w:pPr>
    </w:p>
    <w:p w14:paraId="5E0116CF" w14:textId="5F31A946" w:rsidR="00DC0D61"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w:t>
      </w:r>
      <w:del w:id="702" w:author="Warwick Wainwright" w:date="2018-07-25T10:04:00Z">
        <w:r w:rsidR="00440A4A" w:rsidDel="00DC0D61">
          <w:rPr>
            <w:bCs/>
          </w:rPr>
          <w:delText xml:space="preserve">particular </w:delText>
        </w:r>
      </w:del>
      <w:r w:rsidR="00440A4A">
        <w:rPr>
          <w:bCs/>
        </w:rPr>
        <w:t xml:space="preserve">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ins w:id="703" w:author="Warwick Wainwright" w:date="2018-07-25T10:00:00Z">
        <w:r w:rsidR="00DC0D61">
          <w:rPr>
            <w:bCs/>
          </w:rPr>
          <w:t xml:space="preserve"> This suggest</w:t>
        </w:r>
      </w:ins>
      <w:ins w:id="704" w:author="Warwick Wainwright" w:date="2018-07-25T10:04:00Z">
        <w:r w:rsidR="00DC0D61">
          <w:rPr>
            <w:bCs/>
          </w:rPr>
          <w:t>s</w:t>
        </w:r>
      </w:ins>
      <w:ins w:id="705" w:author="Warwick Wainwright" w:date="2018-07-25T10:00:00Z">
        <w:r w:rsidR="00DC0D61">
          <w:rPr>
            <w:bCs/>
          </w:rPr>
          <w:t xml:space="preserve"> rare horse breeds</w:t>
        </w:r>
      </w:ins>
      <w:ins w:id="706" w:author="Warwick Wainwright" w:date="2018-07-25T10:03:00Z">
        <w:r w:rsidR="00DC0D61">
          <w:rPr>
            <w:bCs/>
          </w:rPr>
          <w:t xml:space="preserve"> may not possess</w:t>
        </w:r>
      </w:ins>
      <w:ins w:id="707" w:author="Warwick Wainwright" w:date="2018-07-25T10:04:00Z">
        <w:r w:rsidR="00DC0D61">
          <w:rPr>
            <w:bCs/>
          </w:rPr>
          <w:t xml:space="preserve"> farmer preferences for horse breed characteristics and hence are undersupplied. </w:t>
        </w:r>
      </w:ins>
      <w:ins w:id="708" w:author="Warwick Wainwright" w:date="2018-07-25T10:03:00Z">
        <w:r w:rsidR="00DC0D61">
          <w:rPr>
            <w:bCs/>
          </w:rPr>
          <w:t xml:space="preserve">  </w:t>
        </w:r>
      </w:ins>
      <w:r w:rsidR="00622113">
        <w:rPr>
          <w:bCs/>
        </w:rPr>
        <w:t xml:space="preserve"> </w:t>
      </w:r>
      <w:r w:rsidR="00440A4A">
        <w:rPr>
          <w:bCs/>
        </w:rPr>
        <w:t xml:space="preserve"> </w:t>
      </w:r>
    </w:p>
    <w:p w14:paraId="4B2BCCFB" w14:textId="77777777" w:rsidR="008D35BE" w:rsidRDefault="008D35BE" w:rsidP="008D35BE">
      <w:pPr>
        <w:rPr>
          <w:bCs/>
        </w:rPr>
      </w:pPr>
    </w:p>
    <w:p w14:paraId="6A638981" w14:textId="557C65E6" w:rsidR="008D35BE" w:rsidRDefault="008D35BE" w:rsidP="008D35BE">
      <w:pPr>
        <w:rPr>
          <w:ins w:id="709"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ins w:id="710" w:author="Warwick Wainwright" w:date="2018-07-25T09:29:00Z">
        <w:r w:rsidR="00672EBF">
          <w:rPr>
            <w:bCs/>
          </w:rPr>
          <w:t>frequency on respondent farms</w:t>
        </w:r>
      </w:ins>
      <w:ins w:id="711" w:author="Warwick Wainwright" w:date="2018-07-25T09:31:00Z">
        <w:r w:rsidR="00672EBF">
          <w:rPr>
            <w:bCs/>
          </w:rPr>
          <w:t xml:space="preserve">, number of breeds reported, most popular breed and </w:t>
        </w:r>
      </w:ins>
      <w:del w:id="712" w:author="Warwick Wainwright" w:date="2018-07-25T09:32:00Z">
        <w:r w:rsidRPr="001B639D" w:rsidDel="00672EBF">
          <w:rPr>
            <w:bCs/>
          </w:rPr>
          <w:delText xml:space="preserve">incidence among farms surveyed alongside number </w:delText>
        </w:r>
      </w:del>
      <w:ins w:id="713" w:author="Warwick Wainwright" w:date="2018-07-25T09:32:00Z">
        <w:r w:rsidR="00672EBF">
          <w:rPr>
            <w:bCs/>
          </w:rPr>
          <w:t>percentage</w:t>
        </w:r>
        <w:r w:rsidR="00672EBF" w:rsidRPr="001B639D">
          <w:rPr>
            <w:bCs/>
          </w:rPr>
          <w:t xml:space="preserve"> </w:t>
        </w:r>
      </w:ins>
      <w:r w:rsidRPr="001B639D">
        <w:rPr>
          <w:bCs/>
        </w:rPr>
        <w:t>of farmers interested in farming with rare breed</w:t>
      </w:r>
      <w:del w:id="714" w:author="Warwick Wainwright" w:date="2018-07-25T09:32:00Z">
        <w:r w:rsidRPr="001B639D" w:rsidDel="00672EBF">
          <w:rPr>
            <w:bCs/>
          </w:rPr>
          <w:delText xml:space="preserve">s according to species (%)  </w:delText>
        </w:r>
      </w:del>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ins w:id="715" w:author="Warwick Wainwright" w:date="2018-07-25T09:36:00Z"/>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ins w:id="716" w:author="Warwick Wainwright" w:date="2018-07-25T09:36:00Z"/>
                <w:b/>
                <w:bCs/>
                <w:color w:val="000000"/>
                <w:sz w:val="20"/>
                <w:szCs w:val="20"/>
                <w:lang w:eastAsia="en-GB"/>
              </w:rPr>
            </w:pPr>
            <w:ins w:id="717" w:author="Warwick Wainwright" w:date="2018-07-25T09:36:00Z">
              <w:r w:rsidRPr="001D00E9">
                <w:rPr>
                  <w:b/>
                  <w:bCs/>
                  <w:color w:val="000000"/>
                  <w:sz w:val="20"/>
                  <w:szCs w:val="20"/>
                  <w:lang w:eastAsia="en-GB"/>
                </w:rPr>
                <w:t xml:space="preserve">Species </w:t>
              </w:r>
            </w:ins>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ins w:id="718" w:author="Warwick Wainwright" w:date="2018-07-25T09:36:00Z"/>
                <w:b/>
                <w:bCs/>
                <w:color w:val="000000"/>
                <w:sz w:val="20"/>
                <w:szCs w:val="20"/>
                <w:lang w:eastAsia="en-GB"/>
              </w:rPr>
            </w:pPr>
            <w:ins w:id="719" w:author="Warwick Wainwright" w:date="2018-07-25T09:36:00Z">
              <w:r w:rsidRPr="001D00E9">
                <w:rPr>
                  <w:b/>
                  <w:bCs/>
                  <w:color w:val="000000"/>
                  <w:sz w:val="20"/>
                  <w:szCs w:val="20"/>
                  <w:lang w:eastAsia="en-GB"/>
                </w:rPr>
                <w:t>Incidence of farm animal in sample (%)</w:t>
              </w:r>
            </w:ins>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ins w:id="720" w:author="Warwick Wainwright" w:date="2018-07-25T09:36:00Z"/>
                <w:b/>
                <w:bCs/>
                <w:color w:val="000000"/>
                <w:sz w:val="20"/>
                <w:szCs w:val="20"/>
                <w:lang w:eastAsia="en-GB"/>
              </w:rPr>
            </w:pPr>
            <w:ins w:id="721" w:author="Warwick Wainwright" w:date="2018-07-25T09:36:00Z">
              <w:r w:rsidRPr="001D00E9">
                <w:rPr>
                  <w:b/>
                  <w:bCs/>
                  <w:color w:val="000000"/>
                  <w:sz w:val="20"/>
                  <w:szCs w:val="20"/>
                  <w:lang w:eastAsia="en-GB"/>
                </w:rPr>
                <w:t>Total no. breeds reported</w:t>
              </w:r>
            </w:ins>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ins w:id="722" w:author="Warwick Wainwright" w:date="2018-07-25T09:36:00Z"/>
                <w:b/>
                <w:bCs/>
                <w:color w:val="000000"/>
                <w:sz w:val="20"/>
                <w:szCs w:val="20"/>
                <w:lang w:eastAsia="en-GB"/>
              </w:rPr>
            </w:pPr>
            <w:ins w:id="723" w:author="Warwick Wainwright" w:date="2018-07-25T09:36:00Z">
              <w:r w:rsidRPr="001D00E9">
                <w:rPr>
                  <w:b/>
                  <w:bCs/>
                  <w:color w:val="000000"/>
                  <w:sz w:val="20"/>
                  <w:szCs w:val="20"/>
                  <w:lang w:eastAsia="en-GB"/>
                </w:rPr>
                <w:t xml:space="preserve">Most popular breed  </w:t>
              </w:r>
            </w:ins>
          </w:p>
          <w:p w14:paraId="0775F8A4" w14:textId="7FB53BE5" w:rsidR="001D00E9" w:rsidRPr="001D00E9" w:rsidRDefault="001D00E9" w:rsidP="001D00E9">
            <w:pPr>
              <w:spacing w:line="240" w:lineRule="auto"/>
              <w:ind w:firstLine="0"/>
              <w:jc w:val="center"/>
              <w:rPr>
                <w:ins w:id="724" w:author="Warwick Wainwright" w:date="2018-07-25T09:36:00Z"/>
                <w:b/>
                <w:bCs/>
                <w:color w:val="000000"/>
                <w:sz w:val="20"/>
                <w:szCs w:val="20"/>
                <w:lang w:eastAsia="en-GB"/>
              </w:rPr>
            </w:pPr>
            <w:ins w:id="725" w:author="Warwick Wainwright" w:date="2018-07-25T09:36:00Z">
              <w:r w:rsidRPr="001D00E9">
                <w:rPr>
                  <w:b/>
                  <w:bCs/>
                  <w:color w:val="000000"/>
                  <w:sz w:val="20"/>
                  <w:szCs w:val="20"/>
                  <w:lang w:eastAsia="en-GB"/>
                </w:rPr>
                <w:t>(% abundance)</w:t>
              </w:r>
              <w:r>
                <w:rPr>
                  <w:b/>
                  <w:bCs/>
                  <w:color w:val="000000"/>
                  <w:sz w:val="20"/>
                  <w:szCs w:val="20"/>
                  <w:lang w:eastAsia="en-GB"/>
                </w:rPr>
                <w:t>*</w:t>
              </w:r>
            </w:ins>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ins w:id="726" w:author="Warwick Wainwright" w:date="2018-07-25T09:36:00Z"/>
                <w:b/>
                <w:bCs/>
                <w:color w:val="000000"/>
                <w:sz w:val="20"/>
                <w:szCs w:val="20"/>
                <w:lang w:eastAsia="en-GB"/>
              </w:rPr>
            </w:pPr>
            <w:ins w:id="727" w:author="Warwick Wainwright" w:date="2018-07-25T09:36:00Z">
              <w:r w:rsidRPr="001D00E9">
                <w:rPr>
                  <w:b/>
                  <w:bCs/>
                  <w:color w:val="000000"/>
                  <w:sz w:val="20"/>
                  <w:szCs w:val="20"/>
                  <w:lang w:eastAsia="en-GB"/>
                </w:rPr>
                <w:t>Farmers stating interest in farming with rare breed (%)</w:t>
              </w:r>
            </w:ins>
          </w:p>
        </w:tc>
      </w:tr>
      <w:tr w:rsidR="001D00E9" w:rsidRPr="001D00E9" w14:paraId="6934EF18" w14:textId="77777777" w:rsidTr="001D00E9">
        <w:trPr>
          <w:trHeight w:val="285"/>
          <w:ins w:id="728" w:author="Warwick Wainwright" w:date="2018-07-25T09:36:00Z"/>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ins w:id="729" w:author="Warwick Wainwright" w:date="2018-07-25T09:36:00Z"/>
                <w:color w:val="000000"/>
                <w:sz w:val="20"/>
                <w:szCs w:val="20"/>
                <w:lang w:eastAsia="en-GB"/>
              </w:rPr>
            </w:pPr>
            <w:ins w:id="730" w:author="Warwick Wainwright" w:date="2018-07-25T09:36:00Z">
              <w:r w:rsidRPr="001D00E9">
                <w:rPr>
                  <w:color w:val="000000"/>
                  <w:sz w:val="20"/>
                  <w:szCs w:val="20"/>
                  <w:lang w:eastAsia="en-GB"/>
                </w:rPr>
                <w:t>Sheep</w:t>
              </w:r>
            </w:ins>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ins w:id="731" w:author="Warwick Wainwright" w:date="2018-07-25T09:36:00Z"/>
                <w:color w:val="000000"/>
                <w:sz w:val="20"/>
                <w:szCs w:val="20"/>
                <w:lang w:eastAsia="en-GB"/>
              </w:rPr>
            </w:pPr>
            <w:ins w:id="732" w:author="Warwick Wainwright" w:date="2018-07-25T09:38:00Z">
              <w:r>
                <w:rPr>
                  <w:color w:val="000000"/>
                  <w:sz w:val="20"/>
                  <w:szCs w:val="20"/>
                  <w:lang w:eastAsia="en-GB"/>
                </w:rPr>
                <w:t>61</w:t>
              </w:r>
            </w:ins>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ins w:id="733" w:author="Warwick Wainwright" w:date="2018-07-25T09:36:00Z"/>
                <w:color w:val="000000"/>
                <w:sz w:val="20"/>
                <w:szCs w:val="20"/>
                <w:lang w:eastAsia="en-GB"/>
              </w:rPr>
            </w:pPr>
            <w:ins w:id="734" w:author="Warwick Wainwright" w:date="2018-07-25T09:36:00Z">
              <w:r w:rsidRPr="001D00E9">
                <w:rPr>
                  <w:color w:val="000000"/>
                  <w:sz w:val="20"/>
                  <w:szCs w:val="20"/>
                  <w:lang w:eastAsia="en-GB"/>
                </w:rPr>
                <w:t>8</w:t>
              </w:r>
            </w:ins>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ins w:id="735" w:author="Warwick Wainwright" w:date="2018-07-25T09:36:00Z"/>
                <w:color w:val="000000"/>
                <w:sz w:val="20"/>
                <w:szCs w:val="20"/>
                <w:lang w:eastAsia="en-GB"/>
              </w:rPr>
            </w:pPr>
            <w:proofErr w:type="spellStart"/>
            <w:ins w:id="736" w:author="Warwick Wainwright" w:date="2018-07-25T09:36:00Z">
              <w:r w:rsidRPr="001D00E9">
                <w:rPr>
                  <w:color w:val="000000"/>
                  <w:sz w:val="20"/>
                  <w:szCs w:val="20"/>
                  <w:lang w:eastAsia="en-GB"/>
                </w:rPr>
                <w:t>Tsurcana</w:t>
              </w:r>
              <w:proofErr w:type="spellEnd"/>
              <w:r w:rsidRPr="001D00E9">
                <w:rPr>
                  <w:color w:val="000000"/>
                  <w:sz w:val="20"/>
                  <w:szCs w:val="20"/>
                  <w:lang w:eastAsia="en-GB"/>
                </w:rPr>
                <w:t xml:space="preserve"> (47%)</w:t>
              </w:r>
            </w:ins>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ins w:id="737" w:author="Warwick Wainwright" w:date="2018-07-25T09:36:00Z"/>
                <w:color w:val="000000"/>
                <w:sz w:val="20"/>
                <w:szCs w:val="20"/>
                <w:lang w:eastAsia="en-GB"/>
              </w:rPr>
            </w:pPr>
            <w:ins w:id="738" w:author="Warwick Wainwright" w:date="2018-07-25T09:36:00Z">
              <w:r w:rsidRPr="001D00E9">
                <w:rPr>
                  <w:color w:val="000000"/>
                  <w:sz w:val="20"/>
                  <w:szCs w:val="20"/>
                  <w:lang w:eastAsia="en-GB"/>
                </w:rPr>
                <w:t>39</w:t>
              </w:r>
            </w:ins>
          </w:p>
        </w:tc>
      </w:tr>
      <w:tr w:rsidR="001D00E9" w:rsidRPr="001D00E9" w14:paraId="4E354BAB" w14:textId="77777777" w:rsidTr="001D00E9">
        <w:trPr>
          <w:trHeight w:val="285"/>
          <w:ins w:id="739" w:author="Warwick Wainwright" w:date="2018-07-25T09:36:00Z"/>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ins w:id="740" w:author="Warwick Wainwright" w:date="2018-07-25T09:36:00Z"/>
                <w:color w:val="000000"/>
                <w:sz w:val="20"/>
                <w:szCs w:val="20"/>
                <w:lang w:eastAsia="en-GB"/>
              </w:rPr>
            </w:pPr>
            <w:ins w:id="741" w:author="Warwick Wainwright" w:date="2018-07-25T09:36:00Z">
              <w:r w:rsidRPr="001D00E9">
                <w:rPr>
                  <w:color w:val="000000"/>
                  <w:sz w:val="20"/>
                  <w:szCs w:val="20"/>
                  <w:lang w:eastAsia="en-GB"/>
                </w:rPr>
                <w:t>Goats</w:t>
              </w:r>
            </w:ins>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ins w:id="742" w:author="Warwick Wainwright" w:date="2018-07-25T09:36:00Z"/>
                <w:color w:val="000000"/>
                <w:sz w:val="20"/>
                <w:szCs w:val="20"/>
                <w:lang w:eastAsia="en-GB"/>
              </w:rPr>
            </w:pPr>
            <w:ins w:id="743" w:author="Warwick Wainwright" w:date="2018-07-25T09:38:00Z">
              <w:r>
                <w:rPr>
                  <w:color w:val="000000"/>
                  <w:sz w:val="20"/>
                  <w:szCs w:val="20"/>
                  <w:lang w:eastAsia="en-GB"/>
                </w:rPr>
                <w:t>24</w:t>
              </w:r>
            </w:ins>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ins w:id="744" w:author="Warwick Wainwright" w:date="2018-07-25T09:36:00Z"/>
                <w:color w:val="000000"/>
                <w:sz w:val="20"/>
                <w:szCs w:val="20"/>
                <w:lang w:eastAsia="en-GB"/>
              </w:rPr>
            </w:pPr>
            <w:ins w:id="745" w:author="Warwick Wainwright" w:date="2018-07-25T09:36:00Z">
              <w:r w:rsidRPr="001D00E9">
                <w:rPr>
                  <w:color w:val="000000"/>
                  <w:sz w:val="20"/>
                  <w:szCs w:val="20"/>
                  <w:lang w:eastAsia="en-GB"/>
                </w:rPr>
                <w:t>4</w:t>
              </w:r>
            </w:ins>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ins w:id="746" w:author="Warwick Wainwright" w:date="2018-07-25T09:36:00Z"/>
                <w:color w:val="000000"/>
                <w:sz w:val="20"/>
                <w:szCs w:val="20"/>
                <w:lang w:eastAsia="en-GB"/>
              </w:rPr>
            </w:pPr>
            <w:ins w:id="747" w:author="Warwick Wainwright" w:date="2018-07-25T09:36:00Z">
              <w:r w:rsidRPr="001D00E9">
                <w:rPr>
                  <w:color w:val="000000"/>
                  <w:sz w:val="20"/>
                  <w:szCs w:val="20"/>
                  <w:lang w:eastAsia="en-GB"/>
                </w:rPr>
                <w:t>Unknown (56%)</w:t>
              </w:r>
            </w:ins>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ins w:id="748" w:author="Warwick Wainwright" w:date="2018-07-25T09:36:00Z"/>
                <w:color w:val="000000"/>
                <w:sz w:val="20"/>
                <w:szCs w:val="20"/>
                <w:lang w:eastAsia="en-GB"/>
              </w:rPr>
            </w:pPr>
            <w:ins w:id="749" w:author="Warwick Wainwright" w:date="2018-07-25T09:36:00Z">
              <w:r w:rsidRPr="001D00E9">
                <w:rPr>
                  <w:color w:val="000000"/>
                  <w:sz w:val="20"/>
                  <w:szCs w:val="20"/>
                  <w:lang w:eastAsia="en-GB"/>
                </w:rPr>
                <w:t>11</w:t>
              </w:r>
            </w:ins>
          </w:p>
        </w:tc>
      </w:tr>
      <w:tr w:rsidR="001D00E9" w:rsidRPr="001D00E9" w14:paraId="4EF1E3AC" w14:textId="77777777" w:rsidTr="001D00E9">
        <w:trPr>
          <w:trHeight w:val="285"/>
          <w:ins w:id="750" w:author="Warwick Wainwright" w:date="2018-07-25T09:36:00Z"/>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ins w:id="751" w:author="Warwick Wainwright" w:date="2018-07-25T09:36:00Z"/>
                <w:color w:val="000000"/>
                <w:sz w:val="20"/>
                <w:szCs w:val="20"/>
                <w:lang w:eastAsia="en-GB"/>
              </w:rPr>
            </w:pPr>
            <w:ins w:id="752" w:author="Warwick Wainwright" w:date="2018-07-25T09:36:00Z">
              <w:r w:rsidRPr="001D00E9">
                <w:rPr>
                  <w:color w:val="000000"/>
                  <w:sz w:val="20"/>
                  <w:szCs w:val="20"/>
                  <w:lang w:eastAsia="en-GB"/>
                </w:rPr>
                <w:t>Pigs</w:t>
              </w:r>
            </w:ins>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ins w:id="753" w:author="Warwick Wainwright" w:date="2018-07-25T09:36:00Z"/>
                <w:color w:val="000000"/>
                <w:sz w:val="20"/>
                <w:szCs w:val="20"/>
                <w:lang w:eastAsia="en-GB"/>
              </w:rPr>
            </w:pPr>
            <w:ins w:id="754" w:author="Warwick Wainwright" w:date="2018-07-25T09:38:00Z">
              <w:r>
                <w:rPr>
                  <w:color w:val="000000"/>
                  <w:sz w:val="20"/>
                  <w:szCs w:val="20"/>
                  <w:lang w:eastAsia="en-GB"/>
                </w:rPr>
                <w:t>84</w:t>
              </w:r>
            </w:ins>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ins w:id="755" w:author="Warwick Wainwright" w:date="2018-07-25T09:36:00Z"/>
                <w:color w:val="000000"/>
                <w:sz w:val="20"/>
                <w:szCs w:val="20"/>
                <w:lang w:eastAsia="en-GB"/>
              </w:rPr>
            </w:pPr>
            <w:ins w:id="756" w:author="Warwick Wainwright" w:date="2018-07-25T09:36:00Z">
              <w:r w:rsidRPr="001D00E9">
                <w:rPr>
                  <w:color w:val="000000"/>
                  <w:sz w:val="20"/>
                  <w:szCs w:val="20"/>
                  <w:lang w:eastAsia="en-GB"/>
                </w:rPr>
                <w:t>13</w:t>
              </w:r>
            </w:ins>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ins w:id="757" w:author="Warwick Wainwright" w:date="2018-07-25T09:36:00Z"/>
                <w:color w:val="000000"/>
                <w:sz w:val="20"/>
                <w:szCs w:val="20"/>
                <w:lang w:eastAsia="en-GB"/>
              </w:rPr>
            </w:pPr>
            <w:ins w:id="758" w:author="Warwick Wainwright" w:date="2018-07-25T09:36:00Z">
              <w:r w:rsidRPr="001D00E9">
                <w:rPr>
                  <w:color w:val="000000"/>
                  <w:sz w:val="20"/>
                  <w:szCs w:val="20"/>
                  <w:lang w:eastAsia="en-GB"/>
                </w:rPr>
                <w:t>Large White (37%)</w:t>
              </w:r>
            </w:ins>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ins w:id="759" w:author="Warwick Wainwright" w:date="2018-07-25T09:36:00Z"/>
                <w:color w:val="000000"/>
                <w:sz w:val="20"/>
                <w:szCs w:val="20"/>
                <w:lang w:eastAsia="en-GB"/>
              </w:rPr>
            </w:pPr>
            <w:ins w:id="760" w:author="Warwick Wainwright" w:date="2018-07-25T09:36:00Z">
              <w:r w:rsidRPr="001D00E9">
                <w:rPr>
                  <w:color w:val="000000"/>
                  <w:sz w:val="20"/>
                  <w:szCs w:val="20"/>
                  <w:lang w:eastAsia="en-GB"/>
                </w:rPr>
                <w:t>-</w:t>
              </w:r>
            </w:ins>
          </w:p>
        </w:tc>
      </w:tr>
      <w:tr w:rsidR="001D00E9" w:rsidRPr="001D00E9" w14:paraId="1D7491F0" w14:textId="77777777" w:rsidTr="001D00E9">
        <w:trPr>
          <w:trHeight w:val="285"/>
          <w:ins w:id="761" w:author="Warwick Wainwright" w:date="2018-07-25T09:36:00Z"/>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ins w:id="762" w:author="Warwick Wainwright" w:date="2018-07-25T09:36:00Z"/>
                <w:color w:val="000000"/>
                <w:sz w:val="20"/>
                <w:szCs w:val="20"/>
                <w:lang w:eastAsia="en-GB"/>
              </w:rPr>
            </w:pPr>
            <w:ins w:id="763" w:author="Warwick Wainwright" w:date="2018-07-25T09:36:00Z">
              <w:r w:rsidRPr="001D00E9">
                <w:rPr>
                  <w:color w:val="000000"/>
                  <w:sz w:val="20"/>
                  <w:szCs w:val="20"/>
                  <w:lang w:eastAsia="en-GB"/>
                </w:rPr>
                <w:t>Buffalo</w:t>
              </w:r>
            </w:ins>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ins w:id="764" w:author="Warwick Wainwright" w:date="2018-07-25T09:36:00Z"/>
                <w:color w:val="000000"/>
                <w:sz w:val="20"/>
                <w:szCs w:val="20"/>
                <w:lang w:eastAsia="en-GB"/>
              </w:rPr>
            </w:pPr>
            <w:ins w:id="765" w:author="Warwick Wainwright" w:date="2018-07-25T09:38:00Z">
              <w:r>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ins w:id="766" w:author="Warwick Wainwright" w:date="2018-07-25T09:36:00Z"/>
                <w:color w:val="000000"/>
                <w:sz w:val="20"/>
                <w:szCs w:val="20"/>
                <w:lang w:eastAsia="en-GB"/>
              </w:rPr>
            </w:pPr>
            <w:ins w:id="767" w:author="Warwick Wainwright" w:date="2018-07-25T09:36:00Z">
              <w:r w:rsidRPr="001D00E9">
                <w:rPr>
                  <w:color w:val="000000"/>
                  <w:sz w:val="20"/>
                  <w:szCs w:val="20"/>
                  <w:lang w:eastAsia="en-GB"/>
                </w:rPr>
                <w:t>3</w:t>
              </w:r>
            </w:ins>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ins w:id="768" w:author="Warwick Wainwright" w:date="2018-07-25T09:36:00Z"/>
                <w:color w:val="000000"/>
                <w:sz w:val="20"/>
                <w:szCs w:val="20"/>
                <w:lang w:eastAsia="en-GB"/>
              </w:rPr>
            </w:pPr>
            <w:ins w:id="769" w:author="Warwick Wainwright" w:date="2018-07-25T09:36:00Z">
              <w:r w:rsidRPr="001D00E9">
                <w:rPr>
                  <w:color w:val="000000"/>
                  <w:sz w:val="20"/>
                  <w:szCs w:val="20"/>
                  <w:lang w:eastAsia="en-GB"/>
                </w:rPr>
                <w:t>Romanian Buffalo (83%)</w:t>
              </w:r>
            </w:ins>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ins w:id="770" w:author="Warwick Wainwright" w:date="2018-07-25T09:36:00Z"/>
                <w:color w:val="000000"/>
                <w:sz w:val="20"/>
                <w:szCs w:val="20"/>
                <w:lang w:eastAsia="en-GB"/>
              </w:rPr>
            </w:pPr>
            <w:ins w:id="771" w:author="Warwick Wainwright" w:date="2018-07-25T09:36:00Z">
              <w:r w:rsidRPr="001D00E9">
                <w:rPr>
                  <w:color w:val="000000"/>
                  <w:sz w:val="20"/>
                  <w:szCs w:val="20"/>
                  <w:lang w:eastAsia="en-GB"/>
                </w:rPr>
                <w:t>14</w:t>
              </w:r>
            </w:ins>
          </w:p>
        </w:tc>
      </w:tr>
      <w:tr w:rsidR="001D00E9" w:rsidRPr="001D00E9" w14:paraId="50A07DD1" w14:textId="77777777" w:rsidTr="001D00E9">
        <w:trPr>
          <w:trHeight w:val="285"/>
          <w:ins w:id="772" w:author="Warwick Wainwright" w:date="2018-07-25T09:36:00Z"/>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ins w:id="773" w:author="Warwick Wainwright" w:date="2018-07-25T09:36:00Z"/>
                <w:color w:val="000000"/>
                <w:sz w:val="20"/>
                <w:szCs w:val="20"/>
                <w:lang w:eastAsia="en-GB"/>
              </w:rPr>
            </w:pPr>
            <w:ins w:id="774" w:author="Warwick Wainwright" w:date="2018-07-25T09:36:00Z">
              <w:r w:rsidRPr="001D00E9">
                <w:rPr>
                  <w:color w:val="000000"/>
                  <w:sz w:val="20"/>
                  <w:szCs w:val="20"/>
                  <w:lang w:eastAsia="en-GB"/>
                </w:rPr>
                <w:t>Cattle</w:t>
              </w:r>
            </w:ins>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ins w:id="775" w:author="Warwick Wainwright" w:date="2018-07-25T09:36:00Z"/>
                <w:color w:val="000000"/>
                <w:sz w:val="20"/>
                <w:szCs w:val="20"/>
                <w:lang w:eastAsia="en-GB"/>
              </w:rPr>
            </w:pPr>
            <w:ins w:id="776" w:author="Warwick Wainwright" w:date="2018-07-25T09:38:00Z">
              <w:r>
                <w:rPr>
                  <w:color w:val="000000"/>
                  <w:sz w:val="20"/>
                  <w:szCs w:val="20"/>
                  <w:lang w:eastAsia="en-GB"/>
                </w:rPr>
                <w:t>73</w:t>
              </w:r>
            </w:ins>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ins w:id="777" w:author="Warwick Wainwright" w:date="2018-07-25T09:36:00Z"/>
                <w:color w:val="000000"/>
                <w:sz w:val="20"/>
                <w:szCs w:val="20"/>
                <w:lang w:eastAsia="en-GB"/>
              </w:rPr>
            </w:pPr>
            <w:ins w:id="778" w:author="Warwick Wainwright" w:date="2018-07-25T09:36:00Z">
              <w:r w:rsidRPr="001D00E9">
                <w:rPr>
                  <w:color w:val="000000"/>
                  <w:sz w:val="20"/>
                  <w:szCs w:val="20"/>
                  <w:lang w:eastAsia="en-GB"/>
                </w:rPr>
                <w:t>9</w:t>
              </w:r>
            </w:ins>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ins w:id="779" w:author="Warwick Wainwright" w:date="2018-07-25T09:36:00Z"/>
                <w:color w:val="000000"/>
                <w:sz w:val="20"/>
                <w:szCs w:val="20"/>
                <w:lang w:eastAsia="en-GB"/>
              </w:rPr>
            </w:pPr>
            <w:proofErr w:type="spellStart"/>
            <w:ins w:id="780" w:author="Warwick Wainwright" w:date="2018-07-25T09:36:00Z">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ins>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ins w:id="781" w:author="Warwick Wainwright" w:date="2018-07-25T09:36:00Z"/>
                <w:color w:val="000000"/>
                <w:sz w:val="20"/>
                <w:szCs w:val="20"/>
                <w:lang w:eastAsia="en-GB"/>
              </w:rPr>
            </w:pPr>
            <w:ins w:id="782" w:author="Warwick Wainwright" w:date="2018-07-25T09:36:00Z">
              <w:r w:rsidRPr="001D00E9">
                <w:rPr>
                  <w:color w:val="000000"/>
                  <w:sz w:val="20"/>
                  <w:szCs w:val="20"/>
                  <w:lang w:eastAsia="en-GB"/>
                </w:rPr>
                <w:t>52</w:t>
              </w:r>
            </w:ins>
          </w:p>
        </w:tc>
      </w:tr>
      <w:tr w:rsidR="001D00E9" w:rsidRPr="001D00E9" w14:paraId="69BAA1C5" w14:textId="77777777" w:rsidTr="001D00E9">
        <w:trPr>
          <w:trHeight w:val="285"/>
          <w:ins w:id="783" w:author="Warwick Wainwright" w:date="2018-07-25T09:36:00Z"/>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ins w:id="784" w:author="Warwick Wainwright" w:date="2018-07-25T09:36:00Z"/>
                <w:color w:val="000000"/>
                <w:sz w:val="20"/>
                <w:szCs w:val="20"/>
                <w:lang w:eastAsia="en-GB"/>
              </w:rPr>
            </w:pPr>
            <w:ins w:id="785" w:author="Warwick Wainwright" w:date="2018-07-25T09:36:00Z">
              <w:r w:rsidRPr="001D00E9">
                <w:rPr>
                  <w:color w:val="000000"/>
                  <w:sz w:val="20"/>
                  <w:szCs w:val="20"/>
                  <w:lang w:eastAsia="en-GB"/>
                </w:rPr>
                <w:t>Horses</w:t>
              </w:r>
            </w:ins>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ins w:id="786" w:author="Warwick Wainwright" w:date="2018-07-25T09:36:00Z"/>
                <w:color w:val="000000"/>
                <w:sz w:val="20"/>
                <w:szCs w:val="20"/>
                <w:lang w:eastAsia="en-GB"/>
              </w:rPr>
            </w:pPr>
            <w:ins w:id="787" w:author="Warwick Wainwright" w:date="2018-07-25T09:38:00Z">
              <w:r>
                <w:rPr>
                  <w:color w:val="000000"/>
                  <w:sz w:val="20"/>
                  <w:szCs w:val="20"/>
                  <w:lang w:eastAsia="en-GB"/>
                </w:rPr>
                <w:t>51</w:t>
              </w:r>
            </w:ins>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ins w:id="788" w:author="Warwick Wainwright" w:date="2018-07-25T09:36:00Z"/>
                <w:color w:val="000000"/>
                <w:sz w:val="20"/>
                <w:szCs w:val="20"/>
                <w:lang w:eastAsia="en-GB"/>
              </w:rPr>
            </w:pPr>
            <w:ins w:id="789" w:author="Warwick Wainwright" w:date="2018-07-25T09:36:00Z">
              <w:r w:rsidRPr="001D00E9">
                <w:rPr>
                  <w:color w:val="000000"/>
                  <w:sz w:val="20"/>
                  <w:szCs w:val="20"/>
                  <w:lang w:eastAsia="en-GB"/>
                </w:rPr>
                <w:t>8</w:t>
              </w:r>
            </w:ins>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ins w:id="790" w:author="Warwick Wainwright" w:date="2018-07-25T09:36:00Z"/>
                <w:color w:val="000000"/>
                <w:sz w:val="20"/>
                <w:szCs w:val="20"/>
                <w:lang w:eastAsia="en-GB"/>
              </w:rPr>
            </w:pPr>
            <w:ins w:id="791" w:author="Warwick Wainwright" w:date="2018-07-25T09:36:00Z">
              <w:r w:rsidRPr="001D00E9">
                <w:rPr>
                  <w:color w:val="000000"/>
                  <w:sz w:val="20"/>
                  <w:szCs w:val="20"/>
                  <w:lang w:eastAsia="en-GB"/>
                </w:rPr>
                <w:t>Unknown mix (51%)</w:t>
              </w:r>
            </w:ins>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ins w:id="792" w:author="Warwick Wainwright" w:date="2018-07-25T09:36:00Z"/>
                <w:color w:val="000000"/>
                <w:sz w:val="20"/>
                <w:szCs w:val="20"/>
                <w:lang w:eastAsia="en-GB"/>
              </w:rPr>
            </w:pPr>
            <w:ins w:id="793" w:author="Warwick Wainwright" w:date="2018-07-25T09:36:00Z">
              <w:r w:rsidRPr="001D00E9">
                <w:rPr>
                  <w:color w:val="000000"/>
                  <w:sz w:val="20"/>
                  <w:szCs w:val="20"/>
                  <w:lang w:eastAsia="en-GB"/>
                </w:rPr>
                <w:t>13</w:t>
              </w:r>
            </w:ins>
          </w:p>
        </w:tc>
      </w:tr>
    </w:tbl>
    <w:p w14:paraId="5A9B8B9E" w14:textId="77777777" w:rsidR="003E049C" w:rsidRDefault="003E049C" w:rsidP="008D35BE">
      <w:pPr>
        <w:rPr>
          <w:bCs/>
        </w:rPr>
      </w:pPr>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794"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795" w:author="Warwick Wainwright" w:date="2018-07-24T18:34:00Z"/>
                <w:bCs/>
                <w:sz w:val="20"/>
                <w:szCs w:val="20"/>
              </w:rPr>
            </w:pPr>
            <w:del w:id="796"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797" w:author="Warwick Wainwright" w:date="2018-07-24T18:34:00Z"/>
                <w:bCs/>
                <w:sz w:val="20"/>
                <w:szCs w:val="20"/>
              </w:rPr>
            </w:pPr>
            <w:del w:id="798"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799" w:author="Warwick Wainwright" w:date="2018-07-24T18:34:00Z"/>
                <w:bCs/>
                <w:sz w:val="20"/>
                <w:szCs w:val="20"/>
              </w:rPr>
            </w:pPr>
            <w:del w:id="800"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801" w:author="Warwick Wainwright" w:date="2018-07-24T18:34:00Z"/>
                <w:bCs/>
                <w:sz w:val="20"/>
                <w:szCs w:val="20"/>
              </w:rPr>
            </w:pPr>
            <w:del w:id="802"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803"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804" w:author="Warwick Wainwright" w:date="2018-07-24T18:34:00Z"/>
                <w:bCs/>
                <w:sz w:val="20"/>
                <w:szCs w:val="20"/>
              </w:rPr>
            </w:pPr>
            <w:del w:id="805"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806" w:author="Warwick Wainwright" w:date="2018-07-24T18:34:00Z"/>
                <w:bCs/>
                <w:sz w:val="20"/>
                <w:szCs w:val="20"/>
              </w:rPr>
            </w:pPr>
            <w:del w:id="807"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808" w:author="Warwick Wainwright" w:date="2018-07-24T18:34:00Z"/>
                <w:bCs/>
                <w:sz w:val="20"/>
                <w:szCs w:val="20"/>
              </w:rPr>
            </w:pPr>
            <w:del w:id="809"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810" w:author="Warwick Wainwright" w:date="2018-07-24T18:34:00Z"/>
                <w:bCs/>
                <w:sz w:val="20"/>
                <w:szCs w:val="20"/>
              </w:rPr>
            </w:pPr>
            <w:del w:id="811"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812"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813" w:author="Warwick Wainwright" w:date="2018-07-24T18:34:00Z"/>
                <w:bCs/>
                <w:sz w:val="20"/>
                <w:szCs w:val="20"/>
              </w:rPr>
            </w:pPr>
            <w:del w:id="814"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815" w:author="Warwick Wainwright" w:date="2018-07-24T18:34:00Z"/>
                <w:bCs/>
                <w:sz w:val="20"/>
                <w:szCs w:val="20"/>
              </w:rPr>
            </w:pPr>
            <w:del w:id="816"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817" w:author="Warwick Wainwright" w:date="2018-07-24T18:34:00Z"/>
                <w:bCs/>
                <w:sz w:val="20"/>
                <w:szCs w:val="20"/>
              </w:rPr>
            </w:pPr>
            <w:del w:id="818"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819" w:author="Warwick Wainwright" w:date="2018-07-24T18:34:00Z"/>
                <w:bCs/>
                <w:sz w:val="20"/>
                <w:szCs w:val="20"/>
              </w:rPr>
            </w:pPr>
            <w:del w:id="820"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821"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822" w:author="Warwick Wainwright" w:date="2018-07-24T18:34:00Z"/>
                <w:bCs/>
                <w:sz w:val="20"/>
                <w:szCs w:val="20"/>
              </w:rPr>
            </w:pPr>
            <w:del w:id="823" w:author="Warwick Wainwright" w:date="2018-07-24T18:34:00Z">
              <w:r w:rsidRPr="00500F2F" w:rsidDel="003E049C">
                <w:rPr>
                  <w:bCs/>
                  <w:sz w:val="20"/>
                  <w:szCs w:val="20"/>
                </w:rPr>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824" w:author="Warwick Wainwright" w:date="2018-07-24T18:34:00Z"/>
                <w:bCs/>
                <w:sz w:val="20"/>
                <w:szCs w:val="20"/>
              </w:rPr>
            </w:pPr>
            <w:del w:id="825"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826" w:author="Warwick Wainwright" w:date="2018-07-24T18:34:00Z"/>
                <w:bCs/>
                <w:sz w:val="20"/>
                <w:szCs w:val="20"/>
              </w:rPr>
            </w:pPr>
            <w:del w:id="827"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828" w:author="Warwick Wainwright" w:date="2018-07-24T18:34:00Z"/>
                <w:bCs/>
                <w:sz w:val="20"/>
                <w:szCs w:val="20"/>
              </w:rPr>
            </w:pPr>
            <w:del w:id="829"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830"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831" w:author="Warwick Wainwright" w:date="2018-07-24T18:34:00Z"/>
                <w:bCs/>
                <w:sz w:val="20"/>
                <w:szCs w:val="20"/>
              </w:rPr>
            </w:pPr>
            <w:del w:id="832"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833" w:author="Warwick Wainwright" w:date="2018-07-24T18:34:00Z"/>
                <w:bCs/>
                <w:sz w:val="20"/>
                <w:szCs w:val="20"/>
              </w:rPr>
            </w:pPr>
            <w:del w:id="834"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835" w:author="Warwick Wainwright" w:date="2018-07-24T18:34:00Z"/>
                <w:bCs/>
                <w:sz w:val="20"/>
                <w:szCs w:val="20"/>
              </w:rPr>
            </w:pPr>
            <w:del w:id="836"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837" w:author="Warwick Wainwright" w:date="2018-07-24T18:34:00Z"/>
                <w:bCs/>
                <w:sz w:val="20"/>
                <w:szCs w:val="20"/>
              </w:rPr>
            </w:pPr>
            <w:del w:id="838"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839"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840" w:author="Warwick Wainwright" w:date="2018-07-24T18:34:00Z"/>
                <w:bCs/>
                <w:sz w:val="20"/>
                <w:szCs w:val="20"/>
              </w:rPr>
            </w:pPr>
            <w:del w:id="841"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842" w:author="Warwick Wainwright" w:date="2018-07-24T18:34:00Z"/>
                <w:bCs/>
                <w:sz w:val="20"/>
                <w:szCs w:val="20"/>
              </w:rPr>
            </w:pPr>
            <w:del w:id="843"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844" w:author="Warwick Wainwright" w:date="2018-07-24T18:34:00Z"/>
                <w:bCs/>
                <w:sz w:val="20"/>
                <w:szCs w:val="20"/>
              </w:rPr>
            </w:pPr>
            <w:del w:id="845"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846" w:author="Warwick Wainwright" w:date="2018-07-24T18:34:00Z"/>
                <w:bCs/>
                <w:sz w:val="20"/>
                <w:szCs w:val="20"/>
              </w:rPr>
            </w:pPr>
            <w:del w:id="847"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848"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849" w:author="Warwick Wainwright" w:date="2018-07-24T18:34:00Z"/>
                <w:bCs/>
                <w:sz w:val="20"/>
                <w:szCs w:val="20"/>
              </w:rPr>
            </w:pPr>
            <w:del w:id="850"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851" w:author="Warwick Wainwright" w:date="2018-07-24T18:34:00Z"/>
                <w:bCs/>
                <w:sz w:val="20"/>
                <w:szCs w:val="20"/>
              </w:rPr>
            </w:pPr>
            <w:del w:id="852"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853" w:author="Warwick Wainwright" w:date="2018-07-24T18:34:00Z"/>
                <w:bCs/>
                <w:sz w:val="20"/>
                <w:szCs w:val="20"/>
              </w:rPr>
            </w:pPr>
            <w:del w:id="854"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855" w:author="Warwick Wainwright" w:date="2018-07-24T18:34:00Z"/>
                <w:bCs/>
                <w:sz w:val="20"/>
                <w:szCs w:val="20"/>
              </w:rPr>
            </w:pPr>
            <w:del w:id="856"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17E30A85"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857" w:author="MORAN Dominic" w:date="2018-07-14T15:23:00Z">
        <w:r w:rsidR="00E56E29" w:rsidDel="00E51871">
          <w:rPr>
            <w:bCs/>
          </w:rPr>
          <w:delText>have varying</w:delText>
        </w:r>
        <w:r w:rsidR="00E615D7" w:rsidRPr="00E615D7" w:rsidDel="00E51871">
          <w:rPr>
            <w:bCs/>
          </w:rPr>
          <w:delText xml:space="preserve"> demand functions for </w:delText>
        </w:r>
      </w:del>
      <w:ins w:id="858" w:author="MORAN Dominic" w:date="2018-07-14T15:23:00Z">
        <w:r w:rsidR="00E51871">
          <w:rPr>
            <w:bCs/>
          </w:rPr>
          <w:t xml:space="preserve">prefer different </w:t>
        </w:r>
      </w:ins>
      <w:r>
        <w:rPr>
          <w:bCs/>
        </w:rPr>
        <w:t>breed</w:t>
      </w:r>
      <w:r w:rsidR="00E615D7" w:rsidRPr="00E615D7">
        <w:rPr>
          <w:bCs/>
        </w:rPr>
        <w:t xml:space="preserve"> attributes</w:t>
      </w:r>
      <w:del w:id="859"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860" w:author="MORAN Dominic" w:date="2018-07-14T15:23:00Z">
        <w:r w:rsidR="00E615D7" w:rsidRPr="00E615D7" w:rsidDel="00E51871">
          <w:rPr>
            <w:bCs/>
          </w:rPr>
          <w:delText> </w:delText>
        </w:r>
      </w:del>
      <w:del w:id="861"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862"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863" w:author="MORAN Dominic" w:date="2018-07-14T15:24:00Z">
        <w:r w:rsidR="00E51871">
          <w:rPr>
            <w:bCs/>
          </w:rPr>
          <w:t xml:space="preserve">In Figure 4 </w:t>
        </w:r>
      </w:ins>
      <w:del w:id="864"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865" w:author="MORAN Dominic" w:date="2018-07-14T15:25:00Z">
        <w:r w:rsidR="00E51871">
          <w:rPr>
            <w:bCs/>
          </w:rPr>
          <w:t xml:space="preserve">different </w:t>
        </w:r>
      </w:ins>
      <w:del w:id="866"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867" w:author="MORAN Dominic" w:date="2018-07-14T15:25:00Z">
        <w:r w:rsidR="00E51871">
          <w:rPr>
            <w:bCs/>
          </w:rPr>
          <w:t>most important</w:t>
        </w:r>
      </w:ins>
      <w:del w:id="868"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ins w:id="869" w:author="Warwick Wainwright" w:date="2018-07-25T10:10:00Z">
        <w:r w:rsidR="0073798D">
          <w:rPr>
            <w:bCs/>
          </w:rPr>
          <w:t xml:space="preserve"> This </w:t>
        </w:r>
      </w:ins>
      <w:ins w:id="870" w:author="Warwick Wainwright" w:date="2018-07-25T10:11:00Z">
        <w:r w:rsidR="0073798D">
          <w:rPr>
            <w:bCs/>
          </w:rPr>
          <w:t xml:space="preserve">supports </w:t>
        </w:r>
      </w:ins>
      <w:ins w:id="871" w:author="Warwick Wainwright" w:date="2018-07-25T10:17:00Z">
        <w:r w:rsidR="001B1F38">
          <w:rPr>
            <w:bCs/>
          </w:rPr>
          <w:t>work</w:t>
        </w:r>
      </w:ins>
      <w:ins w:id="872" w:author="Warwick Wainwright" w:date="2018-07-25T10:11:00Z">
        <w:r w:rsidR="0073798D">
          <w:rPr>
            <w:bCs/>
          </w:rPr>
          <w:t xml:space="preserve"> suggest</w:t>
        </w:r>
      </w:ins>
      <w:ins w:id="873" w:author="Warwick Wainwright" w:date="2018-07-25T10:13:00Z">
        <w:r w:rsidR="0073798D">
          <w:rPr>
            <w:bCs/>
          </w:rPr>
          <w:t>ing</w:t>
        </w:r>
      </w:ins>
      <w:ins w:id="874" w:author="Warwick Wainwright" w:date="2018-07-25T10:11:00Z">
        <w:r w:rsidR="0073798D">
          <w:rPr>
            <w:bCs/>
          </w:rPr>
          <w:t xml:space="preserve"> rare breed</w:t>
        </w:r>
      </w:ins>
      <w:ins w:id="875" w:author="Warwick Wainwright" w:date="2018-07-25T10:14:00Z">
        <w:r w:rsidR="0073798D">
          <w:rPr>
            <w:bCs/>
          </w:rPr>
          <w:t xml:space="preserve"> adaptability characteristics</w:t>
        </w:r>
      </w:ins>
      <w:ins w:id="876" w:author="Warwick Wainwright" w:date="2018-07-25T10:11:00Z">
        <w:r w:rsidR="0073798D">
          <w:rPr>
            <w:bCs/>
          </w:rPr>
          <w:t xml:space="preserve"> </w:t>
        </w:r>
      </w:ins>
      <w:ins w:id="877" w:author="Warwick Wainwright" w:date="2018-07-25T12:32:00Z">
        <w:r w:rsidR="006F50BB">
          <w:rPr>
            <w:bCs/>
          </w:rPr>
          <w:t>play</w:t>
        </w:r>
      </w:ins>
      <w:ins w:id="878" w:author="Warwick Wainwright" w:date="2018-07-25T10:14:00Z">
        <w:r w:rsidR="0073798D">
          <w:rPr>
            <w:bCs/>
          </w:rPr>
          <w:t xml:space="preserve"> an important </w:t>
        </w:r>
      </w:ins>
      <w:ins w:id="879" w:author="Warwick Wainwright" w:date="2018-07-25T12:32:00Z">
        <w:r w:rsidR="006F50BB">
          <w:rPr>
            <w:bCs/>
          </w:rPr>
          <w:t>role</w:t>
        </w:r>
      </w:ins>
      <w:ins w:id="880" w:author="Warwick Wainwright" w:date="2018-07-25T10:14:00Z">
        <w:r w:rsidR="0073798D">
          <w:rPr>
            <w:bCs/>
          </w:rPr>
          <w:t xml:space="preserve"> within the livestock sector</w:t>
        </w:r>
      </w:ins>
      <w:ins w:id="881" w:author="Warwick Wainwright" w:date="2018-07-25T10:15:00Z">
        <w:r w:rsidR="000860FD">
          <w:rPr>
            <w:bCs/>
          </w:rPr>
          <w:t xml:space="preserve"> not matched by commercial breeds</w:t>
        </w:r>
      </w:ins>
      <w:ins w:id="882" w:author="Warwick Wainwright" w:date="2018-07-25T10:17:00Z">
        <w:r w:rsidR="001B1F38">
          <w:rPr>
            <w:bCs/>
          </w:rPr>
          <w:t xml:space="preserve"> </w:t>
        </w:r>
        <w:r w:rsidR="001B1F38">
          <w:rPr>
            <w:bCs/>
          </w:rPr>
          <w:fldChar w:fldCharType="begin" w:fldLock="1"/>
        </w:r>
      </w:ins>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ins w:id="883" w:author="Warwick Wainwright" w:date="2018-07-25T10:17:00Z">
        <w:r w:rsidR="001B1F38">
          <w:rPr>
            <w:bCs/>
          </w:rPr>
          <w:fldChar w:fldCharType="end"/>
        </w:r>
      </w:ins>
      <w:ins w:id="884" w:author="Warwick Wainwright" w:date="2018-07-25T10:15:00Z">
        <w:r w:rsidR="000860FD">
          <w:rPr>
            <w:bCs/>
          </w:rPr>
          <w:t xml:space="preserve">. </w:t>
        </w:r>
      </w:ins>
      <w:del w:id="885" w:author="Warwick Wainwright" w:date="2018-07-25T10:12:00Z">
        <w:r w:rsidR="008D35BE" w:rsidDel="0073798D">
          <w:rPr>
            <w:bCs/>
          </w:rPr>
          <w:delText xml:space="preserve"> </w:delText>
        </w:r>
      </w:del>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886" w:author="MORAN Dominic" w:date="2018-07-14T15:27:00Z">
        <w:r w:rsidR="00E51871">
          <w:t>in</w:t>
        </w:r>
      </w:ins>
      <w:del w:id="887" w:author="MORAN Dominic" w:date="2018-07-14T15:27:00Z">
        <w:r w:rsidDel="00E51871">
          <w:delText>for</w:delText>
        </w:r>
      </w:del>
      <w:r>
        <w:t xml:space="preserve"> 1</w:t>
      </w:r>
      <w:r w:rsidRPr="00B15BE1">
        <w:rPr>
          <w:vertAlign w:val="superscript"/>
        </w:rPr>
        <w:t>st</w:t>
      </w:r>
      <w:r>
        <w:t xml:space="preserve"> </w:t>
      </w:r>
      <w:del w:id="888" w:author="MORAN Dominic" w:date="2018-07-14T15:27:00Z">
        <w:r w:rsidDel="00E51871">
          <w:delText xml:space="preserve">rank, </w:delText>
        </w:r>
      </w:del>
      <w:r>
        <w:t>2</w:t>
      </w:r>
      <w:r w:rsidRPr="00B15BE1">
        <w:rPr>
          <w:vertAlign w:val="superscript"/>
        </w:rPr>
        <w:t>nd</w:t>
      </w:r>
      <w:r>
        <w:t xml:space="preserve"> </w:t>
      </w:r>
      <w:del w:id="889"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ins w:id="890" w:author="Warwick Wainwright" w:date="2018-07-25T10:29:00Z">
        <w:r w:rsidR="00CE309D">
          <w:t>s</w:t>
        </w:r>
      </w:ins>
    </w:p>
    <w:p w14:paraId="37B7B7C4" w14:textId="77777777" w:rsidR="00AF7F7A" w:rsidRPr="00AF7F7A" w:rsidRDefault="00AF7F7A" w:rsidP="00AF7F7A">
      <w:pPr>
        <w:pStyle w:val="Firstparagraph"/>
      </w:pPr>
    </w:p>
    <w:p w14:paraId="1E11A535" w14:textId="12B9BB2D" w:rsidR="00622113" w:rsidRDefault="00CE309D" w:rsidP="005878F4">
      <w:ins w:id="891" w:author="Warwick Wainwright" w:date="2018-07-25T10:29:00Z">
        <w:r>
          <w:t>The choice models explore</w:t>
        </w:r>
      </w:ins>
      <w:ins w:id="892" w:author="Warwick Wainwright" w:date="2018-07-25T10:35:00Z">
        <w:r>
          <w:t xml:space="preserve"> the hypothetical contract choices made by </w:t>
        </w:r>
      </w:ins>
      <w:ins w:id="893" w:author="Warwick Wainwright" w:date="2018-07-25T10:40:00Z">
        <w:r w:rsidR="0038579B">
          <w:t>respondents that are</w:t>
        </w:r>
      </w:ins>
      <w:ins w:id="894" w:author="Warwick Wainwright" w:date="2018-07-25T10:35:00Z">
        <w:r>
          <w:t xml:space="preserve"> </w:t>
        </w:r>
      </w:ins>
      <w:ins w:id="895" w:author="Warwick Wainwright" w:date="2018-07-25T10:42:00Z">
        <w:r w:rsidR="0038579B">
          <w:t>dependent</w:t>
        </w:r>
      </w:ins>
      <w:ins w:id="896" w:author="Warwick Wainwright" w:date="2018-07-25T10:35:00Z">
        <w:r>
          <w:t xml:space="preserve"> on information concerning </w:t>
        </w:r>
      </w:ins>
      <w:ins w:id="897" w:author="Warwick Wainwright" w:date="2018-07-25T10:36:00Z">
        <w:r>
          <w:t xml:space="preserve">contract </w:t>
        </w:r>
      </w:ins>
      <w:ins w:id="898" w:author="Warwick Wainwright" w:date="2018-07-25T10:37:00Z">
        <w:r>
          <w:t>attributes</w:t>
        </w:r>
      </w:ins>
      <w:ins w:id="899" w:author="Warwick Wainwright" w:date="2018-07-25T10:36:00Z">
        <w:r>
          <w:t xml:space="preserve"> and respondent/farm </w:t>
        </w:r>
      </w:ins>
      <w:ins w:id="900" w:author="Warwick Wainwright" w:date="2018-07-25T10:37:00Z">
        <w:r>
          <w:t>characteristics</w:t>
        </w:r>
      </w:ins>
      <w:ins w:id="901" w:author="Warwick Wainwright" w:date="2018-07-25T10:42:00Z">
        <w:r w:rsidR="0038579B">
          <w:t xml:space="preserve"> (i.e. explanatory variables). </w:t>
        </w:r>
      </w:ins>
      <w:ins w:id="902" w:author="Warwick Wainwright" w:date="2018-07-25T10:41:00Z">
        <w:r w:rsidR="0038579B">
          <w:rPr>
            <w:rFonts w:ascii="Calibri" w:hAnsi="Calibri"/>
            <w:color w:val="1F497D"/>
            <w:szCs w:val="22"/>
          </w:rPr>
          <w:t>From this model we can extract marginal WTA values for contract design attributes</w:t>
        </w:r>
      </w:ins>
      <w:ins w:id="903" w:author="Warwick Wainwright" w:date="2018-07-25T10:43:00Z">
        <w:r w:rsidR="0038579B">
          <w:rPr>
            <w:rFonts w:ascii="Calibri" w:hAnsi="Calibri"/>
            <w:color w:val="1F497D"/>
            <w:szCs w:val="22"/>
          </w:rPr>
          <w:t xml:space="preserve">, in addition to the overall </w:t>
        </w:r>
      </w:ins>
      <w:ins w:id="904" w:author="Warwick Wainwright" w:date="2018-07-25T10:44:00Z">
        <w:r w:rsidR="0038579B">
          <w:rPr>
            <w:rFonts w:ascii="Calibri" w:hAnsi="Calibri"/>
            <w:color w:val="1F497D"/>
            <w:szCs w:val="22"/>
          </w:rPr>
          <w:t xml:space="preserve">WTA for farmers to enrol into a contract for conserving rare breeds. </w:t>
        </w:r>
      </w:ins>
      <w:ins w:id="905" w:author="Warwick Wainwright" w:date="2018-07-25T13:20:00Z">
        <w:r w:rsidR="00854DFF">
          <w:rPr>
            <w:rFonts w:ascii="Calibri" w:hAnsi="Calibri"/>
            <w:color w:val="1F497D"/>
            <w:szCs w:val="22"/>
          </w:rPr>
          <w:t xml:space="preserve">Initial </w:t>
        </w:r>
        <w:r w:rsidR="00854DFF">
          <w:t>r</w:t>
        </w:r>
        <w:r w:rsidR="00854DFF">
          <w:t>e</w:t>
        </w:r>
        <w:r w:rsidR="00854DFF">
          <w:t xml:space="preserve">sults from the </w:t>
        </w:r>
        <w:r w:rsidR="00854DFF">
          <w:t>MNL are provided in Appendix 3</w:t>
        </w:r>
        <w:r w:rsidR="00854DFF">
          <w:t xml:space="preserve"> to provide an overview of the basic model estimation. </w:t>
        </w:r>
      </w:ins>
      <w:r w:rsidR="00E276D7">
        <w:t xml:space="preserve">Results </w:t>
      </w:r>
      <w:ins w:id="906" w:author="Warwick Wainwright" w:date="2018-07-25T13:26:00Z">
        <w:r w:rsidR="008539AA">
          <w:t xml:space="preserve">from the more sophisticated RPL model </w:t>
        </w:r>
      </w:ins>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ins w:id="907" w:author="Warwick Wainwright" w:date="2018-07-25T11:05:00Z">
        <w:r w:rsidR="00661DB7">
          <w:t xml:space="preserve">(i.e. the model </w:t>
        </w:r>
      </w:ins>
      <w:ins w:id="908" w:author="Warwick Wainwright" w:date="2018-07-25T11:11:00Z">
        <w:r w:rsidR="00F951E2">
          <w:t xml:space="preserve">is a good </w:t>
        </w:r>
      </w:ins>
      <w:ins w:id="909" w:author="Warwick Wainwright" w:date="2018-07-25T12:12:00Z">
        <w:r w:rsidR="00B44EFD">
          <w:t>estimator of</w:t>
        </w:r>
      </w:ins>
      <w:ins w:id="910" w:author="Warwick Wainwright" w:date="2018-07-25T11:06:00Z">
        <w:r w:rsidR="00661DB7">
          <w:t xml:space="preserve"> respondent choice) </w:t>
        </w:r>
      </w:ins>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ins w:id="911" w:author="Warwick Wainwright" w:date="2018-07-25T11:07:00Z">
        <w:r w:rsidR="005D63D6">
          <w:rPr>
            <w:rStyle w:val="FootnoteReference"/>
          </w:rPr>
          <w:footnoteReference w:id="2"/>
        </w:r>
      </w:ins>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914"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del w:id="915" w:author="Warwick Wainwright" w:date="2018-07-25T13:20:00Z">
        <w:r w:rsidR="00715586" w:rsidDel="00854DFF">
          <w:delText xml:space="preserve">Results from the initial </w:delText>
        </w:r>
      </w:del>
      <w:del w:id="916" w:author="Warwick Wainwright" w:date="2018-07-25T13:19:00Z">
        <w:r w:rsidR="00B47350" w:rsidDel="00854DFF">
          <w:delText>multinomial logit model</w:delText>
        </w:r>
        <w:r w:rsidR="00715586" w:rsidDel="00854DFF">
          <w:delText xml:space="preserve"> model</w:delText>
        </w:r>
        <w:r w:rsidR="0035423D" w:rsidDel="00854DFF">
          <w:delText xml:space="preserve"> </w:delText>
        </w:r>
      </w:del>
      <w:del w:id="917" w:author="Warwick Wainwright" w:date="2018-07-25T13:20:00Z">
        <w:r w:rsidR="00715586" w:rsidDel="00854DFF">
          <w:delText xml:space="preserve">are provided in </w:delText>
        </w:r>
        <w:r w:rsidR="0077411B" w:rsidDel="00854DFF">
          <w:delText>Appendix 3</w:delText>
        </w:r>
        <w:r w:rsidR="00715586" w:rsidDel="00854DFF">
          <w:delText>.</w:delText>
        </w:r>
      </w:del>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918"/>
            <w:r w:rsidRPr="00500F2F">
              <w:rPr>
                <w:color w:val="000000"/>
                <w:sz w:val="20"/>
                <w:szCs w:val="20"/>
              </w:rPr>
              <w:t>[COS] Subsidy</w:t>
            </w:r>
            <w:commentRangeEnd w:id="918"/>
            <w:r w:rsidR="00233506">
              <w:rPr>
                <w:rStyle w:val="CommentReference"/>
              </w:rPr>
              <w:commentReference w:id="918"/>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del w:id="919" w:author="Warwick Wainwright" w:date="2018-07-25T16:33:00Z">
              <w:r w:rsidDel="00290D5D">
                <w:rPr>
                  <w:sz w:val="20"/>
                  <w:szCs w:val="20"/>
                </w:rPr>
                <w:delText>-</w:delText>
              </w:r>
            </w:del>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7B44C3DD"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ins w:id="920" w:author="Warwick Wainwright" w:date="2018-07-25T16:01:00Z">
        <w:r w:rsidR="00E34914">
          <w:rPr>
            <w:bCs/>
          </w:rPr>
          <w:t>. This is perhaps because there are some variables</w:t>
        </w:r>
      </w:ins>
      <w:ins w:id="921" w:author="Warwick Wainwright" w:date="2018-07-25T16:03:00Z">
        <w:r w:rsidR="00E34914">
          <w:rPr>
            <w:bCs/>
          </w:rPr>
          <w:t>,</w:t>
        </w:r>
      </w:ins>
      <w:ins w:id="922" w:author="Warwick Wainwright" w:date="2018-07-25T16:01:00Z">
        <w:r w:rsidR="00E34914">
          <w:rPr>
            <w:bCs/>
          </w:rPr>
          <w:t xml:space="preserve"> not included in the model</w:t>
        </w:r>
      </w:ins>
      <w:ins w:id="923" w:author="Warwick Wainwright" w:date="2018-07-25T16:03:00Z">
        <w:r w:rsidR="00E34914">
          <w:rPr>
            <w:bCs/>
          </w:rPr>
          <w:t>,</w:t>
        </w:r>
      </w:ins>
      <w:ins w:id="924" w:author="Warwick Wainwright" w:date="2018-07-25T16:01:00Z">
        <w:r w:rsidR="00E34914">
          <w:rPr>
            <w:bCs/>
          </w:rPr>
          <w:t xml:space="preserve"> which induce farmers to prefer to not join </w:t>
        </w:r>
      </w:ins>
      <w:ins w:id="925" w:author="Warwick Wainwright" w:date="2018-07-25T16:05:00Z">
        <w:r w:rsidR="00E34914">
          <w:rPr>
            <w:bCs/>
          </w:rPr>
          <w:t>the offered</w:t>
        </w:r>
      </w:ins>
      <w:ins w:id="926" w:author="Warwick Wainwright" w:date="2018-07-25T16:01:00Z">
        <w:r w:rsidR="00E34914">
          <w:rPr>
            <w:bCs/>
          </w:rPr>
          <w:t xml:space="preserve"> </w:t>
        </w:r>
      </w:ins>
      <w:ins w:id="927" w:author="Warwick Wainwright" w:date="2018-07-25T16:03:00Z">
        <w:r w:rsidR="00E34914">
          <w:rPr>
            <w:bCs/>
          </w:rPr>
          <w:t xml:space="preserve">contract </w:t>
        </w:r>
      </w:ins>
      <w:ins w:id="928" w:author="Warwick Wainwright" w:date="2018-07-25T16:05:00Z">
        <w:r w:rsidR="00E34914">
          <w:rPr>
            <w:bCs/>
          </w:rPr>
          <w:t>alternatives</w:t>
        </w:r>
      </w:ins>
      <w:del w:id="929" w:author="Warwick Wainwright" w:date="2018-07-25T16:07:00Z">
        <w:r w:rsidRPr="00F8735E" w:rsidDel="00E34914">
          <w:rPr>
            <w:bCs/>
          </w:rPr>
          <w:delText>.</w:delText>
        </w:r>
      </w:del>
      <w:r w:rsidRPr="00F8735E">
        <w:rPr>
          <w:bCs/>
        </w:rPr>
        <w:t xml:space="preserve"> </w:t>
      </w:r>
      <w:commentRangeStart w:id="930"/>
      <w:r w:rsidR="00871E71">
        <w:rPr>
          <w:bCs/>
        </w:rPr>
        <w:t>Education level did not influence likelihood of enrolling into a conservation contract</w:t>
      </w:r>
      <w:commentRangeEnd w:id="930"/>
      <w:r w:rsidR="00160A00">
        <w:rPr>
          <w:rStyle w:val="CommentReference"/>
        </w:rPr>
        <w:commentReference w:id="930"/>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931"/>
      <w:proofErr w:type="spellStart"/>
      <w:ins w:id="932" w:author="MORAN Dominic" w:date="2018-07-14T16:25:00Z">
        <w:r w:rsidR="00233506">
          <w:rPr>
            <w:bCs/>
          </w:rPr>
          <w:t>F</w:t>
        </w:r>
      </w:ins>
      <w:del w:id="933"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934" w:author="MORAN Dominic" w:date="2018-07-14T16:25:00Z">
        <w:r w:rsidR="00233506">
          <w:rPr>
            <w:bCs/>
          </w:rPr>
          <w:t xml:space="preserve">age </w:t>
        </w:r>
      </w:ins>
      <w:r w:rsidR="00F7084E">
        <w:rPr>
          <w:bCs/>
        </w:rPr>
        <w:t>did not i</w:t>
      </w:r>
      <w:ins w:id="935" w:author="MORAN Dominic" w:date="2018-07-14T16:25:00Z">
        <w:r w:rsidR="00233506">
          <w:rPr>
            <w:bCs/>
          </w:rPr>
          <w:t>nfluence</w:t>
        </w:r>
      </w:ins>
      <w:del w:id="936"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931"/>
      <w:r w:rsidR="00233506">
        <w:rPr>
          <w:rStyle w:val="CommentReference"/>
        </w:rPr>
        <w:commentReference w:id="931"/>
      </w:r>
    </w:p>
    <w:p w14:paraId="20BFB9F9" w14:textId="77777777" w:rsidR="00124681" w:rsidRDefault="00124681" w:rsidP="00F8735E">
      <w:pPr>
        <w:rPr>
          <w:bCs/>
        </w:rPr>
      </w:pPr>
    </w:p>
    <w:p w14:paraId="02D31959" w14:textId="1814536F" w:rsidR="0015362E" w:rsidRDefault="00A93B76" w:rsidP="00F8735E">
      <w:pPr>
        <w:rPr>
          <w:ins w:id="937" w:author="Warwick Wainwright" w:date="2018-07-25T14:29:00Z"/>
          <w:bCs/>
        </w:rPr>
      </w:pPr>
      <w:commentRangeStart w:id="938"/>
      <w:r>
        <w:rPr>
          <w:bCs/>
        </w:rPr>
        <w:t xml:space="preserve">Scheme support </w:t>
      </w:r>
      <w:r w:rsidR="00124681">
        <w:rPr>
          <w:bCs/>
        </w:rPr>
        <w:t xml:space="preserve">was </w:t>
      </w:r>
      <w:r>
        <w:rPr>
          <w:bCs/>
        </w:rPr>
        <w:t xml:space="preserve">not significant </w:t>
      </w:r>
      <w:ins w:id="939" w:author="Warwick Wainwright" w:date="2018-07-25T14:51:00Z">
        <w:r w:rsidR="00316E03">
          <w:rPr>
            <w:bCs/>
          </w:rPr>
          <w:t xml:space="preserve">for </w:t>
        </w:r>
      </w:ins>
      <w:r w:rsidR="00EC6795">
        <w:rPr>
          <w:bCs/>
        </w:rPr>
        <w:t xml:space="preserve">both </w:t>
      </w:r>
      <w:del w:id="940" w:author="Warwick Wainwright" w:date="2018-07-25T14:25:00Z">
        <w:r w:rsidR="00EC6795" w:rsidDel="0015362E">
          <w:rPr>
            <w:bCs/>
          </w:rPr>
          <w:delText>farmer groups</w:delText>
        </w:r>
        <w:commentRangeEnd w:id="938"/>
        <w:r w:rsidR="00C52B84" w:rsidDel="0015362E">
          <w:rPr>
            <w:rStyle w:val="CommentReference"/>
          </w:rPr>
          <w:commentReference w:id="938"/>
        </w:r>
      </w:del>
      <w:ins w:id="941" w:author="Warwick Wainwright" w:date="2018-07-25T14:25:00Z">
        <w:r w:rsidR="0015362E">
          <w:rPr>
            <w:bCs/>
          </w:rPr>
          <w:t>bovine and ovine farmers</w:t>
        </w:r>
      </w:ins>
      <w:r>
        <w:rPr>
          <w:bCs/>
        </w:rPr>
        <w:t xml:space="preserve">. </w:t>
      </w:r>
      <w:r w:rsidR="00F8735E" w:rsidRPr="00F8735E">
        <w:rPr>
          <w:bCs/>
        </w:rPr>
        <w:t xml:space="preserve">Structure of scheme </w:t>
      </w:r>
      <w:del w:id="942" w:author="Warwick Wainwright" w:date="2018-07-25T14:51:00Z">
        <w:r w:rsidR="00F8735E" w:rsidRPr="00F8735E" w:rsidDel="00316E03">
          <w:rPr>
            <w:bCs/>
          </w:rPr>
          <w:delText xml:space="preserve">is </w:delText>
        </w:r>
      </w:del>
      <w:ins w:id="943" w:author="Warwick Wainwright" w:date="2018-07-25T14:51:00Z">
        <w:r w:rsidR="00316E03">
          <w:rPr>
            <w:bCs/>
          </w:rPr>
          <w:t>was</w:t>
        </w:r>
        <w:r w:rsidR="00316E03" w:rsidRPr="00F8735E">
          <w:rPr>
            <w:bCs/>
          </w:rPr>
          <w:t xml:space="preserve"> </w:t>
        </w:r>
      </w:ins>
      <w:r w:rsidR="00F8735E"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ins w:id="944" w:author="Warwick Wainwright" w:date="2018-07-25T14:51:00Z">
        <w:r w:rsidR="00316E03">
          <w:rPr>
            <w:bCs/>
          </w:rPr>
          <w:t xml:space="preserve">. </w:t>
        </w:r>
      </w:ins>
      <w:r w:rsidR="00B06186">
        <w:rPr>
          <w:bCs/>
        </w:rPr>
        <w:t xml:space="preserve"> </w:t>
      </w:r>
      <w:del w:id="945" w:author="Warwick Wainwright" w:date="2018-07-25T14:52:00Z">
        <w:r w:rsidR="00B06186" w:rsidDel="00316E03">
          <w:rPr>
            <w:bCs/>
          </w:rPr>
          <w:delText>while for o</w:delText>
        </w:r>
      </w:del>
      <w:ins w:id="946" w:author="Warwick Wainwright" w:date="2018-07-25T14:52:00Z">
        <w:r w:rsidR="00316E03">
          <w:rPr>
            <w:bCs/>
          </w:rPr>
          <w:t>For o</w:t>
        </w:r>
      </w:ins>
      <w:r w:rsidR="00B06186">
        <w:rPr>
          <w:bCs/>
        </w:rPr>
        <w:t xml:space="preserve">vine farmers </w:t>
      </w:r>
      <w:del w:id="947" w:author="Warwick Wainwright" w:date="2018-07-25T14:52:00Z">
        <w:r w:rsidR="00B06186" w:rsidDel="00316E03">
          <w:rPr>
            <w:bCs/>
          </w:rPr>
          <w:delText>it is</w:delText>
        </w:r>
      </w:del>
      <w:ins w:id="948" w:author="Warwick Wainwright" w:date="2018-07-25T14:52:00Z">
        <w:r w:rsidR="00316E03">
          <w:rPr>
            <w:bCs/>
          </w:rPr>
          <w:t>structure of scheme is</w:t>
        </w:r>
      </w:ins>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ins w:id="949" w:author="Warwick Wainwright" w:date="2018-07-25T14:29:00Z"/>
          <w:bCs/>
        </w:rPr>
      </w:pPr>
    </w:p>
    <w:p w14:paraId="764E5853" w14:textId="15C47FFD" w:rsidR="000C68C6" w:rsidRDefault="00F8735E" w:rsidP="00F8735E">
      <w:pPr>
        <w:rPr>
          <w:bCs/>
        </w:rPr>
      </w:pPr>
      <w:del w:id="950" w:author="Warwick Wainwright" w:date="2018-07-25T14:41:00Z">
        <w:r w:rsidRPr="00F8735E" w:rsidDel="00CD349F">
          <w:rPr>
            <w:bCs/>
          </w:rPr>
          <w:delText xml:space="preserve">The standard deviations for all the attributes accept contract length </w:delText>
        </w:r>
        <w:r w:rsidR="00B06186" w:rsidDel="00CD349F">
          <w:rPr>
            <w:bCs/>
          </w:rPr>
          <w:delText xml:space="preserve">and subsidy </w:delText>
        </w:r>
        <w:r w:rsidRPr="00F8735E" w:rsidDel="00CD349F">
          <w:rPr>
            <w:bCs/>
          </w:rPr>
          <w:delText>(bovines only) and scheme support</w:delText>
        </w:r>
        <w:r w:rsidR="00B06186" w:rsidDel="00CD349F">
          <w:rPr>
            <w:bCs/>
          </w:rPr>
          <w:delText xml:space="preserve"> and subsidy</w:delText>
        </w:r>
        <w:r w:rsidRPr="00F8735E" w:rsidDel="00CD349F">
          <w:rPr>
            <w:bCs/>
          </w:rPr>
          <w:delText xml:space="preserve"> (ovines only) are significant</w:delText>
        </w:r>
      </w:del>
      <w:ins w:id="951" w:author="Warwick Wainwright" w:date="2018-07-25T15:18:00Z">
        <w:r w:rsidR="007F4AEB">
          <w:rPr>
            <w:bCs/>
          </w:rPr>
          <w:t>S</w:t>
        </w:r>
      </w:ins>
      <w:ins w:id="952" w:author="Warwick Wainwright" w:date="2018-07-25T14:29:00Z">
        <w:r w:rsidR="0015362E">
          <w:rPr>
            <w:bCs/>
          </w:rPr>
          <w:t>ignificant standard deviation</w:t>
        </w:r>
      </w:ins>
      <w:ins w:id="953" w:author="Warwick Wainwright" w:date="2018-07-25T15:18:00Z">
        <w:r w:rsidR="007F4AEB">
          <w:rPr>
            <w:bCs/>
          </w:rPr>
          <w:t>s</w:t>
        </w:r>
      </w:ins>
      <w:ins w:id="954" w:author="Warwick Wainwright" w:date="2018-07-25T15:19:00Z">
        <w:r w:rsidR="007F4AEB">
          <w:rPr>
            <w:bCs/>
          </w:rPr>
          <w:t xml:space="preserve"> of the normally distributed coefficients</w:t>
        </w:r>
      </w:ins>
      <w:ins w:id="955" w:author="Warwick Wainwright" w:date="2018-07-25T14:29:00Z">
        <w:r w:rsidR="007F4AEB">
          <w:rPr>
            <w:bCs/>
          </w:rPr>
          <w:t xml:space="preserve"> indicate</w:t>
        </w:r>
      </w:ins>
      <w:ins w:id="956" w:author="Warwick Wainwright" w:date="2018-07-25T15:19:00Z">
        <w:r w:rsidR="007F4AEB">
          <w:rPr>
            <w:bCs/>
          </w:rPr>
          <w:t xml:space="preserve"> there is heterogeneity in </w:t>
        </w:r>
        <w:proofErr w:type="gramStart"/>
        <w:r w:rsidR="007F4AEB">
          <w:rPr>
            <w:bCs/>
          </w:rPr>
          <w:t>farmers</w:t>
        </w:r>
        <w:proofErr w:type="gramEnd"/>
        <w:r w:rsidR="007F4AEB">
          <w:rPr>
            <w:bCs/>
          </w:rPr>
          <w:t xml:space="preserve"> preferences for some attributes.</w:t>
        </w:r>
      </w:ins>
      <w:ins w:id="957" w:author="Warwick Wainwright" w:date="2018-07-25T15:20:00Z">
        <w:r w:rsidR="007F4AEB">
          <w:rPr>
            <w:bCs/>
          </w:rPr>
          <w:t xml:space="preserve"> </w:t>
        </w:r>
      </w:ins>
      <w:del w:id="958" w:author="Warwick Wainwright" w:date="2018-07-25T14:30:00Z">
        <w:r w:rsidRPr="00F8735E" w:rsidDel="0015362E">
          <w:rPr>
            <w:bCs/>
          </w:rPr>
          <w:delText xml:space="preserve">, indicating </w:delText>
        </w:r>
      </w:del>
      <w:del w:id="959" w:author="Warwick Wainwright" w:date="2018-07-25T15:20:00Z">
        <w:r w:rsidRPr="00F8735E" w:rsidDel="007F4AEB">
          <w:rPr>
            <w:bCs/>
          </w:rPr>
          <w:delText xml:space="preserve">heterogeneous preferences among respondents </w:delText>
        </w:r>
      </w:del>
      <w:del w:id="960" w:author="Warwick Wainwright" w:date="2018-07-25T14:32:00Z">
        <w:r w:rsidRPr="00F8735E" w:rsidDel="0015362E">
          <w:rPr>
            <w:bCs/>
          </w:rPr>
          <w:delText>for most</w:delText>
        </w:r>
      </w:del>
      <w:del w:id="961" w:author="Warwick Wainwright" w:date="2018-07-25T15:20:00Z">
        <w:r w:rsidRPr="00F8735E" w:rsidDel="007F4AEB">
          <w:rPr>
            <w:bCs/>
          </w:rPr>
          <w:delText xml:space="preserve"> attributes. </w:delText>
        </w:r>
      </w:del>
      <w:commentRangeStart w:id="962"/>
      <w:commentRangeStart w:id="963"/>
      <w:del w:id="964" w:author="Warwick Wainwright" w:date="2018-07-25T14:35:00Z">
        <w:r w:rsidR="00B06186" w:rsidDel="0015362E">
          <w:rPr>
            <w:bCs/>
          </w:rPr>
          <w:delText>N</w:delText>
        </w:r>
      </w:del>
      <w:del w:id="965" w:author="Warwick Wainwright" w:date="2018-07-25T15:20:00Z">
        <w:r w:rsidR="00B06186" w:rsidDel="007F4AEB">
          <w:rPr>
            <w:bCs/>
          </w:rPr>
          <w:delText xml:space="preserve">on-significance for </w:delText>
        </w:r>
      </w:del>
      <w:del w:id="966" w:author="Warwick Wainwright" w:date="2018-07-25T14:32:00Z">
        <w:r w:rsidR="00B06186" w:rsidDel="0015362E">
          <w:rPr>
            <w:bCs/>
          </w:rPr>
          <w:delText xml:space="preserve">subsidy </w:delText>
        </w:r>
      </w:del>
      <w:del w:id="967" w:author="Warwick Wainwright" w:date="2018-07-25T15:20:00Z">
        <w:r w:rsidR="00B06186" w:rsidDel="007F4AEB">
          <w:rPr>
            <w:bCs/>
          </w:rPr>
          <w:delText xml:space="preserve">suggests </w:delText>
        </w:r>
        <w:commentRangeEnd w:id="962"/>
        <w:r w:rsidR="00C52B84" w:rsidDel="007F4AEB">
          <w:rPr>
            <w:rStyle w:val="CommentReference"/>
          </w:rPr>
          <w:commentReference w:id="962"/>
        </w:r>
        <w:commentRangeEnd w:id="963"/>
        <w:r w:rsidR="00CD349F" w:rsidDel="007F4AEB">
          <w:rPr>
            <w:rStyle w:val="CommentReference"/>
          </w:rPr>
          <w:commentReference w:id="963"/>
        </w:r>
      </w:del>
      <w:ins w:id="968" w:author="Warwick Wainwright" w:date="2018-07-25T14:42:00Z">
        <w:r w:rsidR="00CD349F" w:rsidRPr="00F8735E">
          <w:rPr>
            <w:bCs/>
          </w:rPr>
          <w:t xml:space="preserve">The standard deviations </w:t>
        </w:r>
      </w:ins>
      <w:ins w:id="969" w:author="Warwick Wainwright" w:date="2018-07-25T15:20:00Z">
        <w:r w:rsidR="007F4AEB">
          <w:rPr>
            <w:bCs/>
          </w:rPr>
          <w:t xml:space="preserve">were significant </w:t>
        </w:r>
      </w:ins>
      <w:ins w:id="970" w:author="Warwick Wainwright" w:date="2018-07-25T14:42:00Z">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sidR="007F4AEB">
          <w:rPr>
            <w:bCs/>
          </w:rPr>
          <w:t xml:space="preserve"> (</w:t>
        </w:r>
        <w:proofErr w:type="spellStart"/>
        <w:r w:rsidR="007F4AEB">
          <w:rPr>
            <w:bCs/>
          </w:rPr>
          <w:t>ovines</w:t>
        </w:r>
        <w:proofErr w:type="spellEnd"/>
        <w:r w:rsidR="007F4AEB">
          <w:rPr>
            <w:bCs/>
          </w:rPr>
          <w:t xml:space="preserve"> only)</w:t>
        </w:r>
      </w:ins>
      <w:ins w:id="971" w:author="Warwick Wainwright" w:date="2018-07-25T15:21:00Z">
        <w:r w:rsidR="007F4AEB">
          <w:rPr>
            <w:bCs/>
          </w:rPr>
          <w:t xml:space="preserve">. </w:t>
        </w:r>
      </w:ins>
      <w:del w:id="972" w:author="Warwick Wainwright" w:date="2018-07-25T14:41:00Z">
        <w:r w:rsidR="00B06186" w:rsidDel="00083763">
          <w:rPr>
            <w:bCs/>
          </w:rPr>
          <w:delText xml:space="preserve">both farmer groups value increases in subsidy premiums </w:delText>
        </w:r>
        <w:commentRangeStart w:id="973"/>
        <w:r w:rsidR="00B06186" w:rsidDel="00083763">
          <w:rPr>
            <w:bCs/>
          </w:rPr>
          <w:delText>(an expected finding</w:delText>
        </w:r>
        <w:commentRangeEnd w:id="973"/>
        <w:r w:rsidR="00C52B84" w:rsidDel="00083763">
          <w:rPr>
            <w:rStyle w:val="CommentReference"/>
          </w:rPr>
          <w:commentReference w:id="973"/>
        </w:r>
        <w:r w:rsidR="00B06186" w:rsidDel="00083763">
          <w:rPr>
            <w:bCs/>
          </w:rPr>
          <w:delText>).</w:delText>
        </w:r>
      </w:del>
    </w:p>
    <w:p w14:paraId="369F644F" w14:textId="77777777" w:rsidR="00336359" w:rsidRPr="00F8735E" w:rsidRDefault="00336359" w:rsidP="00F8735E">
      <w:pPr>
        <w:rPr>
          <w:bCs/>
        </w:rPr>
      </w:pPr>
    </w:p>
    <w:p w14:paraId="142BB1F9" w14:textId="77777777" w:rsidR="006B5418" w:rsidRDefault="0054140B" w:rsidP="00F8735E">
      <w:pPr>
        <w:rPr>
          <w:ins w:id="974" w:author="Warwick Wainwright" w:date="2018-07-25T17:07:00Z"/>
          <w:bCs/>
        </w:rPr>
      </w:pPr>
      <w:ins w:id="975" w:author="Warwick Wainwright" w:date="2018-07-25T16:14:00Z">
        <w:r>
          <w:rPr>
            <w:bCs/>
          </w:rPr>
          <w:t xml:space="preserve">Additionally, we also tested for significant </w:t>
        </w:r>
      </w:ins>
      <w:ins w:id="976" w:author="Warwick Wainwright" w:date="2018-07-25T16:15:00Z">
        <w:r>
          <w:rPr>
            <w:bCs/>
          </w:rPr>
          <w:t>relationships</w:t>
        </w:r>
      </w:ins>
      <w:ins w:id="977" w:author="Warwick Wainwright" w:date="2018-07-25T16:14:00Z">
        <w:r>
          <w:rPr>
            <w:bCs/>
          </w:rPr>
          <w:t xml:space="preserve"> between</w:t>
        </w:r>
      </w:ins>
      <w:ins w:id="978" w:author="Warwick Wainwright" w:date="2018-07-25T16:15:00Z">
        <w:r>
          <w:rPr>
            <w:bCs/>
          </w:rPr>
          <w:t xml:space="preserve"> </w:t>
        </w:r>
      </w:ins>
      <w:ins w:id="979" w:author="Warwick Wainwright" w:date="2018-07-25T16:16:00Z">
        <w:r>
          <w:rPr>
            <w:bCs/>
          </w:rPr>
          <w:t xml:space="preserve">respondent preferences for different contract attributes and </w:t>
        </w:r>
      </w:ins>
      <w:ins w:id="980" w:author="Warwick Wainwright" w:date="2018-07-25T16:17:00Z">
        <w:r>
          <w:rPr>
            <w:bCs/>
          </w:rPr>
          <w:t xml:space="preserve">various individual specific </w:t>
        </w:r>
      </w:ins>
      <w:ins w:id="981" w:author="Warwick Wainwright" w:date="2018-07-25T16:15:00Z">
        <w:r>
          <w:rPr>
            <w:bCs/>
          </w:rPr>
          <w:t>covariates</w:t>
        </w:r>
      </w:ins>
      <w:ins w:id="982" w:author="Warwick Wainwright" w:date="2018-07-25T16:17:00Z">
        <w:r>
          <w:rPr>
            <w:bCs/>
          </w:rPr>
          <w:t xml:space="preserve"> (i.e. explanatory variables)</w:t>
        </w:r>
      </w:ins>
      <w:ins w:id="983" w:author="Warwick Wainwright" w:date="2018-07-25T16:15:00Z">
        <w:r>
          <w:rPr>
            <w:bCs/>
          </w:rPr>
          <w:t>.</w:t>
        </w:r>
      </w:ins>
      <w:ins w:id="984" w:author="Warwick Wainwright" w:date="2018-07-25T16:14:00Z">
        <w:r>
          <w:rPr>
            <w:bCs/>
          </w:rPr>
          <w:t xml:space="preserve"> </w:t>
        </w:r>
      </w:ins>
      <w:r w:rsidR="00F8735E" w:rsidRPr="00F8735E">
        <w:rPr>
          <w:bCs/>
        </w:rPr>
        <w:t>The significant covariate</w:t>
      </w:r>
      <w:ins w:id="985" w:author="Warwick Wainwright" w:date="2018-07-25T14:52:00Z">
        <w:r w:rsidR="00316E03">
          <w:rPr>
            <w:bCs/>
          </w:rPr>
          <w:t xml:space="preserve"> interactions</w:t>
        </w:r>
      </w:ins>
      <w:del w:id="986" w:author="Warwick Wainwright" w:date="2018-07-25T14:52:00Z">
        <w:r w:rsidR="00F8735E" w:rsidRPr="00F8735E" w:rsidDel="00316E03">
          <w:rPr>
            <w:bCs/>
          </w:rPr>
          <w:delText>s</w:delText>
        </w:r>
      </w:del>
      <w:r w:rsidR="00F8735E" w:rsidRPr="00F8735E">
        <w:rPr>
          <w:bCs/>
        </w:rPr>
        <w:t xml:space="preserve"> </w:t>
      </w:r>
      <w:del w:id="987" w:author="Warwick Wainwright" w:date="2018-07-25T16:18:00Z">
        <w:r w:rsidR="00F8735E" w:rsidRPr="00F8735E" w:rsidDel="0054140B">
          <w:rPr>
            <w:bCs/>
          </w:rPr>
          <w:delText xml:space="preserve">in </w:delText>
        </w:r>
      </w:del>
      <w:ins w:id="988" w:author="Warwick Wainwright" w:date="2018-07-25T16:18:00Z">
        <w:r>
          <w:rPr>
            <w:bCs/>
          </w:rPr>
          <w:t>for</w:t>
        </w:r>
        <w:r w:rsidRPr="00F8735E">
          <w:rPr>
            <w:bCs/>
          </w:rPr>
          <w:t xml:space="preserve"> </w:t>
        </w:r>
      </w:ins>
      <w:r w:rsidR="00F8735E" w:rsidRPr="00F8735E">
        <w:rPr>
          <w:bCs/>
        </w:rPr>
        <w:t xml:space="preserve">both models are </w:t>
      </w:r>
      <w:del w:id="989" w:author="Warwick Wainwright" w:date="2018-07-25T16:16:00Z">
        <w:r w:rsidR="00F8735E" w:rsidRPr="00F8735E" w:rsidDel="0054140B">
          <w:rPr>
            <w:bCs/>
          </w:rPr>
          <w:delText xml:space="preserve">also </w:delText>
        </w:r>
      </w:del>
      <w:r w:rsidR="00F8735E" w:rsidRPr="00F8735E">
        <w:rPr>
          <w:bCs/>
        </w:rPr>
        <w:t xml:space="preserve">listed in Table </w:t>
      </w:r>
      <w:r w:rsidR="00DD5500">
        <w:rPr>
          <w:bCs/>
        </w:rPr>
        <w:t>4</w:t>
      </w:r>
      <w:r w:rsidR="00336359">
        <w:rPr>
          <w:bCs/>
        </w:rPr>
        <w:t>.</w:t>
      </w:r>
      <w:r w:rsidR="00F8735E" w:rsidRPr="00F8735E">
        <w:rPr>
          <w:bCs/>
        </w:rPr>
        <w:t xml:space="preserve"> </w:t>
      </w:r>
      <w:ins w:id="990" w:author="Warwick Wainwright" w:date="2018-07-25T16:31:00Z">
        <w:r w:rsidR="00290D5D">
          <w:rPr>
            <w:bCs/>
          </w:rPr>
          <w:t>For both models, a</w:t>
        </w:r>
      </w:ins>
      <w:ins w:id="991" w:author="Warwick Wainwright" w:date="2018-07-25T16:22:00Z">
        <w:r>
          <w:rPr>
            <w:bCs/>
          </w:rPr>
          <w:t xml:space="preserve"> negative, significant relationship was obtained by </w:t>
        </w:r>
      </w:ins>
      <w:del w:id="992" w:author="Warwick Wainwright" w:date="2018-07-25T16:20:00Z">
        <w:r w:rsidR="00F8735E" w:rsidRPr="00F8735E" w:rsidDel="0054140B">
          <w:rPr>
            <w:bCs/>
          </w:rPr>
          <w:delText xml:space="preserve">COS </w:delText>
        </w:r>
      </w:del>
      <w:ins w:id="993" w:author="Warwick Wainwright" w:date="2018-07-25T16:23:00Z">
        <w:r>
          <w:rPr>
            <w:bCs/>
          </w:rPr>
          <w:t>i</w:t>
        </w:r>
      </w:ins>
      <w:ins w:id="994" w:author="Warwick Wainwright" w:date="2018-07-25T16:21:00Z">
        <w:r>
          <w:rPr>
            <w:bCs/>
          </w:rPr>
          <w:t xml:space="preserve">nteracting </w:t>
        </w:r>
      </w:ins>
      <w:ins w:id="995" w:author="Warwick Wainwright" w:date="2018-07-25T16:38:00Z">
        <w:r w:rsidR="003116BC">
          <w:rPr>
            <w:bCs/>
          </w:rPr>
          <w:t xml:space="preserve">farmers currently enrolled in AES schemes (AES) </w:t>
        </w:r>
        <w:r w:rsidR="003116BC">
          <w:rPr>
            <w:bCs/>
          </w:rPr>
          <w:t xml:space="preserve">with </w:t>
        </w:r>
      </w:ins>
      <w:ins w:id="996" w:author="Warwick Wainwright" w:date="2018-07-25T16:21:00Z">
        <w:r>
          <w:rPr>
            <w:bCs/>
          </w:rPr>
          <w:t>subsidy</w:t>
        </w:r>
      </w:ins>
      <w:ins w:id="997" w:author="Warwick Wainwright" w:date="2018-07-25T16:37:00Z">
        <w:r w:rsidR="003116BC">
          <w:rPr>
            <w:bCs/>
          </w:rPr>
          <w:t xml:space="preserve"> (COS)</w:t>
        </w:r>
      </w:ins>
      <w:ins w:id="998" w:author="Warwick Wainwright" w:date="2018-07-25T16:20:00Z">
        <w:r w:rsidRPr="00F8735E">
          <w:rPr>
            <w:bCs/>
          </w:rPr>
          <w:t xml:space="preserve"> </w:t>
        </w:r>
      </w:ins>
      <w:del w:id="999" w:author="Warwick Wainwright" w:date="2018-07-25T16:21:00Z">
        <w:r w:rsidR="00F8735E" w:rsidRPr="00F8735E" w:rsidDel="0054140B">
          <w:rPr>
            <w:bCs/>
          </w:rPr>
          <w:delText xml:space="preserve">interacted </w:delText>
        </w:r>
      </w:del>
      <w:r w:rsidR="00F8735E" w:rsidRPr="00F8735E">
        <w:rPr>
          <w:bCs/>
        </w:rPr>
        <w:t xml:space="preserve">with </w:t>
      </w:r>
      <w:del w:id="1000" w:author="Warwick Wainwright" w:date="2018-07-25T16:21:00Z">
        <w:r w:rsidR="003A2195" w:rsidDel="0054140B">
          <w:rPr>
            <w:bCs/>
          </w:rPr>
          <w:delText>AES</w:delText>
        </w:r>
        <w:r w:rsidR="00F8735E" w:rsidRPr="00F8735E" w:rsidDel="0054140B">
          <w:rPr>
            <w:bCs/>
          </w:rPr>
          <w:delText xml:space="preserve"> </w:delText>
        </w:r>
      </w:del>
      <w:ins w:id="1001" w:author="Warwick Wainwright" w:date="2018-07-25T16:23:00Z">
        <w:r>
          <w:rPr>
            <w:bCs/>
          </w:rPr>
          <w:t xml:space="preserve">suggesting </w:t>
        </w:r>
      </w:ins>
      <w:del w:id="1002" w:author="Warwick Wainwright" w:date="2018-07-25T16:23:00Z">
        <w:r w:rsidR="00F8735E" w:rsidRPr="00F8735E" w:rsidDel="0054140B">
          <w:rPr>
            <w:bCs/>
          </w:rPr>
          <w:delText xml:space="preserve">is negative and significant for </w:delText>
        </w:r>
        <w:r w:rsidR="00E65369" w:rsidDel="0054140B">
          <w:rPr>
            <w:bCs/>
          </w:rPr>
          <w:delText>all</w:delText>
        </w:r>
        <w:r w:rsidR="00F8735E" w:rsidRPr="00F8735E" w:rsidDel="0054140B">
          <w:rPr>
            <w:bCs/>
          </w:rPr>
          <w:delText xml:space="preserve"> farmers signifying those </w:delText>
        </w:r>
      </w:del>
      <w:ins w:id="1003" w:author="Warwick Wainwright" w:date="2018-07-25T16:23:00Z">
        <w:r>
          <w:rPr>
            <w:bCs/>
          </w:rPr>
          <w:t xml:space="preserve">farmers </w:t>
        </w:r>
      </w:ins>
      <w:r w:rsidR="00F8735E" w:rsidRPr="00F8735E">
        <w:rPr>
          <w:bCs/>
        </w:rPr>
        <w:t>currently enrolled in AES programmes require lower levels of subsidy support</w:t>
      </w:r>
      <w:ins w:id="1004" w:author="Warwick Wainwright" w:date="2018-07-25T16:27:00Z">
        <w:r w:rsidR="00290D5D">
          <w:rPr>
            <w:bCs/>
          </w:rPr>
          <w:t xml:space="preserve">. </w:t>
        </w:r>
      </w:ins>
      <w:del w:id="1005" w:author="Warwick Wainwright" w:date="2018-07-25T16:27:00Z">
        <w:r w:rsidR="00416DE7" w:rsidDel="00290D5D">
          <w:rPr>
            <w:bCs/>
          </w:rPr>
          <w:delText>,</w:delText>
        </w:r>
        <w:r w:rsidR="00F8735E" w:rsidRPr="00F8735E" w:rsidDel="00290D5D">
          <w:rPr>
            <w:bCs/>
          </w:rPr>
          <w:delText xml:space="preserve"> whilst f</w:delText>
        </w:r>
      </w:del>
      <w:ins w:id="1006" w:author="Warwick Wainwright" w:date="2018-07-25T16:27:00Z">
        <w:r w:rsidR="00290D5D">
          <w:rPr>
            <w:bCs/>
          </w:rPr>
          <w:t>Conversely, f</w:t>
        </w:r>
      </w:ins>
      <w:r w:rsidR="00F8735E" w:rsidRPr="00F8735E">
        <w:rPr>
          <w:bCs/>
        </w:rPr>
        <w:t>armers not enrolled in AES schemes d</w:t>
      </w:r>
      <w:r w:rsidR="00864EE0">
        <w:rPr>
          <w:bCs/>
        </w:rPr>
        <w:t>emand</w:t>
      </w:r>
      <w:ins w:id="1007" w:author="Warwick Wainwright" w:date="2018-07-25T16:28:00Z">
        <w:r w:rsidR="00290D5D">
          <w:rPr>
            <w:bCs/>
          </w:rPr>
          <w:t>ed</w:t>
        </w:r>
      </w:ins>
      <w:r w:rsidR="00864EE0">
        <w:rPr>
          <w:bCs/>
        </w:rPr>
        <w:t xml:space="preserve"> higher subsidy payments.</w:t>
      </w:r>
      <w:ins w:id="1008" w:author="Warwick Wainwright" w:date="2018-07-25T16:18:00Z">
        <w:r>
          <w:rPr>
            <w:bCs/>
          </w:rPr>
          <w:t xml:space="preserve"> </w:t>
        </w:r>
      </w:ins>
      <w:ins w:id="1009" w:author="Warwick Wainwright" w:date="2018-07-25T16:19:00Z">
        <w:r>
          <w:rPr>
            <w:bCs/>
          </w:rPr>
          <w:t xml:space="preserve">The </w:t>
        </w:r>
      </w:ins>
      <w:r w:rsidR="00E06D9F">
        <w:rPr>
          <w:bCs/>
        </w:rPr>
        <w:t>N0</w:t>
      </w:r>
      <w:ins w:id="1010" w:author="Warwick Wainwright" w:date="2018-07-25T16:30:00Z">
        <w:r w:rsidR="00290D5D">
          <w:rPr>
            <w:bCs/>
          </w:rPr>
          <w:t xml:space="preserve"> (non-contract option)</w:t>
        </w:r>
      </w:ins>
      <w:r w:rsidR="00B06186">
        <w:rPr>
          <w:bCs/>
        </w:rPr>
        <w:t xml:space="preserve"> interacted with AES was positive and significant suggest</w:t>
      </w:r>
      <w:ins w:id="1011" w:author="MORAN Dominic" w:date="2018-07-14T18:53:00Z">
        <w:r w:rsidR="00767695">
          <w:rPr>
            <w:bCs/>
          </w:rPr>
          <w:t>ing</w:t>
        </w:r>
      </w:ins>
      <w:r w:rsidR="00B06186">
        <w:rPr>
          <w:bCs/>
        </w:rPr>
        <w:t xml:space="preserve"> farmers currently enrolled in AES schemes were more likely to </w:t>
      </w:r>
      <w:r w:rsidR="00E06D9F">
        <w:rPr>
          <w:bCs/>
        </w:rPr>
        <w:t xml:space="preserve">select the </w:t>
      </w:r>
      <w:del w:id="1012" w:author="Warwick Wainwright" w:date="2018-07-25T16:31:00Z">
        <w:r w:rsidR="00E06D9F" w:rsidDel="00290D5D">
          <w:rPr>
            <w:bCs/>
          </w:rPr>
          <w:delText xml:space="preserve">N0 </w:delText>
        </w:r>
      </w:del>
      <w:ins w:id="1013" w:author="Warwick Wainwright" w:date="2018-07-25T16:31:00Z">
        <w:r w:rsidR="00290D5D">
          <w:rPr>
            <w:bCs/>
          </w:rPr>
          <w:t>non-contract</w:t>
        </w:r>
        <w:r w:rsidR="00290D5D">
          <w:rPr>
            <w:bCs/>
          </w:rPr>
          <w:t xml:space="preserve"> </w:t>
        </w:r>
      </w:ins>
      <w:r w:rsidR="00E06D9F">
        <w:rPr>
          <w:bCs/>
        </w:rPr>
        <w:t xml:space="preserve">option. </w:t>
      </w:r>
    </w:p>
    <w:p w14:paraId="20BDB92C" w14:textId="77777777" w:rsidR="006B5418" w:rsidRDefault="006B5418" w:rsidP="00F8735E">
      <w:pPr>
        <w:rPr>
          <w:ins w:id="1014" w:author="Warwick Wainwright" w:date="2018-07-25T17:07:00Z"/>
          <w:bCs/>
        </w:rPr>
      </w:pPr>
    </w:p>
    <w:p w14:paraId="1BD803CB" w14:textId="1CC0103B" w:rsidR="00791711" w:rsidDel="006B5418" w:rsidRDefault="006B5418" w:rsidP="00F8735E">
      <w:pPr>
        <w:rPr>
          <w:del w:id="1015" w:author="Warwick Wainwright" w:date="2018-07-25T17:07:00Z"/>
          <w:bCs/>
        </w:rPr>
      </w:pPr>
      <w:ins w:id="1016" w:author="Warwick Wainwright" w:date="2018-07-25T17:07:00Z">
        <w:r>
          <w:rPr>
            <w:bCs/>
          </w:rPr>
          <w:t>For bovine farmers, i</w:t>
        </w:r>
      </w:ins>
      <w:ins w:id="1017" w:author="Warwick Wainwright" w:date="2018-07-25T16:35:00Z">
        <w:r w:rsidR="003116BC">
          <w:rPr>
            <w:bCs/>
          </w:rPr>
          <w:t xml:space="preserve">nteracting </w:t>
        </w:r>
      </w:ins>
      <w:ins w:id="1018" w:author="Warwick Wainwright" w:date="2018-07-25T17:07:00Z">
        <w:r>
          <w:rPr>
            <w:bCs/>
          </w:rPr>
          <w:t>respondents</w:t>
        </w:r>
      </w:ins>
      <w:ins w:id="1019" w:author="Warwick Wainwright" w:date="2018-07-25T16:41:00Z">
        <w:r w:rsidR="003116BC">
          <w:rPr>
            <w:bCs/>
          </w:rPr>
          <w:t xml:space="preserve"> wishing to</w:t>
        </w:r>
      </w:ins>
      <w:ins w:id="1020" w:author="Warwick Wainwright" w:date="2018-07-25T16:35:00Z">
        <w:r w:rsidR="003116BC">
          <w:rPr>
            <w:bCs/>
          </w:rPr>
          <w:t xml:space="preserve"> </w:t>
        </w:r>
      </w:ins>
      <w:ins w:id="1021" w:author="Warwick Wainwright" w:date="2018-07-25T16:41:00Z">
        <w:r w:rsidR="003116BC">
          <w:rPr>
            <w:bCs/>
          </w:rPr>
          <w:t>receive</w:t>
        </w:r>
      </w:ins>
      <w:ins w:id="1022" w:author="Warwick Wainwright" w:date="2018-07-25T16:35:00Z">
        <w:r w:rsidR="003116BC">
          <w:rPr>
            <w:bCs/>
          </w:rPr>
          <w:t xml:space="preserve"> </w:t>
        </w:r>
      </w:ins>
      <w:ins w:id="1023" w:author="Warwick Wainwright" w:date="2018-07-25T16:40:00Z">
        <w:r w:rsidR="003116BC">
          <w:rPr>
            <w:bCs/>
          </w:rPr>
          <w:t xml:space="preserve">community </w:t>
        </w:r>
      </w:ins>
      <w:ins w:id="1024" w:author="Warwick Wainwright" w:date="2018-07-25T16:35:00Z">
        <w:r w:rsidR="003116BC">
          <w:rPr>
            <w:bCs/>
          </w:rPr>
          <w:t>benefits from the scheme (</w:t>
        </w:r>
      </w:ins>
      <w:r w:rsidR="00F8735E" w:rsidRPr="00F8735E">
        <w:rPr>
          <w:bCs/>
        </w:rPr>
        <w:t>BEN</w:t>
      </w:r>
      <w:ins w:id="1025" w:author="Warwick Wainwright" w:date="2018-07-25T16:36:00Z">
        <w:r w:rsidR="003116BC">
          <w:rPr>
            <w:bCs/>
          </w:rPr>
          <w:t>)</w:t>
        </w:r>
      </w:ins>
      <w:r w:rsidR="00F8735E" w:rsidRPr="00F8735E">
        <w:rPr>
          <w:bCs/>
        </w:rPr>
        <w:t xml:space="preserve"> </w:t>
      </w:r>
      <w:del w:id="1026" w:author="Warwick Wainwright" w:date="2018-07-25T16:36:00Z">
        <w:r w:rsidR="00F8735E" w:rsidRPr="00F8735E" w:rsidDel="003116BC">
          <w:rPr>
            <w:bCs/>
          </w:rPr>
          <w:delText xml:space="preserve">interacted </w:delText>
        </w:r>
      </w:del>
      <w:r w:rsidR="00F8735E" w:rsidRPr="00F8735E">
        <w:rPr>
          <w:bCs/>
        </w:rPr>
        <w:t>with COS was significant and positive</w:t>
      </w:r>
      <w:ins w:id="1027" w:author="Warwick Wainwright" w:date="2018-07-25T16:42:00Z">
        <w:r w:rsidR="003116BC">
          <w:rPr>
            <w:bCs/>
          </w:rPr>
          <w:t>,</w:t>
        </w:r>
      </w:ins>
      <w:r w:rsidR="00F8735E" w:rsidRPr="00F8735E">
        <w:rPr>
          <w:bCs/>
        </w:rPr>
        <w:t xml:space="preserve"> </w:t>
      </w:r>
      <w:del w:id="1028" w:author="Warwick Wainwright" w:date="2018-07-25T16:37:00Z">
        <w:r w:rsidR="00F8735E" w:rsidRPr="00F8735E" w:rsidDel="003116BC">
          <w:rPr>
            <w:bCs/>
          </w:rPr>
          <w:delText xml:space="preserve">for bovines and ovines </w:delText>
        </w:r>
      </w:del>
      <w:r w:rsidR="00F8735E" w:rsidRPr="00F8735E">
        <w:rPr>
          <w:bCs/>
        </w:rPr>
        <w:t xml:space="preserve">indicating farmers looking to receive community based (in-kind) </w:t>
      </w:r>
      <w:del w:id="1029" w:author="Warwick Wainwright" w:date="2018-07-25T16:42:00Z">
        <w:r w:rsidR="00F8735E" w:rsidRPr="00F8735E" w:rsidDel="003116BC">
          <w:rPr>
            <w:bCs/>
          </w:rPr>
          <w:delText xml:space="preserve">support </w:delText>
        </w:r>
      </w:del>
      <w:ins w:id="1030" w:author="Warwick Wainwright" w:date="2018-07-25T16:59:00Z">
        <w:r w:rsidR="000E7EB3">
          <w:rPr>
            <w:bCs/>
          </w:rPr>
          <w:t>rewards for providing conservation services</w:t>
        </w:r>
      </w:ins>
      <w:del w:id="1031" w:author="Warwick Wainwright" w:date="2018-07-25T16:59:00Z">
        <w:r w:rsidR="00F8735E" w:rsidRPr="00F8735E" w:rsidDel="000E7EB3">
          <w:rPr>
            <w:bCs/>
          </w:rPr>
          <w:delText xml:space="preserve">for </w:delText>
        </w:r>
      </w:del>
      <w:del w:id="1032" w:author="Warwick Wainwright" w:date="2018-07-25T16:43:00Z">
        <w:r w:rsidR="00F8735E" w:rsidRPr="00F8735E" w:rsidDel="003116BC">
          <w:rPr>
            <w:bCs/>
          </w:rPr>
          <w:delText xml:space="preserve">conservation schemes </w:delText>
        </w:r>
      </w:del>
      <w:ins w:id="1033" w:author="Warwick Wainwright" w:date="2018-07-25T16:43:00Z">
        <w:r w:rsidR="003116BC">
          <w:rPr>
            <w:bCs/>
          </w:rPr>
          <w:t xml:space="preserve"> </w:t>
        </w:r>
      </w:ins>
      <w:r w:rsidR="00F8735E" w:rsidRPr="00F8735E">
        <w:rPr>
          <w:bCs/>
        </w:rPr>
        <w:t xml:space="preserve">require </w:t>
      </w:r>
      <w:ins w:id="1034" w:author="Warwick Wainwright" w:date="2018-07-25T16:43:00Z">
        <w:r w:rsidR="000B705E">
          <w:rPr>
            <w:bCs/>
          </w:rPr>
          <w:t xml:space="preserve">a </w:t>
        </w:r>
      </w:ins>
      <w:r w:rsidR="00F8735E" w:rsidRPr="00F8735E">
        <w:rPr>
          <w:bCs/>
        </w:rPr>
        <w:t xml:space="preserve">higher </w:t>
      </w:r>
      <w:ins w:id="1035" w:author="Warwick Wainwright" w:date="2018-07-25T16:43:00Z">
        <w:r w:rsidR="000B705E">
          <w:rPr>
            <w:bCs/>
          </w:rPr>
          <w:t xml:space="preserve">equivalent </w:t>
        </w:r>
      </w:ins>
      <w:r w:rsidR="00F8735E" w:rsidRPr="00F8735E">
        <w:rPr>
          <w:bCs/>
        </w:rPr>
        <w:t xml:space="preserve">subsidy </w:t>
      </w:r>
      <w:r w:rsidR="00416DE7">
        <w:rPr>
          <w:bCs/>
        </w:rPr>
        <w:t>reward.</w:t>
      </w:r>
      <w:r w:rsidR="00F8735E" w:rsidRPr="00F8735E">
        <w:rPr>
          <w:bCs/>
        </w:rPr>
        <w:t xml:space="preserve"> </w:t>
      </w:r>
      <w:del w:id="1036" w:author="Warwick Wainwright" w:date="2018-07-25T17:07:00Z">
        <w:r w:rsidR="00F8735E" w:rsidRPr="00F8735E" w:rsidDel="006B5418">
          <w:rPr>
            <w:bCs/>
          </w:rPr>
          <w:delText xml:space="preserve"> </w:delText>
        </w:r>
        <w:bookmarkStart w:id="1037" w:name="_GoBack"/>
        <w:bookmarkEnd w:id="1037"/>
      </w:del>
    </w:p>
    <w:p w14:paraId="49163519" w14:textId="77777777" w:rsidR="00791711" w:rsidDel="006B5418" w:rsidRDefault="00791711" w:rsidP="00F8735E">
      <w:pPr>
        <w:rPr>
          <w:del w:id="1038" w:author="Warwick Wainwright" w:date="2018-07-25T17:07:00Z"/>
          <w:bCs/>
        </w:rPr>
      </w:pPr>
    </w:p>
    <w:p w14:paraId="73FFDC51" w14:textId="0DF8DBDF" w:rsidR="00F8735E" w:rsidRDefault="00F8735E" w:rsidP="00F8735E">
      <w:pPr>
        <w:rPr>
          <w:bCs/>
        </w:rPr>
      </w:pPr>
      <w:del w:id="1039" w:author="Warwick Wainwright" w:date="2018-07-25T16:52:00Z">
        <w:r w:rsidRPr="00F8735E" w:rsidDel="000E7EB3">
          <w:rPr>
            <w:bCs/>
          </w:rPr>
          <w:delText xml:space="preserve">For </w:delText>
        </w:r>
      </w:del>
      <w:ins w:id="1040" w:author="Warwick Wainwright" w:date="2018-07-25T17:06:00Z">
        <w:r w:rsidR="006B5418">
          <w:rPr>
            <w:bCs/>
          </w:rPr>
          <w:t xml:space="preserve">For </w:t>
        </w:r>
      </w:ins>
      <w:ins w:id="1041" w:author="Warwick Wainwright" w:date="2018-07-25T16:53:00Z">
        <w:r w:rsidR="000E7EB3">
          <w:rPr>
            <w:bCs/>
          </w:rPr>
          <w:t>ovine</w:t>
        </w:r>
        <w:r w:rsidR="000E7EB3">
          <w:rPr>
            <w:bCs/>
          </w:rPr>
          <w:t xml:space="preserve"> farmers</w:t>
        </w:r>
      </w:ins>
      <w:ins w:id="1042" w:author="Warwick Wainwright" w:date="2018-07-25T17:06:00Z">
        <w:r w:rsidR="006B5418">
          <w:rPr>
            <w:bCs/>
          </w:rPr>
          <w:t>, interacting BEN</w:t>
        </w:r>
      </w:ins>
      <w:ins w:id="1043" w:author="Warwick Wainwright" w:date="2018-07-25T16:53:00Z">
        <w:r w:rsidR="000E7EB3">
          <w:rPr>
            <w:bCs/>
          </w:rPr>
          <w:t xml:space="preserve"> </w:t>
        </w:r>
      </w:ins>
      <w:del w:id="1044" w:author="Warwick Wainwright" w:date="2018-07-25T16:52:00Z">
        <w:r w:rsidRPr="00F8735E" w:rsidDel="000E7EB3">
          <w:rPr>
            <w:bCs/>
          </w:rPr>
          <w:delText>ovines</w:delText>
        </w:r>
      </w:del>
      <w:del w:id="1045" w:author="Warwick Wainwright" w:date="2018-07-25T17:06:00Z">
        <w:r w:rsidRPr="00F8735E" w:rsidDel="006B5418">
          <w:rPr>
            <w:bCs/>
          </w:rPr>
          <w:delText xml:space="preserve">, </w:delText>
        </w:r>
      </w:del>
      <w:ins w:id="1046" w:author="Warwick Wainwright" w:date="2018-07-25T16:53:00Z">
        <w:r w:rsidR="000E7EB3">
          <w:rPr>
            <w:bCs/>
          </w:rPr>
          <w:t xml:space="preserve">with </w:t>
        </w:r>
      </w:ins>
      <w:ins w:id="1047" w:author="Warwick Wainwright" w:date="2018-07-25T16:52:00Z">
        <w:r w:rsidR="000E7EB3">
          <w:rPr>
            <w:bCs/>
          </w:rPr>
          <w:t>structure of scheme (</w:t>
        </w:r>
      </w:ins>
      <w:r w:rsidRPr="00F8735E">
        <w:rPr>
          <w:bCs/>
        </w:rPr>
        <w:t>SOS</w:t>
      </w:r>
      <w:ins w:id="1048" w:author="Warwick Wainwright" w:date="2018-07-25T16:52:00Z">
        <w:r w:rsidR="000E7EB3">
          <w:rPr>
            <w:bCs/>
          </w:rPr>
          <w:t>)</w:t>
        </w:r>
      </w:ins>
      <w:r w:rsidRPr="00F8735E">
        <w:rPr>
          <w:bCs/>
        </w:rPr>
        <w:t xml:space="preserve"> </w:t>
      </w:r>
      <w:del w:id="1049" w:author="Warwick Wainwright" w:date="2018-07-25T16:53:00Z">
        <w:r w:rsidRPr="00F8735E" w:rsidDel="000E7EB3">
          <w:rPr>
            <w:bCs/>
          </w:rPr>
          <w:delText xml:space="preserve">interacted with BEN </w:delText>
        </w:r>
      </w:del>
      <w:r w:rsidRPr="00F8735E">
        <w:rPr>
          <w:bCs/>
        </w:rPr>
        <w:t>is negative and significant meaning farmers preferring individual benefit schemes also prefer individually managed conservation programmes</w:t>
      </w:r>
      <w:del w:id="1050" w:author="Warwick Wainwright" w:date="2018-07-25T16:59:00Z">
        <w:r w:rsidR="00864EE0" w:rsidDel="000E7EB3">
          <w:rPr>
            <w:bCs/>
          </w:rPr>
          <w:delText>, suggesting consistency in our results</w:delText>
        </w:r>
      </w:del>
      <w:r w:rsidR="00864EE0">
        <w:rPr>
          <w:bCs/>
        </w:rPr>
        <w:t>.</w:t>
      </w:r>
      <w:r w:rsidR="00063D84">
        <w:rPr>
          <w:bCs/>
        </w:rPr>
        <w:t xml:space="preserve"> </w:t>
      </w:r>
      <w:ins w:id="1051" w:author="Warwick Wainwright" w:date="2018-07-25T17:07:00Z">
        <w:r w:rsidR="006B5418">
          <w:rPr>
            <w:bCs/>
          </w:rPr>
          <w:t xml:space="preserve">Interacting BEN with </w:t>
        </w:r>
      </w:ins>
      <w:r w:rsidR="00063D84">
        <w:rPr>
          <w:bCs/>
        </w:rPr>
        <w:t xml:space="preserve">COS </w:t>
      </w:r>
      <w:del w:id="1052" w:author="Warwick Wainwright" w:date="2018-07-25T17:08:00Z">
        <w:r w:rsidR="00063D84" w:rsidDel="006B5418">
          <w:rPr>
            <w:bCs/>
          </w:rPr>
          <w:delText xml:space="preserve">interacted </w:delText>
        </w:r>
      </w:del>
      <w:del w:id="1053" w:author="Warwick Wainwright" w:date="2018-07-25T17:07:00Z">
        <w:r w:rsidR="00063D84" w:rsidDel="006B5418">
          <w:rPr>
            <w:bCs/>
          </w:rPr>
          <w:delText xml:space="preserve">with BEN </w:delText>
        </w:r>
      </w:del>
      <w:r w:rsidR="00063D84">
        <w:rPr>
          <w:bCs/>
        </w:rPr>
        <w:t xml:space="preserve">was </w:t>
      </w:r>
      <w:ins w:id="1054" w:author="Warwick Wainwright" w:date="2018-07-25T17:08:00Z">
        <w:r w:rsidR="006B5418">
          <w:rPr>
            <w:bCs/>
          </w:rPr>
          <w:t xml:space="preserve">also </w:t>
        </w:r>
      </w:ins>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del w:id="1055" w:author="Warwick Wainwright" w:date="2018-07-25T17:08:00Z">
        <w:r w:rsidR="00D902AC" w:rsidDel="006B5418">
          <w:rPr>
            <w:bCs/>
          </w:rPr>
          <w:delText>remuneration</w:delText>
        </w:r>
        <w:r w:rsidR="00153E53" w:rsidDel="006B5418">
          <w:rPr>
            <w:bCs/>
          </w:rPr>
          <w:delText xml:space="preserve"> </w:delText>
        </w:r>
      </w:del>
      <w:ins w:id="1056" w:author="Warwick Wainwright" w:date="2018-07-25T17:08:00Z">
        <w:r w:rsidR="006B5418">
          <w:rPr>
            <w:bCs/>
          </w:rPr>
          <w:t>payment</w:t>
        </w:r>
        <w:r w:rsidR="006B5418">
          <w:rPr>
            <w:bCs/>
          </w:rPr>
          <w:t xml:space="preserve"> </w:t>
        </w:r>
      </w:ins>
      <w:r w:rsidR="00153E53">
        <w:rPr>
          <w:bCs/>
        </w:rPr>
        <w:t xml:space="preserve">schemes </w:t>
      </w:r>
      <w:r w:rsidR="00D902AC">
        <w:rPr>
          <w:bCs/>
        </w:rPr>
        <w:t>are</w:t>
      </w:r>
      <w:r w:rsidR="00871E71">
        <w:rPr>
          <w:bCs/>
        </w:rPr>
        <w:t xml:space="preserve"> WTA lower</w:t>
      </w:r>
      <w:r w:rsidR="00153E53">
        <w:rPr>
          <w:bCs/>
        </w:rPr>
        <w:t xml:space="preserve"> subsidy </w:t>
      </w:r>
      <w:commentRangeStart w:id="1057"/>
      <w:r w:rsidR="00153E53">
        <w:rPr>
          <w:bCs/>
        </w:rPr>
        <w:t>premiums</w:t>
      </w:r>
      <w:commentRangeEnd w:id="1057"/>
      <w:r w:rsidR="00767695">
        <w:rPr>
          <w:rStyle w:val="CommentReference"/>
        </w:rPr>
        <w:commentReference w:id="1057"/>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029AD7FA"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1058"/>
      <w:r>
        <w:t xml:space="preserve">entrance value </w:t>
      </w:r>
      <w:commentRangeEnd w:id="1058"/>
      <w:r w:rsidR="0034073A">
        <w:rPr>
          <w:rStyle w:val="CommentReference"/>
        </w:rPr>
        <w:commentReference w:id="1058"/>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ins w:id="1059" w:author="Warwick Wainwright" w:date="2018-07-25T16:10:00Z">
        <w:r w:rsidR="00E34914">
          <w:t>;</w:t>
        </w:r>
      </w:ins>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1060" w:author="MORAN Dominic" w:date="2018-07-14T19:05:00Z">
        <w:r w:rsidR="00112B99" w:rsidDel="00A96B9C">
          <w:delText>Mean parameter</w:delText>
        </w:r>
      </w:del>
      <w:r w:rsidR="00112B99">
        <w:t xml:space="preserve"> </w:t>
      </w:r>
      <w:ins w:id="1061" w:author="MORAN Dominic" w:date="2018-07-14T19:05:00Z">
        <w:r w:rsidR="00A96B9C">
          <w:t>C</w:t>
        </w:r>
      </w:ins>
      <w:del w:id="1062" w:author="MORAN Dominic" w:date="2018-07-14T19:05:00Z">
        <w:r w:rsidR="00112B99" w:rsidDel="00A96B9C">
          <w:delText>c</w:delText>
        </w:r>
      </w:del>
      <w:r w:rsidR="00112B99">
        <w:t>oefficient</w:t>
      </w:r>
      <w:ins w:id="1063" w:author="MORAN Dominic" w:date="2018-07-14T19:05:00Z">
        <w:r w:rsidR="00A96B9C">
          <w:t xml:space="preserve"> means</w:t>
        </w:r>
      </w:ins>
      <w:del w:id="1064"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1065" w:author="MORAN Dominic" w:date="2018-07-14T19:06:00Z">
        <w:r w:rsidR="00A96B9C">
          <w:t>, where</w:t>
        </w:r>
      </w:ins>
      <w:del w:id="1066" w:author="MORAN Dominic" w:date="2018-07-14T19:06:00Z">
        <w:r w:rsidR="00245854" w:rsidDel="00A96B9C">
          <w:delText xml:space="preserve">. </w:delText>
        </w:r>
        <w:r w:rsidR="00921E35" w:rsidDel="00A96B9C">
          <w:delText>‘</w:delText>
        </w:r>
        <w:commentRangeStart w:id="1067"/>
        <w:r w:rsidR="00921E35" w:rsidDel="00A96B9C">
          <w:delText>Optimal’</w:delText>
        </w:r>
      </w:del>
      <w:r w:rsidR="00921E35">
        <w:t xml:space="preserve"> </w:t>
      </w:r>
      <w:ins w:id="1068" w:author="MORAN Dominic" w:date="2018-07-14T19:06:00Z">
        <w:r w:rsidR="00A96B9C">
          <w:t xml:space="preserve">optimal </w:t>
        </w:r>
      </w:ins>
      <w:r w:rsidR="00921E35">
        <w:t>refers to contract attributes that meet the preferences of agents while ‘non-optimal’</w:t>
      </w:r>
      <w:commentRangeEnd w:id="1067"/>
      <w:r w:rsidR="00A96B9C">
        <w:rPr>
          <w:rStyle w:val="CommentReference"/>
        </w:rPr>
        <w:commentReference w:id="1067"/>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1069"/>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1069"/>
      <w:r w:rsidR="00D03B11">
        <w:rPr>
          <w:rStyle w:val="CommentReference"/>
        </w:rPr>
        <w:commentReference w:id="1069"/>
      </w:r>
    </w:p>
    <w:p w14:paraId="04CCCF19" w14:textId="77777777" w:rsidR="00245854" w:rsidRDefault="00245854" w:rsidP="0001614F"/>
    <w:p w14:paraId="23F6C31E" w14:textId="34CE950B" w:rsidR="004E4A8C" w:rsidRDefault="00580300" w:rsidP="0001614F">
      <w:commentRangeStart w:id="1070"/>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1070"/>
      <w:r w:rsidR="00DB513E">
        <w:rPr>
          <w:rStyle w:val="CommentReference"/>
        </w:rPr>
        <w:commentReference w:id="1070"/>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1071" w:author="MORAN Dominic" w:date="2018-07-15T14:28:00Z">
        <w:r w:rsidRPr="00825106" w:rsidDel="00AA6C54">
          <w:delText>Contract</w:delText>
        </w:r>
      </w:del>
      <w:r w:rsidRPr="00825106">
        <w:t xml:space="preserve"> </w:t>
      </w:r>
      <w:ins w:id="1072" w:author="MORAN Dominic" w:date="2018-07-15T14:28:00Z">
        <w:r w:rsidR="00AA6C54">
          <w:t>P</w:t>
        </w:r>
      </w:ins>
      <w:del w:id="1073" w:author="MORAN Dominic" w:date="2018-07-15T14:28:00Z">
        <w:r w:rsidRPr="00825106" w:rsidDel="00AA6C54">
          <w:delText>p</w:delText>
        </w:r>
      </w:del>
      <w:r w:rsidRPr="00825106">
        <w:t xml:space="preserve">robability of </w:t>
      </w:r>
      <w:ins w:id="1074"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1075" w:author="MORAN Dominic" w:date="2018-07-15T14:29:00Z">
        <w:r w:rsidR="00AA6C54">
          <w:t>.</w:t>
        </w:r>
      </w:ins>
      <w:del w:id="1076"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1077" w:author="MORAN Dominic" w:date="2018-07-15T14:31:00Z">
        <w:r>
          <w:t>R</w:t>
        </w:r>
      </w:ins>
      <w:del w:id="1078" w:author="MORAN Dominic" w:date="2018-07-15T14:31:00Z">
        <w:r w:rsidR="00E55FAB" w:rsidRPr="00E55FAB" w:rsidDel="00DB513E">
          <w:delText>O</w:delText>
        </w:r>
      </w:del>
      <w:del w:id="1079" w:author="MORAN Dominic" w:date="2018-07-15T14:30:00Z">
        <w:r w:rsidR="00E55FAB" w:rsidRPr="00E55FAB" w:rsidDel="00DB513E">
          <w:delText>ur r</w:delText>
        </w:r>
      </w:del>
      <w:r w:rsidR="00E55FAB" w:rsidRPr="00E55FAB">
        <w:t xml:space="preserve">esults suggest farmers </w:t>
      </w:r>
      <w:commentRangeStart w:id="1080"/>
      <w:del w:id="1081" w:author="MORAN Dominic" w:date="2018-07-14T19:07:00Z">
        <w:r w:rsidR="00E55FAB" w:rsidRPr="00E55FAB" w:rsidDel="00D03B11">
          <w:delText>in</w:delText>
        </w:r>
      </w:del>
      <w:commentRangeEnd w:id="1080"/>
      <w:r w:rsidR="00D03B11">
        <w:rPr>
          <w:rStyle w:val="CommentReference"/>
        </w:rPr>
        <w:commentReference w:id="1080"/>
      </w:r>
      <w:del w:id="1082"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1083" w:author="MORAN Dominic" w:date="2018-07-15T14:31:00Z">
        <w:r>
          <w:t>P</w:t>
        </w:r>
      </w:ins>
      <w:del w:id="1084"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1085"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1086" w:author="MORAN Dominic" w:date="2018-07-15T14:31:00Z">
        <w:r>
          <w:rPr>
            <w:szCs w:val="22"/>
          </w:rPr>
          <w:t>the</w:t>
        </w:r>
      </w:ins>
      <w:del w:id="1087"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1088"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1089"/>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1089"/>
      <w:r>
        <w:rPr>
          <w:rStyle w:val="CommentReference"/>
        </w:rPr>
        <w:commentReference w:id="1089"/>
      </w:r>
      <w:r w:rsidR="00E55FAB" w:rsidRPr="00E6646E">
        <w:rPr>
          <w:szCs w:val="22"/>
        </w:rPr>
        <w:t>.</w:t>
      </w:r>
      <w:r w:rsidR="00280B46">
        <w:rPr>
          <w:szCs w:val="22"/>
        </w:rPr>
        <w:t xml:space="preserve"> </w:t>
      </w:r>
      <w:r w:rsidR="00D474A9">
        <w:rPr>
          <w:szCs w:val="22"/>
        </w:rPr>
        <w:t>However,</w:t>
      </w:r>
      <w:r w:rsidR="00280B46">
        <w:rPr>
          <w:szCs w:val="22"/>
        </w:rPr>
        <w:t xml:space="preserve"> </w:t>
      </w:r>
      <w:del w:id="1090"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354D7F69"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1091" w:author="MORAN Dominic" w:date="2018-07-15T14:33:00Z">
        <w:r w:rsidR="00DB513E">
          <w:rPr>
            <w:bCs/>
          </w:rPr>
          <w:t>in post-communist</w:t>
        </w:r>
      </w:ins>
      <w:del w:id="1092"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1093" w:author="MORAN Dominic" w:date="2018-07-15T14:33:00Z">
        <w:r w:rsidR="00DB513E">
          <w:rPr>
            <w:bCs/>
          </w:rPr>
          <w:t xml:space="preserve">, which has seen </w:t>
        </w:r>
      </w:ins>
      <w:del w:id="1094"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ins w:id="1095" w:author="MORAN Dominic" w:date="2018-07-15T14:34:00Z">
        <w:r w:rsidR="00DB513E">
          <w:rPr>
            <w:bCs/>
          </w:rPr>
          <w:t xml:space="preserve">.  On the other </w:t>
        </w:r>
        <w:proofErr w:type="spellStart"/>
        <w:r w:rsidR="00DB513E">
          <w:rPr>
            <w:bCs/>
          </w:rPr>
          <w:t>hand</w:t>
        </w:r>
      </w:ins>
      <w:del w:id="1096" w:author="MORAN Dominic" w:date="2018-07-15T14:35:00Z">
        <w:r w:rsidR="006A253A" w:rsidDel="00DB513E">
          <w:rPr>
            <w:bCs/>
          </w:rPr>
          <w:delText xml:space="preserve"> but </w:delText>
        </w:r>
      </w:del>
      <w:ins w:id="1097" w:author="MORAN Dominic" w:date="2018-07-15T14:35:00Z">
        <w:r w:rsidR="00DB513E">
          <w:rPr>
            <w:bCs/>
          </w:rPr>
          <w:t>an</w:t>
        </w:r>
        <w:proofErr w:type="spellEnd"/>
        <w:r w:rsidR="00DB513E">
          <w:rPr>
            <w:bCs/>
          </w:rPr>
          <w:t xml:space="preserve"> </w:t>
        </w:r>
      </w:ins>
      <w:del w:id="1098" w:author="MORAN Dominic" w:date="2018-07-15T14:35:00Z">
        <w:r w:rsidR="006A253A" w:rsidDel="00DB513E">
          <w:rPr>
            <w:bCs/>
          </w:rPr>
          <w:delText>the</w:delText>
        </w:r>
      </w:del>
      <w:r w:rsidR="006A253A">
        <w:rPr>
          <w:bCs/>
        </w:rPr>
        <w:t xml:space="preserve"> </w:t>
      </w:r>
      <w:ins w:id="1099" w:author="MORAN Dominic" w:date="2018-07-15T14:35:00Z">
        <w:r w:rsidR="00DB513E">
          <w:rPr>
            <w:bCs/>
          </w:rPr>
          <w:t xml:space="preserve">enduring </w:t>
        </w:r>
      </w:ins>
      <w:del w:id="1100" w:author="MORAN Dominic" w:date="2018-07-15T14:35:00Z">
        <w:r w:rsidR="006A253A" w:rsidDel="00DB513E">
          <w:rPr>
            <w:bCs/>
          </w:rPr>
          <w:delText xml:space="preserve">communal nature of sheep farming (e.g. </w:delText>
        </w:r>
      </w:del>
      <w:r w:rsidR="006A253A">
        <w:rPr>
          <w:bCs/>
        </w:rPr>
        <w:t xml:space="preserve">communal </w:t>
      </w:r>
      <w:ins w:id="1101" w:author="MORAN Dominic" w:date="2018-07-15T14:35:00Z">
        <w:r w:rsidR="00DB513E">
          <w:rPr>
            <w:bCs/>
          </w:rPr>
          <w:t xml:space="preserve">herd </w:t>
        </w:r>
      </w:ins>
      <w:r w:rsidR="006A253A">
        <w:rPr>
          <w:bCs/>
        </w:rPr>
        <w:t xml:space="preserve">grazing </w:t>
      </w:r>
      <w:ins w:id="1102" w:author="MORAN Dominic" w:date="2018-07-15T14:35:00Z">
        <w:r w:rsidR="00DB513E">
          <w:rPr>
            <w:bCs/>
          </w:rPr>
          <w:t>among sheep farmers may explain</w:t>
        </w:r>
      </w:ins>
      <w:del w:id="1103" w:author="MORAN Dominic" w:date="2018-07-15T14:35:00Z">
        <w:r w:rsidR="006A253A" w:rsidDel="00DB513E">
          <w:rPr>
            <w:bCs/>
          </w:rPr>
          <w:delText>herds) is perhaps driving this</w:delText>
        </w:r>
      </w:del>
      <w:r w:rsidR="006A253A">
        <w:rPr>
          <w:bCs/>
        </w:rPr>
        <w:t xml:space="preserve"> </w:t>
      </w:r>
      <w:ins w:id="1104"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B96F9A">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"[49]", "plainTextFormattedCitation" : "[49]", "previouslyFormattedCitation" : "[49]" }, "properties" : { "noteIndex" : 0 }, "schema" : "https://github.com/citation-style-language/schema/raw/master/csl-citation.json" }</w:instrText>
      </w:r>
      <w:r w:rsidR="00D776AB">
        <w:fldChar w:fldCharType="separate"/>
      </w:r>
      <w:r w:rsidR="001B1F38" w:rsidRPr="001B1F38">
        <w:rPr>
          <w:noProof/>
        </w:rPr>
        <w:t>[49]</w:t>
      </w:r>
      <w:r w:rsidR="00D776AB">
        <w:fldChar w:fldCharType="end"/>
      </w:r>
      <w:r w:rsidR="008814D5">
        <w:t>.</w:t>
      </w:r>
      <w:r w:rsidR="003F28D8">
        <w:t xml:space="preserve"> </w:t>
      </w:r>
    </w:p>
    <w:p w14:paraId="63C2E736" w14:textId="77777777" w:rsidR="005C4916" w:rsidRDefault="005C4916" w:rsidP="00A80102"/>
    <w:p w14:paraId="472CF961" w14:textId="60904BE9"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B96F9A">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B1F38" w:rsidRPr="001B1F38">
        <w:rPr>
          <w:noProof/>
        </w:rPr>
        <w:t>[50]</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B96F9A">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instrText>
      </w:r>
      <w:r w:rsidR="00223027">
        <w:fldChar w:fldCharType="separate"/>
      </w:r>
      <w:r w:rsidR="001B1F38" w:rsidRPr="001B1F38">
        <w:rPr>
          <w:noProof/>
        </w:rPr>
        <w:t>[51]</w:t>
      </w:r>
      <w:r w:rsidR="00223027">
        <w:fldChar w:fldCharType="end"/>
      </w:r>
      <w:r w:rsidR="000B41D2">
        <w:t>.</w:t>
      </w:r>
      <w:r w:rsidR="00D9040D">
        <w:t xml:space="preserve"> </w:t>
      </w:r>
    </w:p>
    <w:p w14:paraId="2367D442" w14:textId="77777777" w:rsidR="00B0169F" w:rsidRDefault="00B0169F" w:rsidP="0090749B"/>
    <w:p w14:paraId="6146AF88" w14:textId="08450C8E"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B96F9A">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7E7064">
        <w:fldChar w:fldCharType="separate"/>
      </w:r>
      <w:r w:rsidR="001B1F38" w:rsidRPr="001B1F38">
        <w:rPr>
          <w:noProof/>
        </w:rPr>
        <w:t>[52]</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B96F9A">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"[53]", "plainTextFormattedCitation" : "[53]", "previouslyFormattedCitation" : "[53]" }, "properties" : { "noteIndex" : 0 }, "schema" : "https://github.com/citation-style-language/schema/raw/master/csl-citation.json" }</w:instrText>
      </w:r>
      <w:r w:rsidR="007003B1">
        <w:fldChar w:fldCharType="separate"/>
      </w:r>
      <w:r w:rsidR="001B1F38" w:rsidRPr="001B1F38">
        <w:rPr>
          <w:noProof/>
        </w:rPr>
        <w:t>[53]</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61D1BA22"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B96F9A">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"[54]", "plainTextFormattedCitation" : "[54]", "previouslyFormattedCitation" : "[54]" }, "properties" : { "noteIndex" : 0 }, "schema" : "https://github.com/citation-style-language/schema/raw/master/csl-citation.json" }</w:instrText>
      </w:r>
      <w:r>
        <w:rPr>
          <w:bCs/>
        </w:rPr>
        <w:fldChar w:fldCharType="separate"/>
      </w:r>
      <w:r w:rsidR="001B1F38" w:rsidRPr="001B1F38">
        <w:rPr>
          <w:bCs/>
          <w:noProof/>
        </w:rPr>
        <w:t>[54]</w:t>
      </w:r>
      <w:r>
        <w:rPr>
          <w:bCs/>
        </w:rPr>
        <w:fldChar w:fldCharType="end"/>
      </w:r>
      <w:r w:rsidR="00B0169F">
        <w:rPr>
          <w:bCs/>
        </w:rPr>
        <w:t xml:space="preserve"> and 20% for a conservation programme in the Netherlands </w:t>
      </w:r>
      <w:r w:rsidR="00B0169F">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B0169F">
        <w:rPr>
          <w:bCs/>
        </w:rPr>
        <w:fldChar w:fldCharType="separate"/>
      </w:r>
      <w:r w:rsidR="001B1F38" w:rsidRPr="001B1F38">
        <w:rPr>
          <w:bCs/>
          <w:noProof/>
        </w:rPr>
        <w:t>[55]</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4C7A33">
        <w:rPr>
          <w:bCs/>
        </w:rPr>
        <w:fldChar w:fldCharType="separate"/>
      </w:r>
      <w:r w:rsidR="001B1F38" w:rsidRPr="001B1F38">
        <w:rPr>
          <w:bCs/>
          <w:noProof/>
        </w:rPr>
        <w:t>[55]</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2DCED0BD"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B96F9A">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"[21,54,56]", "plainTextFormattedCitation" : "[21,54,56]", "previouslyFormattedCitation" : "[21,54,56]" }, "properties" : { "noteIndex" : 0 }, "schema" : "https://github.com/citation-style-language/schema/raw/master/csl-citation.json" }</w:instrText>
      </w:r>
      <w:r w:rsidR="00F353D6">
        <w:rPr>
          <w:bCs/>
        </w:rPr>
        <w:fldChar w:fldCharType="separate"/>
      </w:r>
      <w:r w:rsidR="001B1F38" w:rsidRPr="001B1F38">
        <w:rPr>
          <w:bCs/>
          <w:noProof/>
        </w:rPr>
        <w:t>[21,54,56]</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2F6B63">
        <w:rPr>
          <w:bCs/>
        </w:rPr>
        <w:fldChar w:fldCharType="separate"/>
      </w:r>
      <w:r w:rsidR="001B1F38" w:rsidRPr="001B1F38">
        <w:rPr>
          <w:bCs/>
          <w:noProof/>
        </w:rPr>
        <w:t>[55]</w:t>
      </w:r>
      <w:r w:rsidR="002F6B63">
        <w:rPr>
          <w:bCs/>
        </w:rPr>
        <w:fldChar w:fldCharType="end"/>
      </w:r>
      <w:r w:rsidR="002F6B63">
        <w:rPr>
          <w:bCs/>
        </w:rPr>
        <w:t xml:space="preserve"> and farm size </w:t>
      </w:r>
      <w:r w:rsidR="002F6B63">
        <w:rPr>
          <w:bCs/>
        </w:rPr>
        <w:fldChar w:fldCharType="begin" w:fldLock="1"/>
      </w:r>
      <w:r w:rsidR="00B96F9A">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"[33,57]", "plainTextFormattedCitation" : "[33,57]", "previouslyFormattedCitation" : "[33,57]" }, "properties" : { "noteIndex" : 0 }, "schema" : "https://github.com/citation-style-language/schema/raw/master/csl-citation.json" }</w:instrText>
      </w:r>
      <w:r w:rsidR="002F6B63">
        <w:rPr>
          <w:bCs/>
        </w:rPr>
        <w:fldChar w:fldCharType="separate"/>
      </w:r>
      <w:r w:rsidR="001B1F38" w:rsidRPr="001B1F38">
        <w:rPr>
          <w:bCs/>
          <w:noProof/>
        </w:rPr>
        <w:t>[33,57]</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B96F9A">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Pr>
          <w:bCs/>
        </w:rPr>
        <w:fldChar w:fldCharType="separate"/>
      </w:r>
      <w:r w:rsidR="001B1F38" w:rsidRPr="001B1F38">
        <w:rPr>
          <w:bCs/>
          <w:noProof/>
        </w:rPr>
        <w:t>[58]</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4289AC67"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B96F9A">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"[59,60]", "plainTextFormattedCitation" : "[59,60]", "previouslyFormattedCitation" : "[59,60]" }, "properties" : { "noteIndex" : 0 }, "schema" : "https://github.com/citation-style-language/schema/raw/master/csl-citation.json" }</w:instrText>
      </w:r>
      <w:r>
        <w:fldChar w:fldCharType="separate"/>
      </w:r>
      <w:r w:rsidR="001B1F38" w:rsidRPr="001B1F38">
        <w:rPr>
          <w:noProof/>
        </w:rPr>
        <w:t>[59,60]</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66910">
        <w:fldChar w:fldCharType="separate"/>
      </w:r>
      <w:r w:rsidR="001B1F38" w:rsidRPr="001B1F38">
        <w:rPr>
          <w:noProof/>
        </w:rPr>
        <w:t>[61]</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B96F9A">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BE2C4C">
        <w:fldChar w:fldCharType="separate"/>
      </w:r>
      <w:r w:rsidR="001B1F38" w:rsidRPr="001B1F38">
        <w:rPr>
          <w:noProof/>
        </w:rPr>
        <w:t>[52]</w:t>
      </w:r>
      <w:r w:rsidR="00BE2C4C">
        <w:fldChar w:fldCharType="end"/>
      </w:r>
      <w:r w:rsidR="002B31F1">
        <w:t>.</w:t>
      </w:r>
      <w:r w:rsidR="00060D44">
        <w:t xml:space="preserve"> </w:t>
      </w:r>
    </w:p>
    <w:p w14:paraId="558496EA" w14:textId="77777777" w:rsidR="009B4FB7" w:rsidRDefault="009B4FB7" w:rsidP="00E1675D"/>
    <w:p w14:paraId="5A9E5FEE" w14:textId="232E8635"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B96F9A">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"[62]", "plainTextFormattedCitation" : "[62]", "previouslyFormattedCitation" : "[62]" }, "properties" : { "noteIndex" : 0 }, "schema" : "https://github.com/citation-style-language/schema/raw/master/csl-citation.json" }</w:instrText>
      </w:r>
      <w:r w:rsidR="00BE2C4C">
        <w:fldChar w:fldCharType="separate"/>
      </w:r>
      <w:r w:rsidR="001B1F38" w:rsidRPr="001B1F38">
        <w:rPr>
          <w:noProof/>
        </w:rPr>
        <w:t>[62]</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B96F9A">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CA3214">
        <w:fldChar w:fldCharType="separate"/>
      </w:r>
      <w:r w:rsidR="001B1F38" w:rsidRPr="001B1F38">
        <w:rPr>
          <w:noProof/>
        </w:rPr>
        <w:t>[58]</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1B1F38" w:rsidRPr="001B1F38">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3A14164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B96F9A">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"[63]", "plainTextFormattedCitation" : "[63]", "previouslyFormattedCitation" : "[63]" }, "properties" : { "noteIndex" : 0 }, "schema" : "https://github.com/citation-style-language/schema/raw/master/csl-citation.json" }</w:instrText>
      </w:r>
      <w:r w:rsidR="0094359B">
        <w:rPr>
          <w:bCs/>
        </w:rPr>
        <w:fldChar w:fldCharType="separate"/>
      </w:r>
      <w:r w:rsidR="001B1F38" w:rsidRPr="001B1F38">
        <w:rPr>
          <w:bCs/>
          <w:noProof/>
        </w:rPr>
        <w:t>[63]</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B96F9A">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"[64]", "plainTextFormattedCitation" : "[64]", "previouslyFormattedCitation" : "[64]" }, "properties" : { "noteIndex" : 0 }, "schema" : "https://github.com/citation-style-language/schema/raw/master/csl-citation.json" }</w:instrText>
      </w:r>
      <w:r w:rsidR="00B66AE3">
        <w:rPr>
          <w:bCs/>
        </w:rPr>
        <w:fldChar w:fldCharType="separate"/>
      </w:r>
      <w:r w:rsidR="001B1F38" w:rsidRPr="001B1F38">
        <w:rPr>
          <w:bCs/>
          <w:noProof/>
        </w:rPr>
        <w:t>[64]</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77241F0D"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B96F9A">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0D5790">
        <w:fldChar w:fldCharType="separate"/>
      </w:r>
      <w:r w:rsidR="001B1F38" w:rsidRPr="001B1F38">
        <w:rPr>
          <w:noProof/>
        </w:rPr>
        <w:t>[58]</w:t>
      </w:r>
      <w:r w:rsidR="000D5790">
        <w:fldChar w:fldCharType="end"/>
      </w:r>
      <w:r>
        <w:t xml:space="preserve"> and plant genetic resource</w:t>
      </w:r>
      <w:r w:rsidR="000D5790">
        <w:t xml:space="preserve"> </w:t>
      </w:r>
      <w:r w:rsidR="000D5790">
        <w:fldChar w:fldCharType="begin" w:fldLock="1"/>
      </w:r>
      <w:r w:rsidR="00B96F9A">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instrText>
      </w:r>
      <w:r w:rsidR="000D5790">
        <w:fldChar w:fldCharType="separate"/>
      </w:r>
      <w:r w:rsidR="001B1F38" w:rsidRPr="001B1F38">
        <w:rPr>
          <w:noProof/>
        </w:rPr>
        <w:t>[65]</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1A4AB2CC"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B96F9A">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instrText>
      </w:r>
      <w:r>
        <w:fldChar w:fldCharType="separate"/>
      </w:r>
      <w:r w:rsidR="001B1F38" w:rsidRPr="001B1F38">
        <w:rPr>
          <w:noProof/>
        </w:rPr>
        <w:t>[66]</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51A35940" w:rsidR="00321C88" w:rsidRDefault="00B160DF" w:rsidP="001E7286">
      <w:r>
        <w:t xml:space="preserve">Farm intensification is a trend </w:t>
      </w:r>
      <w:r w:rsidRPr="00B160DF">
        <w:t xml:space="preserve"> across Romania and Central and Eastern Europe </w:t>
      </w:r>
      <w:r w:rsidRPr="00B160DF">
        <w:fldChar w:fldCharType="begin" w:fldLock="1"/>
      </w:r>
      <w:r w:rsidR="00B96F9A">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"[10,67]", "plainTextFormattedCitation" : "[10,67]", "previouslyFormattedCitation" : "[10,67]" }, "properties" : { "noteIndex" : 0 }, "schema" : "https://github.com/citation-style-language/schema/raw/master/csl-citation.json" }</w:instrText>
      </w:r>
      <w:r w:rsidRPr="00B160DF">
        <w:fldChar w:fldCharType="separate"/>
      </w:r>
      <w:r w:rsidR="001B1F38" w:rsidRPr="001B1F38">
        <w:rPr>
          <w:noProof/>
        </w:rPr>
        <w:t>[10,67]</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B96F9A">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"[68]", "plainTextFormattedCitation" : "[68]", "previouslyFormattedCitation" : "[68]" }, "properties" : { "noteIndex" : 0 }, "schema" : "https://github.com/citation-style-language/schema/raw/master/csl-citation.json" }</w:instrText>
      </w:r>
      <w:r w:rsidR="0094359B">
        <w:fldChar w:fldCharType="separate"/>
      </w:r>
      <w:r w:rsidR="001B1F38" w:rsidRPr="001B1F38">
        <w:rPr>
          <w:noProof/>
        </w:rPr>
        <w:t>[68]</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1B150946" w:rsidR="001A40B6" w:rsidRDefault="00D03B11" w:rsidP="001E7286">
      <w:ins w:id="1105" w:author="MORAN Dominic" w:date="2018-07-14T19:11:00Z">
        <w:r>
          <w:t>This</w:t>
        </w:r>
      </w:ins>
      <w:del w:id="1106"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B96F9A">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"[21,54,55,69]", "manualFormatting" : "[e.g. 20,45,64,74]", "plainTextFormattedCitation" : "[21,54,55,69]", "previouslyFormattedCitation" : "[21,54,55,69]"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1107"/>
      <w:r w:rsidR="00321C88">
        <w:t xml:space="preserve">that </w:t>
      </w:r>
      <w:r w:rsidR="002C7B54">
        <w:t xml:space="preserve">suggest </w:t>
      </w:r>
      <w:r w:rsidR="00321C88">
        <w:t>appropriate design and sufficient payment levels are crucial to achieve higher participation rates in conservation programmes.</w:t>
      </w:r>
      <w:commentRangeEnd w:id="1107"/>
      <w:r w:rsidR="00437272">
        <w:rPr>
          <w:rStyle w:val="CommentReference"/>
        </w:rPr>
        <w:commentReference w:id="1107"/>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1108" w:author="MORAN Dominic" w:date="2018-07-15T19:35:00Z">
        <w:r w:rsidR="00437272">
          <w:t>-</w:t>
        </w:r>
      </w:ins>
      <w:del w:id="1109"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1110"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25A94E8F" w14:textId="2838E756" w:rsidR="00B96F9A" w:rsidRPr="00B96F9A" w:rsidRDefault="00C052BF" w:rsidP="00B96F9A">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B96F9A" w:rsidRPr="00B96F9A">
        <w:rPr>
          <w:noProof/>
          <w:sz w:val="20"/>
        </w:rPr>
        <w:t xml:space="preserve">1. </w:t>
      </w:r>
      <w:r w:rsidR="00B96F9A" w:rsidRPr="00B96F9A">
        <w:rPr>
          <w:noProof/>
          <w:sz w:val="20"/>
        </w:rPr>
        <w:tab/>
        <w:t xml:space="preserve">Eisler MC, Lee MR, Tarlton JF, Martin GB, Beddington J, Dungait JA, et al. Steps to sustainable livestock. Nature. 2014;507: 32. </w:t>
      </w:r>
    </w:p>
    <w:p w14:paraId="6B379A0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 </w:t>
      </w:r>
      <w:r w:rsidRPr="00B96F9A">
        <w:rPr>
          <w:noProof/>
          <w:sz w:val="20"/>
        </w:rPr>
        <w:tab/>
        <w:t>Ahtiainen H, Pouta E. The value of genetic resources in agriculture: a meta-analysis assessing existing knowledge and future research needs. Int J Biodivers Sci Ecosyst Serv Manag. 2011;7: 27–38. doi:10.1080/21513732.2011.593557</w:t>
      </w:r>
    </w:p>
    <w:p w14:paraId="4F1D668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 </w:t>
      </w:r>
      <w:r w:rsidRPr="00B96F9A">
        <w:rPr>
          <w:noProof/>
          <w:sz w:val="20"/>
        </w:rPr>
        <w:tab/>
        <w:t xml:space="preserve">FAO. The Second State of The Worlds Farm Animal Genetic Resources Report. Rome, Italy; 2015. </w:t>
      </w:r>
    </w:p>
    <w:p w14:paraId="35F2E3F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 </w:t>
      </w:r>
      <w:r w:rsidRPr="00B96F9A">
        <w:rPr>
          <w:noProof/>
          <w:sz w:val="20"/>
        </w:rPr>
        <w:tab/>
        <w:t xml:space="preserve">FAO. The future of food and agriculture – Trends and challenges. Rome, Italy; 2017. </w:t>
      </w:r>
    </w:p>
    <w:p w14:paraId="421F766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 </w:t>
      </w:r>
      <w:r w:rsidRPr="00B96F9A">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4C0E562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 </w:t>
      </w:r>
      <w:r w:rsidRPr="00B96F9A">
        <w:rPr>
          <w:noProof/>
          <w:sz w:val="20"/>
        </w:rPr>
        <w:tab/>
        <w:t xml:space="preserve">Gandini GC, Villa E. Analysis of the cultural value of local livestock breeds: a methodology. J Anim Breed Genet. Wiley Online Library; 2003;120: 1–11. </w:t>
      </w:r>
    </w:p>
    <w:p w14:paraId="5D0C4FB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 </w:t>
      </w:r>
      <w:r w:rsidRPr="00B96F9A">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3C5A094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8. </w:t>
      </w:r>
      <w:r w:rsidRPr="00B96F9A">
        <w:rPr>
          <w:noProof/>
          <w:sz w:val="20"/>
        </w:rPr>
        <w:tab/>
        <w:t xml:space="preserve">Bojkovski D, Simčič M, Kompan D. Supports for local breeds in the European region–an overview. PoljoPrivreda. Poljoprivredni fakultet u Osijeku i Poljoprivredni institut Osijek; 2015;21: 7–10. </w:t>
      </w:r>
    </w:p>
    <w:p w14:paraId="6521AED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9. </w:t>
      </w:r>
      <w:r w:rsidRPr="00B96F9A">
        <w:rPr>
          <w:noProof/>
          <w:sz w:val="20"/>
        </w:rPr>
        <w:tab/>
        <w:t xml:space="preserve">Naidoo R, Balmford A, Ferraro PJ, Polasky S, Ricketts TH, Rouget M. Integrating economic costs into conservation planning. Trends Ecol Evol. Elsevier; 2006;21: 681–687. </w:t>
      </w:r>
    </w:p>
    <w:p w14:paraId="583C8E9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10. </w:t>
      </w:r>
      <w:r w:rsidRPr="00B96F9A">
        <w:rPr>
          <w:noProof/>
          <w:sz w:val="20"/>
        </w:rPr>
        <w:tab/>
        <w:t xml:space="preserve">Popescu A, Alecu IN, Dinu TA, Stoian E, Condei R, Ciocan H. Farm Structure and Land Concentration in Romania and the European Union’s Agriculture. Agric Agric Sci Procedia. Elsevier; 2016;10: 566–577. </w:t>
      </w:r>
    </w:p>
    <w:p w14:paraId="2636608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11. </w:t>
      </w:r>
      <w:r w:rsidRPr="00B96F9A">
        <w:rPr>
          <w:noProof/>
          <w:sz w:val="20"/>
        </w:rPr>
        <w:tab/>
        <w:t>Eurostat. Romania agricultural census [Internet]. 2010. Available: http://ec.europa.eu/eurostat/statistics-explained/index.php/Agricultural_census_in_Romania</w:t>
      </w:r>
    </w:p>
    <w:p w14:paraId="0F225E6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12. </w:t>
      </w:r>
      <w:r w:rsidRPr="00B96F9A">
        <w:rPr>
          <w:noProof/>
          <w:sz w:val="20"/>
        </w:rPr>
        <w:tab/>
        <w:t xml:space="preserve">Sutcliffe L, Akeroyd J, Page N, Popa R. Combining approaches to support high nature value Farmland in southern Transylvania, Romania. Hacquetia. 2015;14: 53–63. </w:t>
      </w:r>
    </w:p>
    <w:p w14:paraId="348B9DA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13. </w:t>
      </w:r>
      <w:r w:rsidRPr="00B96F9A">
        <w:rPr>
          <w:noProof/>
          <w:sz w:val="20"/>
        </w:rPr>
        <w:tab/>
        <w:t xml:space="preserve">Sutcliffe L, Paulini I, Jones G, Marggraf R, Page N. Pastoral commons use in Romania and the role of the Common Agricultural Policy. Int J Commons. 2013;7. </w:t>
      </w:r>
    </w:p>
    <w:p w14:paraId="6B2D125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14. </w:t>
      </w:r>
      <w:r w:rsidRPr="00B96F9A">
        <w:rPr>
          <w:noProof/>
          <w:sz w:val="20"/>
        </w:rPr>
        <w:tab/>
        <w:t xml:space="preserve">Draganescu C. Romanian strategy for a sustainable management of farm animal genetic resources. 2003; </w:t>
      </w:r>
    </w:p>
    <w:p w14:paraId="3B26B18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15. </w:t>
      </w:r>
      <w:r w:rsidRPr="00B96F9A">
        <w:rPr>
          <w:noProof/>
          <w:sz w:val="20"/>
        </w:rPr>
        <w:tab/>
        <w:t>FAO. Domestic Animal Diversity Information System (DAD-IS) [Internet]. 2018 [cited 26 Mar 2018]. Available: http://www.fao.org/dad-is/en/</w:t>
      </w:r>
    </w:p>
    <w:p w14:paraId="5674B0C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16. </w:t>
      </w:r>
      <w:r w:rsidRPr="00B96F9A">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55AD9E8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17. </w:t>
      </w:r>
      <w:r w:rsidRPr="00B96F9A">
        <w:rPr>
          <w:noProof/>
          <w:sz w:val="20"/>
        </w:rPr>
        <w:tab/>
        <w:t xml:space="preserve">Gasson R. Goals and values of farmers. J Agric Econ. Wiley Online Library; 1973;24: 521–542. </w:t>
      </w:r>
    </w:p>
    <w:p w14:paraId="00A66BCC"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18. </w:t>
      </w:r>
      <w:r w:rsidRPr="00B96F9A">
        <w:rPr>
          <w:noProof/>
          <w:sz w:val="20"/>
        </w:rPr>
        <w:tab/>
        <w:t xml:space="preserve">Ilbery BW. Goals and values of hop farmers. Trans Inst Br Geogr. JSTOR; 1983; 329–341. </w:t>
      </w:r>
    </w:p>
    <w:p w14:paraId="0B8215AE"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19. </w:t>
      </w:r>
      <w:r w:rsidRPr="00B96F9A">
        <w:rPr>
          <w:noProof/>
          <w:sz w:val="20"/>
        </w:rPr>
        <w:tab/>
        <w:t>Burton R, Kuczera C, Schwarz G. Exploring Farmers’ Cultural Resistance to Voluntary Agri</w:t>
      </w:r>
      <w:r w:rsidRPr="00B96F9A">
        <w:rPr>
          <w:rFonts w:ascii="Cambria Math" w:hAnsi="Cambria Math" w:cs="Cambria Math"/>
          <w:noProof/>
          <w:sz w:val="20"/>
        </w:rPr>
        <w:t>‐</w:t>
      </w:r>
      <w:r w:rsidRPr="00B96F9A">
        <w:rPr>
          <w:noProof/>
          <w:sz w:val="20"/>
        </w:rPr>
        <w:t xml:space="preserve">environmental Schemes. Sociol Ruralis. Wiley Online Library; 2008;48: 16–37. </w:t>
      </w:r>
    </w:p>
    <w:p w14:paraId="188659E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20. </w:t>
      </w:r>
      <w:r w:rsidRPr="00B96F9A">
        <w:rPr>
          <w:noProof/>
          <w:sz w:val="20"/>
        </w:rPr>
        <w:tab/>
        <w:t xml:space="preserve">Louviere JJ, Hensher DA, Swait JD. Stated choice methods: analysis and applications. Cambridge University Press; 2000. </w:t>
      </w:r>
    </w:p>
    <w:p w14:paraId="7533BFE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21. </w:t>
      </w:r>
      <w:r w:rsidRPr="00B96F9A">
        <w:rPr>
          <w:noProof/>
          <w:sz w:val="20"/>
        </w:rPr>
        <w:tab/>
        <w:t xml:space="preserve">Greiner R. Factors influencing farmers’ participation in contractual biodiversity conservation: a choice experiment with northern Australian pastoralists. Aust J Agric Resour Econ. Wiley Online Library; 2015; </w:t>
      </w:r>
    </w:p>
    <w:p w14:paraId="5D560654"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22. </w:t>
      </w:r>
      <w:r w:rsidRPr="00B96F9A">
        <w:rPr>
          <w:noProof/>
          <w:sz w:val="20"/>
        </w:rPr>
        <w:tab/>
        <w:t xml:space="preserve">Ruto E, Garrod G. Investigating farmers’ preferences for the design of agri-environment schemes: a choice experiment approach. J Environ Plan Manag. Taylor &amp; Francis; 2009;52: 631–647. </w:t>
      </w:r>
    </w:p>
    <w:p w14:paraId="483D9AE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23. </w:t>
      </w:r>
      <w:r w:rsidRPr="00B96F9A">
        <w:rPr>
          <w:noProof/>
          <w:sz w:val="20"/>
        </w:rPr>
        <w:tab/>
        <w:t xml:space="preserve">Broch SW, Vedel SE. Heterogeneity in landowners’ agri-environmental scheme preferences. Proceedings of the Economic Council Conference on Environmental Economics. 2010. </w:t>
      </w:r>
    </w:p>
    <w:p w14:paraId="7E6CA0A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24. </w:t>
      </w:r>
      <w:r w:rsidRPr="00B96F9A">
        <w:rPr>
          <w:noProof/>
          <w:sz w:val="20"/>
        </w:rPr>
        <w:tab/>
        <w:t xml:space="preserve">Ducos G, Dupraz P, Bonnieux F. Agri-environment contract adoption under fixed and variable compliance costs. J Environ Plan Manag. Taylor &amp; Francis; 2009;52: 669–687. </w:t>
      </w:r>
    </w:p>
    <w:p w14:paraId="285D0A5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25. </w:t>
      </w:r>
      <w:r w:rsidRPr="00B96F9A">
        <w:rPr>
          <w:noProof/>
          <w:sz w:val="20"/>
        </w:rPr>
        <w:tab/>
        <w:t>Espinosa</w:t>
      </w:r>
      <w:r w:rsidRPr="00B96F9A">
        <w:rPr>
          <w:rFonts w:ascii="Cambria Math" w:hAnsi="Cambria Math" w:cs="Cambria Math"/>
          <w:noProof/>
          <w:sz w:val="20"/>
        </w:rPr>
        <w:t>‐</w:t>
      </w:r>
      <w:r w:rsidRPr="00B96F9A">
        <w:rPr>
          <w:noProof/>
          <w:sz w:val="20"/>
        </w:rPr>
        <w:t>Goded M, Barreiro</w:t>
      </w:r>
      <w:r w:rsidRPr="00B96F9A">
        <w:rPr>
          <w:rFonts w:ascii="Cambria Math" w:hAnsi="Cambria Math" w:cs="Cambria Math"/>
          <w:noProof/>
          <w:sz w:val="20"/>
        </w:rPr>
        <w:t>‐</w:t>
      </w:r>
      <w:r w:rsidRPr="00B96F9A">
        <w:rPr>
          <w:noProof/>
          <w:sz w:val="20"/>
        </w:rPr>
        <w:t>Hurlé J, Ruto E. What do farmers want from Agri</w:t>
      </w:r>
      <w:r w:rsidRPr="00B96F9A">
        <w:rPr>
          <w:rFonts w:ascii="Cambria Math" w:hAnsi="Cambria Math" w:cs="Cambria Math"/>
          <w:noProof/>
          <w:sz w:val="20"/>
        </w:rPr>
        <w:t>‐</w:t>
      </w:r>
      <w:r w:rsidRPr="00B96F9A">
        <w:rPr>
          <w:noProof/>
          <w:sz w:val="20"/>
        </w:rPr>
        <w:t xml:space="preserve">environmental scheme design? A choice experiment approach. J Agric Econ. Wiley Online Library; 2010;61: 259–273. </w:t>
      </w:r>
    </w:p>
    <w:p w14:paraId="1463022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26. </w:t>
      </w:r>
      <w:r w:rsidRPr="00B96F9A">
        <w:rPr>
          <w:noProof/>
          <w:sz w:val="20"/>
        </w:rPr>
        <w:tab/>
        <w:t xml:space="preserve">Lienhoop N, Brouwer R. Agri-environmental policy valuation: Farmers’ contract design preferences for afforestation schemes. Land use policy. Elsevier; 2015;42: 568–577. </w:t>
      </w:r>
    </w:p>
    <w:p w14:paraId="355560E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27. </w:t>
      </w:r>
      <w:r w:rsidRPr="00B96F9A">
        <w:rPr>
          <w:noProof/>
          <w:sz w:val="20"/>
        </w:rPr>
        <w:tab/>
        <w:t xml:space="preserve">Oszlányi J, Grodzińska K, Badea O, Shparyk Y. Nature conservation in Central and Eastern Europe with a special emphasis on the Carpathian Mountains. Environ Pollut. Elsevier; 2004;130: 127–134. </w:t>
      </w:r>
    </w:p>
    <w:p w14:paraId="2772C77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28. </w:t>
      </w:r>
      <w:r w:rsidRPr="00B96F9A">
        <w:rPr>
          <w:noProof/>
          <w:sz w:val="20"/>
        </w:rPr>
        <w:tab/>
        <w:t xml:space="preserve">Page N. Personal Communication concerning uptake of Romanian RDP Option for conservation of rare breeds. 2015. </w:t>
      </w:r>
    </w:p>
    <w:p w14:paraId="795A383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29. </w:t>
      </w:r>
      <w:r w:rsidRPr="00B96F9A">
        <w:rPr>
          <w:noProof/>
          <w:sz w:val="20"/>
        </w:rPr>
        <w:tab/>
        <w:t xml:space="preserve">Fischer J, Hartel T, Kuemmerle T. Conservation policy in traditional farming landscapes. Conserv Lett. Wiley Online Library; 2012;5: 167–175. </w:t>
      </w:r>
    </w:p>
    <w:p w14:paraId="152C04C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30. </w:t>
      </w:r>
      <w:r w:rsidRPr="00B96F9A">
        <w:rPr>
          <w:noProof/>
          <w:sz w:val="20"/>
        </w:rPr>
        <w:tab/>
        <w:t>Mikulcak F, Newig J, Milcu AI, Hartel T, Fischer J. Integrating Rural Development and Biodiversity Conservation in Central Romania. Environ Conserv. 2013;40: 129–137. doi:10.1017/S0376892912000392</w:t>
      </w:r>
    </w:p>
    <w:p w14:paraId="54C01BE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31. </w:t>
      </w:r>
      <w:r w:rsidRPr="00B96F9A">
        <w:rPr>
          <w:noProof/>
          <w:sz w:val="20"/>
        </w:rPr>
        <w:tab/>
        <w:t xml:space="preserve">Page N, Popa R, Gherghiceanu C, Balint L. Linking High Nature Value Grasslands to Small-Scale Farmer Incomes: Târnava Mare, Romania. Mt Hay Meadows Hotspots Byodiversity Tradit Cult Ghimeş. 2011; </w:t>
      </w:r>
    </w:p>
    <w:p w14:paraId="68FC914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32. </w:t>
      </w:r>
      <w:r w:rsidRPr="00B96F9A">
        <w:rPr>
          <w:noProof/>
          <w:sz w:val="20"/>
        </w:rPr>
        <w:tab/>
        <w:t xml:space="preserve">Gherghinescu O. Poverty and social exclusion in rural areas: Romania. 2008. </w:t>
      </w:r>
    </w:p>
    <w:p w14:paraId="3C5DB7B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33. </w:t>
      </w:r>
      <w:r w:rsidRPr="00B96F9A">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725CE0E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34. </w:t>
      </w:r>
      <w:r w:rsidRPr="00B96F9A">
        <w:rPr>
          <w:noProof/>
          <w:sz w:val="20"/>
        </w:rPr>
        <w:tab/>
        <w:t xml:space="preserve">Crabbe M, Vandebroek ML. Using appropriate prior information to eliminate choice sets with a dominant alternative from D-efficient designs. 2011; </w:t>
      </w:r>
    </w:p>
    <w:p w14:paraId="702D1BC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35. </w:t>
      </w:r>
      <w:r w:rsidRPr="00B96F9A">
        <w:rPr>
          <w:noProof/>
          <w:sz w:val="20"/>
        </w:rPr>
        <w:tab/>
        <w:t xml:space="preserve">Metrics C. Ngene 1.1 User Manual and Reference Guide. Sydney, Aust ChoiceMetrics. 2012; </w:t>
      </w:r>
    </w:p>
    <w:p w14:paraId="0D9009C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36. </w:t>
      </w:r>
      <w:r w:rsidRPr="00B96F9A">
        <w:rPr>
          <w:noProof/>
          <w:sz w:val="20"/>
        </w:rPr>
        <w:tab/>
        <w:t xml:space="preserve">Hensher DA. How do respondents process stated choice experiments? Attribute consideration under varying information load. J Appl Econom. Wiley Online Library; 2006;21: 861–878. </w:t>
      </w:r>
    </w:p>
    <w:p w14:paraId="69D4A2DC"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37. </w:t>
      </w:r>
      <w:r w:rsidRPr="00B96F9A">
        <w:rPr>
          <w:noProof/>
          <w:sz w:val="20"/>
        </w:rPr>
        <w:tab/>
        <w:t xml:space="preserve">Lancaster KJ. A new approach to consumer theory. J Polit Econ. JSTOR; 1966; 132–157. </w:t>
      </w:r>
    </w:p>
    <w:p w14:paraId="1D78C444"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38. </w:t>
      </w:r>
      <w:r w:rsidRPr="00B96F9A">
        <w:rPr>
          <w:noProof/>
          <w:sz w:val="20"/>
        </w:rPr>
        <w:tab/>
        <w:t xml:space="preserve">Luce RD. Individual choice behavior: A theoretical analysis. Courier Corporation; 2005. </w:t>
      </w:r>
    </w:p>
    <w:p w14:paraId="3D0E1F3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39. </w:t>
      </w:r>
      <w:r w:rsidRPr="00B96F9A">
        <w:rPr>
          <w:noProof/>
          <w:sz w:val="20"/>
        </w:rPr>
        <w:tab/>
        <w:t xml:space="preserve">McFadden D. Conditional logit analysis of qualitative choice behavior. Institute of Urban and Regional Development, University of California; 1973; </w:t>
      </w:r>
    </w:p>
    <w:p w14:paraId="61D0A23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40. </w:t>
      </w:r>
      <w:r w:rsidRPr="00B96F9A">
        <w:rPr>
          <w:noProof/>
          <w:sz w:val="20"/>
        </w:rPr>
        <w:tab/>
        <w:t xml:space="preserve">Holmes TP, Adamowicz WL, Carlsson F. Choice experiments. A Primer on Nonmarket Valuation. Springer; 2017. pp. 133–186. </w:t>
      </w:r>
    </w:p>
    <w:p w14:paraId="1BEC60B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41. </w:t>
      </w:r>
      <w:r w:rsidRPr="00B96F9A">
        <w:rPr>
          <w:noProof/>
          <w:sz w:val="20"/>
        </w:rPr>
        <w:tab/>
        <w:t xml:space="preserve">Hensher DA, Rose JM, Greene WH. Applied choice analysis: a primer. Cambridge University Press; 2005. </w:t>
      </w:r>
    </w:p>
    <w:p w14:paraId="5647178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42. </w:t>
      </w:r>
      <w:r w:rsidRPr="00B96F9A">
        <w:rPr>
          <w:noProof/>
          <w:sz w:val="20"/>
        </w:rPr>
        <w:tab/>
        <w:t xml:space="preserve">European Commission. European Commission DG Agriculture and Rural Development. Brussels; 2012. </w:t>
      </w:r>
    </w:p>
    <w:p w14:paraId="005FA2F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43. </w:t>
      </w:r>
      <w:r w:rsidRPr="00B96F9A">
        <w:rPr>
          <w:noProof/>
          <w:sz w:val="20"/>
        </w:rPr>
        <w:tab/>
        <w:t xml:space="preserve">National Institute of Statistics. Press Release No. 159 of July 4th 2013 of the final results population and housing census 2011. 2013. </w:t>
      </w:r>
    </w:p>
    <w:p w14:paraId="6FFAB0C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44. </w:t>
      </w:r>
      <w:r w:rsidRPr="00B96F9A">
        <w:rPr>
          <w:noProof/>
          <w:sz w:val="20"/>
        </w:rPr>
        <w:tab/>
        <w:t xml:space="preserve">National Institute of Statistics. Press Release No. 135 of June 5th 2015. Household income and expenditure in 2014 Family Budget Survey. Bucharest, Romania.; 2015. </w:t>
      </w:r>
    </w:p>
    <w:p w14:paraId="7F5D534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45. </w:t>
      </w:r>
      <w:r w:rsidRPr="00B96F9A">
        <w:rPr>
          <w:noProof/>
          <w:sz w:val="20"/>
        </w:rPr>
        <w:tab/>
        <w:t xml:space="preserve">Leroy G, Baumung R, Boettcher P, Besbes B, From T, Hoffmann I. Animal genetic resources diversity and ecosystem services. Glob Food Sec. Elsevier; 2018; </w:t>
      </w:r>
    </w:p>
    <w:p w14:paraId="3A4FE84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46. </w:t>
      </w:r>
      <w:r w:rsidRPr="00B96F9A">
        <w:rPr>
          <w:noProof/>
          <w:sz w:val="20"/>
        </w:rPr>
        <w:tab/>
        <w:t xml:space="preserve">Tesfaye A, Brouwer R. Testing participation constraints in contract design for sustainable soil conservation in Ethiopia. Ecol Econ. Elsevier; 2012;73: 168–178. </w:t>
      </w:r>
    </w:p>
    <w:p w14:paraId="268E31B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47. </w:t>
      </w:r>
      <w:r w:rsidRPr="00B96F9A">
        <w:rPr>
          <w:noProof/>
          <w:sz w:val="20"/>
        </w:rPr>
        <w:tab/>
        <w:t xml:space="preserve">Santos R, Clemente P, Brouwer R, Antunes P, Pinto R. Landowner preferences for agri-environmental agreements to conserve the montado ecosystem in Portugal. Ecol Econ. Elsevier; 2015;118: 159–167. </w:t>
      </w:r>
    </w:p>
    <w:p w14:paraId="381668D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48. </w:t>
      </w:r>
      <w:r w:rsidRPr="00B96F9A">
        <w:rPr>
          <w:noProof/>
          <w:sz w:val="20"/>
        </w:rPr>
        <w:tab/>
        <w:t xml:space="preserve">Tudor MM, Alexandri C. Structural Changes in Romanian Farm Management and their Impact on Economic Performances. Procedia Econ Financ. Elsevier; 2015;22: 747–754. </w:t>
      </w:r>
    </w:p>
    <w:p w14:paraId="4EBFCEE6"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49. </w:t>
      </w:r>
      <w:r w:rsidRPr="00B96F9A">
        <w:rPr>
          <w:noProof/>
          <w:sz w:val="20"/>
        </w:rPr>
        <w:tab/>
        <w:t xml:space="preserve">Kosoy N, Corbera E, Brown K. Participation in payments for ecosystem services: case studies from the Lacandon rainforest, Mexico. Geoforum. Elsevier; 2008;39: 2073–2083. </w:t>
      </w:r>
    </w:p>
    <w:p w14:paraId="2F71378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50. </w:t>
      </w:r>
      <w:r w:rsidRPr="00B96F9A">
        <w:rPr>
          <w:noProof/>
          <w:sz w:val="20"/>
        </w:rPr>
        <w:tab/>
        <w:t xml:space="preserve">Heyman J, Ariely D. Effort for payment: A tale of two markets. Psychol Sci. SAGE Publications Sage CA: Los Angeles, CA; 2004;15: 787–793. </w:t>
      </w:r>
    </w:p>
    <w:p w14:paraId="256B238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51. </w:t>
      </w:r>
      <w:r w:rsidRPr="00B96F9A">
        <w:rPr>
          <w:noProof/>
          <w:sz w:val="20"/>
        </w:rPr>
        <w:tab/>
        <w:t xml:space="preserve">De Snoo GR, Herzon I, Staats H, Burton RJF, Schindler S, van Dijk J, et al. Toward effective nature conservation on farmland: making farmers matter. Conserv Lett. Wiley Online Library; 2013;6: 66–72. </w:t>
      </w:r>
    </w:p>
    <w:p w14:paraId="1A3FFAA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52. </w:t>
      </w:r>
      <w:r w:rsidRPr="00B96F9A">
        <w:rPr>
          <w:noProof/>
          <w:sz w:val="20"/>
        </w:rPr>
        <w:tab/>
        <w:t xml:space="preserve">Gorton M, Hubbard C, Hubbard L. The folly of European Union policy transfer: why the Common Agricultural Policy (CAP) does not fit Central and Eastern Europe. Reg Stud. Taylor &amp; Francis; 2009;43: 1305–1317. </w:t>
      </w:r>
    </w:p>
    <w:p w14:paraId="2380442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53. </w:t>
      </w:r>
      <w:r w:rsidRPr="00B96F9A">
        <w:rPr>
          <w:noProof/>
          <w:sz w:val="20"/>
        </w:rPr>
        <w:tab/>
        <w:t xml:space="preserve">Narloch U, Drucker AG, Pascual U. What role for cooperation in conservation tenders? Paying farmer groups in the High Andes. Land use policy. Elsevier; 2017;63: 659–671. </w:t>
      </w:r>
    </w:p>
    <w:p w14:paraId="0AC3FB7E"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54. </w:t>
      </w:r>
      <w:r w:rsidRPr="00B96F9A">
        <w:rPr>
          <w:noProof/>
          <w:sz w:val="20"/>
        </w:rPr>
        <w:tab/>
        <w:t>Defrancesco E, Gatto P, Runge F, Trestini S. Factors affecting farmers’ participation in agri</w:t>
      </w:r>
      <w:r w:rsidRPr="00B96F9A">
        <w:rPr>
          <w:rFonts w:ascii="Cambria Math" w:hAnsi="Cambria Math" w:cs="Cambria Math"/>
          <w:noProof/>
          <w:sz w:val="20"/>
        </w:rPr>
        <w:t>‐</w:t>
      </w:r>
      <w:r w:rsidRPr="00B96F9A">
        <w:rPr>
          <w:noProof/>
          <w:sz w:val="20"/>
        </w:rPr>
        <w:t xml:space="preserve">environmental measures: A Northern Italian perspective. J Agric Econ. Wiley Online Library; 2008;59: 114–131. </w:t>
      </w:r>
    </w:p>
    <w:p w14:paraId="1B93CA6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55. </w:t>
      </w:r>
      <w:r w:rsidRPr="00B96F9A">
        <w:rPr>
          <w:noProof/>
          <w:sz w:val="20"/>
        </w:rPr>
        <w:tab/>
        <w:t xml:space="preserve">Wossink GAA, van Wenum JH. Biodiversity conservation by farmers: analysis of actual and contingent participation. Eur Rev Agric Econ. Oxford University Press; 2003;30: 461–485. </w:t>
      </w:r>
    </w:p>
    <w:p w14:paraId="0FC8525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56. </w:t>
      </w:r>
      <w:r w:rsidRPr="00B96F9A">
        <w:rPr>
          <w:noProof/>
          <w:sz w:val="20"/>
        </w:rPr>
        <w:tab/>
        <w:t xml:space="preserve">Dupraz P, Vanslembrouck I, Bonnieux F, Van Huylenbroeck G. Farmers’ participation in European agri-environmental policies. Zaragoza (Spain). 2002;28: 31. </w:t>
      </w:r>
    </w:p>
    <w:p w14:paraId="130ACE2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57. </w:t>
      </w:r>
      <w:r w:rsidRPr="00B96F9A">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093C17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58. </w:t>
      </w:r>
      <w:r w:rsidRPr="00B96F9A">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5F724334"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59. </w:t>
      </w:r>
      <w:r w:rsidRPr="00B96F9A">
        <w:rPr>
          <w:noProof/>
          <w:sz w:val="20"/>
        </w:rPr>
        <w:tab/>
        <w:t xml:space="preserve">Shortall S. Are rural development programmes socially inclusive? Social inclusion, civic engagement, participation, and social capital: Exploring the differences. J Rural Stud. Elsevier; 2008;24: 450–457. </w:t>
      </w:r>
    </w:p>
    <w:p w14:paraId="3D89129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60. </w:t>
      </w:r>
      <w:r w:rsidRPr="00B96F9A">
        <w:rPr>
          <w:noProof/>
          <w:sz w:val="20"/>
        </w:rPr>
        <w:tab/>
        <w:t xml:space="preserve">Milcu AI, Sherren K, Hanspach J, Abson D, Fischer J. Navigating conflicting landscape aspirations: Application of a photo-based Q-method in Transylvania (Central Romania). Land use policy. Elsevier; 2014;41: 408–422. </w:t>
      </w:r>
    </w:p>
    <w:p w14:paraId="4E9ABF2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61. </w:t>
      </w:r>
      <w:r w:rsidRPr="00B96F9A">
        <w:rPr>
          <w:noProof/>
          <w:sz w:val="20"/>
        </w:rPr>
        <w:tab/>
        <w:t xml:space="preserve">Bhatia AK, Jain A, Sadana DK, Gokhale SB, Bhagat RL. Phenotypic identification of farm animal genetic resources using computer learning with scoring function. Comput Electron Agric. Elsevier; 2010;73: 37–43. </w:t>
      </w:r>
    </w:p>
    <w:p w14:paraId="21A46A5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62. </w:t>
      </w:r>
      <w:r w:rsidRPr="00B96F9A">
        <w:rPr>
          <w:noProof/>
          <w:sz w:val="20"/>
        </w:rPr>
        <w:tab/>
        <w:t xml:space="preserve">Programul National De Dezvoltare Rurala. National Rural Development Programme for the 2014 – 2020 period. Bucharesti, Romania; 2014. </w:t>
      </w:r>
    </w:p>
    <w:p w14:paraId="3B90CC1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63. </w:t>
      </w:r>
      <w:r w:rsidRPr="00B96F9A">
        <w:rPr>
          <w:noProof/>
          <w:sz w:val="20"/>
        </w:rPr>
        <w:tab/>
        <w:t xml:space="preserve">Fundatia ADEPT. Fundatia ADEPT Transilvania 10 year report 2004-2014. Sighisoara, Romania; 2014. </w:t>
      </w:r>
    </w:p>
    <w:p w14:paraId="3CF2A6E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64. </w:t>
      </w:r>
      <w:r w:rsidRPr="00B96F9A">
        <w:rPr>
          <w:noProof/>
          <w:sz w:val="20"/>
        </w:rPr>
        <w:tab/>
        <w:t>Swift MJ, Izac AMN, van Noordwijk M. Biodiversity and ecosystem services in agricultural landscapes—are we asking the right questions? Agric Ecosyst Environ. 2004;104: 113–134. doi:http://dx.doi.org/10.1016/j.agee.2004.01.013</w:t>
      </w:r>
    </w:p>
    <w:p w14:paraId="43FA0B9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65. </w:t>
      </w:r>
      <w:r w:rsidRPr="00B96F9A">
        <w:rPr>
          <w:noProof/>
          <w:sz w:val="20"/>
        </w:rPr>
        <w:tab/>
        <w:t xml:space="preserve">Narloch U, Pascual U, Drucker AG. Cost-effectiveness targeting under multiple conservation goals and equity considerations in the Andes. Environ Conserv. Cambridge Univ Press; 2011;38: 417–425. </w:t>
      </w:r>
    </w:p>
    <w:p w14:paraId="6A9B7C9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66. </w:t>
      </w:r>
      <w:r w:rsidRPr="00B96F9A">
        <w:rPr>
          <w:noProof/>
          <w:sz w:val="20"/>
        </w:rPr>
        <w:tab/>
        <w:t xml:space="preserve">Natural England. Agricultural Biodiversity. Higher level stewardship options. April 2014. 2014. </w:t>
      </w:r>
    </w:p>
    <w:p w14:paraId="6A088E4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67. </w:t>
      </w:r>
      <w:r w:rsidRPr="00B96F9A">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6547A55E"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68. </w:t>
      </w:r>
      <w:r w:rsidRPr="00B96F9A">
        <w:rPr>
          <w:noProof/>
          <w:sz w:val="20"/>
        </w:rPr>
        <w:tab/>
        <w:t xml:space="preserve">Hoffmann I, From T, Boerma D. Ecosystem Services Provided By Livestock Keepers and Breeds , With Special Consideration To The Contributions Of Small-Scale Livestock Keepers and Pastoralists. Rome; 2014. </w:t>
      </w:r>
    </w:p>
    <w:p w14:paraId="089FE3F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69. </w:t>
      </w:r>
      <w:r w:rsidRPr="00B96F9A">
        <w:rPr>
          <w:noProof/>
          <w:sz w:val="20"/>
        </w:rPr>
        <w:tab/>
        <w:t xml:space="preserve">Pagiola S, Rios AR, Arcenas A. Poor household participation in payments for environmental services: Lessons from the Silvopastoral Project in Quindío, Colombia. Environ Resour Econ. Springer; 2010;47: 371–394. </w:t>
      </w:r>
    </w:p>
    <w:p w14:paraId="78FA166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70. </w:t>
      </w:r>
      <w:r w:rsidRPr="00B96F9A">
        <w:rPr>
          <w:noProof/>
          <w:sz w:val="20"/>
        </w:rPr>
        <w:tab/>
        <w:t xml:space="preserve">Train KE. Discrete choice methods with simulation. Cambridge university press; 2009. </w:t>
      </w:r>
    </w:p>
    <w:p w14:paraId="2D3A882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71. </w:t>
      </w:r>
      <w:r w:rsidRPr="00B96F9A">
        <w:rPr>
          <w:noProof/>
          <w:sz w:val="20"/>
        </w:rPr>
        <w:tab/>
        <w:t xml:space="preserve">Mariel P, De Ayala A, Hoyos D, Abdullah S. Selecting random parameters in discrete choice experiment for environmental valuation: A simulation experiment. J choice Model. Elsevier; 2013;7: 44–57. </w:t>
      </w:r>
    </w:p>
    <w:p w14:paraId="3985D0B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72. </w:t>
      </w:r>
      <w:r w:rsidRPr="00B96F9A">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5DA54EE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73. </w:t>
      </w:r>
      <w:r w:rsidRPr="00B96F9A">
        <w:rPr>
          <w:noProof/>
          <w:sz w:val="20"/>
        </w:rPr>
        <w:tab/>
        <w:t>Bech M, Gyrd</w:t>
      </w:r>
      <w:r w:rsidRPr="00B96F9A">
        <w:rPr>
          <w:rFonts w:ascii="Cambria Math" w:hAnsi="Cambria Math" w:cs="Cambria Math"/>
          <w:noProof/>
          <w:sz w:val="20"/>
        </w:rPr>
        <w:t>‐</w:t>
      </w:r>
      <w:r w:rsidRPr="00B96F9A">
        <w:rPr>
          <w:noProof/>
          <w:sz w:val="20"/>
        </w:rPr>
        <w:t xml:space="preserve">Hansen D. Effects coding in discrete choice experiments. Health Econ. Wiley Online Library; 2005;14: 1079–1083. </w:t>
      </w:r>
    </w:p>
    <w:p w14:paraId="4BB6C362" w14:textId="1111735C" w:rsidR="001D69F3" w:rsidRPr="00357A88" w:rsidRDefault="00C052BF" w:rsidP="00B96F9A">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1111" w:author="Warwick Wainwright" w:date="2018-07-24T12:52:00Z"/>
        </w:rPr>
      </w:pPr>
      <w:ins w:id="1112" w:author="Warwick Wainwright" w:date="2018-07-24T12:52:00Z">
        <w:r>
          <w:rPr>
            <w:b/>
          </w:rPr>
          <w:t>Appendix 1</w:t>
        </w:r>
        <w:r w:rsidRPr="005878F4">
          <w:rPr>
            <w:b/>
          </w:rPr>
          <w:t>:</w:t>
        </w:r>
        <w:r>
          <w:t xml:space="preserve"> The </w:t>
        </w:r>
      </w:ins>
      <w:ins w:id="1113" w:author="Warwick Wainwright" w:date="2018-07-24T12:53:00Z">
        <w:r>
          <w:t xml:space="preserve">respondent </w:t>
        </w:r>
      </w:ins>
      <w:ins w:id="1114" w:author="Warwick Wainwright" w:date="2018-07-24T12:52:00Z">
        <w:r>
          <w:t xml:space="preserve">questionnaire  </w:t>
        </w:r>
      </w:ins>
    </w:p>
    <w:p w14:paraId="0D5BE82A" w14:textId="77777777" w:rsidR="000F1759" w:rsidRDefault="000F1759">
      <w:pPr>
        <w:pStyle w:val="Firstparagraph"/>
        <w:rPr>
          <w:ins w:id="1115" w:author="Warwick Wainwright" w:date="2018-07-24T12:52:00Z"/>
          <w:b/>
        </w:rPr>
      </w:pPr>
    </w:p>
    <w:p w14:paraId="66C2BB14" w14:textId="77777777" w:rsidR="000F1759" w:rsidRPr="000F1759" w:rsidRDefault="000F1759" w:rsidP="000F1759">
      <w:pPr>
        <w:spacing w:after="120" w:line="240" w:lineRule="auto"/>
        <w:ind w:firstLine="0"/>
        <w:jc w:val="center"/>
        <w:rPr>
          <w:ins w:id="1116" w:author="Warwick Wainwright" w:date="2018-07-24T12:53:00Z"/>
          <w:b/>
          <w:sz w:val="28"/>
          <w:szCs w:val="28"/>
        </w:rPr>
      </w:pPr>
      <w:ins w:id="1117"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1118" w:author="Warwick Wainwright" w:date="2018-07-24T12:53:00Z"/>
        </w:rPr>
      </w:pPr>
      <w:ins w:id="1119"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1120" w:author="Warwick Wainwright" w:date="2018-07-24T12:53:00Z"/>
        </w:rPr>
      </w:pPr>
      <w:ins w:id="1121"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1122" w:author="Warwick Wainwright" w:date="2018-07-24T12:53:00Z"/>
        </w:rPr>
      </w:pPr>
    </w:p>
    <w:p w14:paraId="3015D54A" w14:textId="77777777" w:rsidR="000F1759" w:rsidRPr="000F1759" w:rsidRDefault="000F1759">
      <w:pPr>
        <w:jc w:val="center"/>
        <w:rPr>
          <w:ins w:id="1123" w:author="Warwick Wainwright" w:date="2018-07-24T12:53:00Z"/>
          <w:rFonts w:eastAsiaTheme="majorEastAsia"/>
          <w:b/>
          <w:sz w:val="26"/>
          <w:szCs w:val="26"/>
          <w:rPrChange w:id="1124" w:author="Warwick Wainwright" w:date="2018-07-24T12:55:00Z">
            <w:rPr>
              <w:ins w:id="1125" w:author="Warwick Wainwright" w:date="2018-07-24T12:53:00Z"/>
              <w:rFonts w:eastAsiaTheme="majorEastAsia"/>
            </w:rPr>
          </w:rPrChange>
        </w:rPr>
        <w:pPrChange w:id="1126" w:author="Warwick Wainwright" w:date="2018-07-24T12:55:00Z">
          <w:pPr>
            <w:keepNext/>
            <w:keepLines/>
            <w:numPr>
              <w:numId w:val="2"/>
            </w:numPr>
            <w:tabs>
              <w:tab w:val="num" w:pos="360"/>
            </w:tabs>
            <w:spacing w:before="200" w:after="120" w:line="240" w:lineRule="auto"/>
            <w:ind w:firstLine="0"/>
            <w:jc w:val="center"/>
            <w:outlineLvl w:val="1"/>
          </w:pPr>
        </w:pPrChange>
      </w:pPr>
      <w:ins w:id="1127" w:author="Warwick Wainwright" w:date="2018-07-24T12:53:00Z">
        <w:r w:rsidRPr="000F1759">
          <w:rPr>
            <w:rFonts w:eastAsiaTheme="majorEastAsia"/>
            <w:b/>
            <w:sz w:val="26"/>
            <w:szCs w:val="26"/>
            <w:rPrChange w:id="1128"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1129"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1130" w:author="Warwick Wainwright" w:date="2018-07-24T12:53:00Z"/>
          <w:b/>
        </w:rPr>
      </w:pPr>
      <w:ins w:id="1131"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1132"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1133" w:author="Warwick Wainwright" w:date="2018-07-24T12:53:00Z"/>
                <w:b/>
                <w:bCs/>
                <w:color w:val="000000"/>
                <w:lang w:eastAsia="en-GB"/>
              </w:rPr>
            </w:pPr>
            <w:ins w:id="1134"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1135" w:author="Warwick Wainwright" w:date="2018-07-24T12:53:00Z"/>
                <w:b/>
                <w:bCs/>
                <w:color w:val="000000"/>
                <w:lang w:eastAsia="en-GB"/>
              </w:rPr>
            </w:pPr>
            <w:ins w:id="1136"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1137" w:author="Warwick Wainwright" w:date="2018-07-24T12:53:00Z"/>
                <w:b/>
                <w:bCs/>
                <w:color w:val="000000"/>
                <w:lang w:eastAsia="en-GB"/>
              </w:rPr>
            </w:pPr>
            <w:ins w:id="1138"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1139"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1140" w:author="Warwick Wainwright" w:date="2018-07-24T12:53:00Z"/>
                <w:color w:val="000000"/>
                <w:lang w:eastAsia="en-GB"/>
              </w:rPr>
            </w:pPr>
            <w:ins w:id="1141"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1142"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1143" w:author="Warwick Wainwright" w:date="2018-07-24T12:53:00Z"/>
                <w:color w:val="000000"/>
                <w:lang w:eastAsia="en-GB"/>
              </w:rPr>
            </w:pPr>
          </w:p>
        </w:tc>
      </w:tr>
      <w:tr w:rsidR="000F1759" w:rsidRPr="000F1759" w14:paraId="09F16A16" w14:textId="77777777" w:rsidTr="002105EF">
        <w:trPr>
          <w:trHeight w:val="510"/>
          <w:jc w:val="center"/>
          <w:ins w:id="1144"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1145" w:author="Warwick Wainwright" w:date="2018-07-24T12:53:00Z"/>
                <w:color w:val="000000"/>
                <w:lang w:eastAsia="en-GB"/>
              </w:rPr>
            </w:pPr>
            <w:ins w:id="1146"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1147"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1148" w:author="Warwick Wainwright" w:date="2018-07-24T12:53:00Z"/>
                <w:color w:val="000000"/>
                <w:lang w:eastAsia="en-GB"/>
              </w:rPr>
            </w:pPr>
          </w:p>
        </w:tc>
      </w:tr>
      <w:tr w:rsidR="000F1759" w:rsidRPr="000F1759" w14:paraId="7461E1B5" w14:textId="77777777" w:rsidTr="002105EF">
        <w:trPr>
          <w:trHeight w:val="480"/>
          <w:jc w:val="center"/>
          <w:ins w:id="1149"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1150" w:author="Warwick Wainwright" w:date="2018-07-24T12:53:00Z"/>
                <w:color w:val="000000"/>
                <w:lang w:eastAsia="en-GB"/>
              </w:rPr>
            </w:pPr>
            <w:ins w:id="1151"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1152"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1153" w:author="Warwick Wainwright" w:date="2018-07-24T12:53:00Z"/>
                <w:color w:val="000000"/>
                <w:lang w:eastAsia="en-GB"/>
              </w:rPr>
            </w:pPr>
          </w:p>
        </w:tc>
      </w:tr>
      <w:tr w:rsidR="000F1759" w:rsidRPr="000F1759" w14:paraId="562569C9" w14:textId="77777777" w:rsidTr="002105EF">
        <w:trPr>
          <w:trHeight w:val="435"/>
          <w:jc w:val="center"/>
          <w:ins w:id="1154"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1155" w:author="Warwick Wainwright" w:date="2018-07-24T12:53:00Z"/>
                <w:color w:val="000000"/>
                <w:lang w:eastAsia="en-GB"/>
              </w:rPr>
            </w:pPr>
            <w:ins w:id="1156"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1157"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1158" w:author="Warwick Wainwright" w:date="2018-07-24T12:53:00Z"/>
                <w:color w:val="000000"/>
                <w:lang w:eastAsia="en-GB"/>
              </w:rPr>
            </w:pPr>
          </w:p>
        </w:tc>
      </w:tr>
      <w:tr w:rsidR="000F1759" w:rsidRPr="000F1759" w14:paraId="714E91AB" w14:textId="77777777" w:rsidTr="002105EF">
        <w:trPr>
          <w:trHeight w:val="450"/>
          <w:jc w:val="center"/>
          <w:ins w:id="1159"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1160" w:author="Warwick Wainwright" w:date="2018-07-24T12:53:00Z"/>
                <w:color w:val="000000"/>
                <w:lang w:eastAsia="en-GB"/>
              </w:rPr>
            </w:pPr>
            <w:ins w:id="1161"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1162"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1163" w:author="Warwick Wainwright" w:date="2018-07-24T12:53:00Z"/>
                <w:color w:val="000000"/>
                <w:lang w:eastAsia="en-GB"/>
              </w:rPr>
            </w:pPr>
          </w:p>
        </w:tc>
      </w:tr>
      <w:tr w:rsidR="000F1759" w:rsidRPr="000F1759" w14:paraId="65808F37" w14:textId="77777777" w:rsidTr="002105EF">
        <w:trPr>
          <w:trHeight w:val="435"/>
          <w:jc w:val="center"/>
          <w:ins w:id="1164"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1165" w:author="Warwick Wainwright" w:date="2018-07-24T12:53:00Z"/>
                <w:color w:val="000000"/>
                <w:lang w:eastAsia="en-GB"/>
              </w:rPr>
            </w:pPr>
            <w:ins w:id="1166"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1167"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1168" w:author="Warwick Wainwright" w:date="2018-07-24T12:53:00Z"/>
                <w:color w:val="000000"/>
                <w:lang w:eastAsia="en-GB"/>
              </w:rPr>
            </w:pPr>
          </w:p>
        </w:tc>
      </w:tr>
      <w:tr w:rsidR="000F1759" w:rsidRPr="000F1759" w14:paraId="63FDCAA9" w14:textId="77777777" w:rsidTr="002105EF">
        <w:trPr>
          <w:trHeight w:val="495"/>
          <w:jc w:val="center"/>
          <w:ins w:id="1169"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1170" w:author="Warwick Wainwright" w:date="2018-07-24T12:53:00Z"/>
                <w:color w:val="000000"/>
                <w:lang w:eastAsia="en-GB"/>
              </w:rPr>
            </w:pPr>
            <w:ins w:id="1171"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1172" w:author="Warwick Wainwright" w:date="2018-07-24T12:53:00Z"/>
                <w:color w:val="000000"/>
                <w:lang w:eastAsia="en-GB"/>
              </w:rPr>
            </w:pPr>
            <w:ins w:id="1173"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1174" w:author="Warwick Wainwright" w:date="2018-07-24T12:53:00Z"/>
                <w:color w:val="000000"/>
                <w:lang w:eastAsia="en-GB"/>
              </w:rPr>
            </w:pPr>
            <w:ins w:id="1175"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1176"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1177" w:author="Warwick Wainwright" w:date="2018-07-24T12:53:00Z"/>
          <w:b/>
        </w:rPr>
      </w:pPr>
      <w:ins w:id="1178"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1179" w:author="Warwick Wainwright" w:date="2018-07-24T12:53:00Z"/>
        </w:rPr>
      </w:pPr>
      <w:ins w:id="1180"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1181" w:author="Warwick Wainwright" w:date="2018-07-24T12:53:00Z"/>
          <w:b/>
        </w:rPr>
      </w:pPr>
      <w:ins w:id="1182"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1183" w:author="Warwick Wainwright" w:date="2018-07-24T12:53:00Z"/>
        </w:rPr>
      </w:pPr>
      <w:ins w:id="1184"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1185" w:author="Warwick Wainwright" w:date="2018-07-24T12:53:00Z"/>
          <w:b/>
          <w:u w:val="single"/>
        </w:rPr>
      </w:pPr>
      <w:ins w:id="1186"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1187" w:author="Warwick Wainwright" w:date="2018-07-24T12:53:00Z"/>
        </w:rPr>
      </w:pPr>
    </w:p>
    <w:p w14:paraId="51E483DD" w14:textId="77777777" w:rsidR="000F1759" w:rsidRPr="000F1759" w:rsidRDefault="000F1759" w:rsidP="000F1759">
      <w:pPr>
        <w:spacing w:after="120" w:line="240" w:lineRule="auto"/>
        <w:ind w:firstLine="0"/>
        <w:rPr>
          <w:ins w:id="1188" w:author="Warwick Wainwright" w:date="2018-07-24T12:53:00Z"/>
        </w:rPr>
      </w:pPr>
    </w:p>
    <w:p w14:paraId="46A3A3BB" w14:textId="77777777" w:rsidR="000F1759" w:rsidRPr="000F1759" w:rsidRDefault="000F1759" w:rsidP="000F1759">
      <w:pPr>
        <w:spacing w:after="120" w:line="240" w:lineRule="auto"/>
        <w:ind w:left="720" w:firstLine="0"/>
        <w:contextualSpacing/>
        <w:rPr>
          <w:ins w:id="1189"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1190" w:author="Warwick Wainwright" w:date="2018-07-24T12:53:00Z"/>
          <w:b/>
          <w:u w:val="single"/>
        </w:rPr>
      </w:pPr>
      <w:ins w:id="1191"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1192" w:author="Warwick Wainwright" w:date="2018-07-24T12:53:00Z"/>
        </w:rPr>
      </w:pPr>
    </w:p>
    <w:p w14:paraId="018A2EFD" w14:textId="77777777" w:rsidR="000F1759" w:rsidRPr="000F1759" w:rsidRDefault="000F1759" w:rsidP="000F1759">
      <w:pPr>
        <w:spacing w:after="120"/>
        <w:ind w:firstLine="426"/>
        <w:rPr>
          <w:ins w:id="1193" w:author="Warwick Wainwright" w:date="2018-07-24T12:53:00Z"/>
        </w:rPr>
      </w:pPr>
      <w:ins w:id="1194"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1195" w:author="Warwick Wainwright" w:date="2018-07-24T12:53:00Z"/>
        </w:rPr>
      </w:pPr>
      <w:ins w:id="1196"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0D7FB4C7" w14:textId="77777777" w:rsidR="000F1759" w:rsidRPr="000F1759" w:rsidRDefault="000F1759" w:rsidP="000F1759">
      <w:pPr>
        <w:spacing w:after="120"/>
        <w:ind w:firstLine="426"/>
        <w:rPr>
          <w:ins w:id="1197" w:author="Warwick Wainwright" w:date="2018-07-24T12:53:00Z"/>
        </w:rPr>
      </w:pPr>
      <w:ins w:id="1198"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746E23C" w14:textId="77777777" w:rsidR="000F1759" w:rsidRPr="000F1759" w:rsidRDefault="000F1759" w:rsidP="000F1759">
      <w:pPr>
        <w:spacing w:after="120"/>
        <w:ind w:firstLine="426"/>
        <w:rPr>
          <w:ins w:id="1199" w:author="Warwick Wainwright" w:date="2018-07-24T12:53:00Z"/>
        </w:rPr>
      </w:pPr>
      <w:ins w:id="1200"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1201" w:author="Warwick Wainwright" w:date="2018-07-24T12:53:00Z"/>
          <w:b/>
        </w:rPr>
      </w:pPr>
      <w:ins w:id="1202"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1203" w:author="Warwick Wainwright" w:date="2018-07-24T12:53:00Z"/>
        </w:rPr>
      </w:pPr>
    </w:p>
    <w:p w14:paraId="6F1CA814" w14:textId="77777777" w:rsidR="000F1759" w:rsidRPr="000F1759" w:rsidRDefault="000F1759" w:rsidP="000F1759">
      <w:pPr>
        <w:spacing w:after="120"/>
        <w:ind w:firstLine="426"/>
        <w:rPr>
          <w:ins w:id="1204" w:author="Warwick Wainwright" w:date="2018-07-24T12:53:00Z"/>
        </w:rPr>
      </w:pPr>
      <w:ins w:id="1205"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3968F3C3" w14:textId="77777777" w:rsidR="000F1759" w:rsidRPr="000F1759" w:rsidRDefault="000F1759" w:rsidP="000F1759">
      <w:pPr>
        <w:spacing w:after="120"/>
        <w:ind w:firstLine="426"/>
        <w:rPr>
          <w:ins w:id="1206" w:author="Warwick Wainwright" w:date="2018-07-24T12:53:00Z"/>
        </w:rPr>
      </w:pPr>
      <w:ins w:id="1207"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0A5C5A48" w14:textId="77777777" w:rsidR="000F1759" w:rsidRPr="000F1759" w:rsidRDefault="000F1759" w:rsidP="000F1759">
      <w:pPr>
        <w:spacing w:after="120" w:line="240" w:lineRule="auto"/>
        <w:ind w:firstLine="0"/>
        <w:rPr>
          <w:ins w:id="1208"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1209" w:author="Warwick Wainwright" w:date="2018-07-24T12:53:00Z"/>
          <w:b/>
        </w:rPr>
      </w:pPr>
      <w:ins w:id="1210"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1211" w:author="Warwick Wainwright" w:date="2018-07-24T12:53:00Z"/>
        </w:rPr>
      </w:pPr>
    </w:p>
    <w:p w14:paraId="5CD76D9F" w14:textId="77777777" w:rsidR="000F1759" w:rsidRPr="000F1759" w:rsidRDefault="000F1759" w:rsidP="000F1759">
      <w:pPr>
        <w:spacing w:after="120" w:line="480" w:lineRule="auto"/>
        <w:ind w:firstLine="720"/>
        <w:jc w:val="center"/>
        <w:rPr>
          <w:ins w:id="1212" w:author="Warwick Wainwright" w:date="2018-07-24T12:53:00Z"/>
        </w:rPr>
      </w:pPr>
      <w:ins w:id="1213"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1214" w:author="Warwick Wainwright" w:date="2018-07-24T12:53:00Z"/>
          <w:b/>
        </w:rPr>
      </w:pPr>
      <w:ins w:id="1215"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1216" w:author="Warwick Wainwright" w:date="2018-07-24T12:53:00Z"/>
          <w:b/>
        </w:rPr>
      </w:pPr>
    </w:p>
    <w:p w14:paraId="4FC12B79" w14:textId="77777777" w:rsidR="000F1759" w:rsidRPr="000F1759" w:rsidRDefault="000F1759" w:rsidP="000F1759">
      <w:pPr>
        <w:spacing w:after="120" w:line="480" w:lineRule="auto"/>
        <w:ind w:firstLine="720"/>
        <w:jc w:val="center"/>
        <w:rPr>
          <w:ins w:id="1217" w:author="Warwick Wainwright" w:date="2018-07-24T12:53:00Z"/>
        </w:rPr>
      </w:pPr>
      <w:ins w:id="1218"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1219" w:author="Warwick Wainwright" w:date="2018-07-24T12:53:00Z"/>
        </w:rPr>
      </w:pPr>
      <w:ins w:id="1220"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1221" w:author="Warwick Wainwright" w:date="2018-07-24T12:53:00Z"/>
          <w:b/>
        </w:rPr>
      </w:pPr>
      <w:ins w:id="1222"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1223" w:author="Warwick Wainwright" w:date="2018-07-24T12:53:00Z"/>
        </w:rPr>
      </w:pPr>
    </w:p>
    <w:p w14:paraId="208F0541" w14:textId="77777777" w:rsidR="000F1759" w:rsidRPr="000F1759" w:rsidRDefault="000F1759" w:rsidP="000F1759">
      <w:pPr>
        <w:spacing w:after="120" w:line="240" w:lineRule="auto"/>
        <w:ind w:left="6480" w:firstLine="720"/>
        <w:contextualSpacing/>
        <w:rPr>
          <w:ins w:id="1224" w:author="Warwick Wainwright" w:date="2018-07-24T12:53:00Z"/>
          <w:i/>
        </w:rPr>
      </w:pPr>
      <w:ins w:id="1225"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1226" w:author="Warwick Wainwright" w:date="2018-07-24T12:53:00Z"/>
        </w:rPr>
      </w:pPr>
      <w:ins w:id="1227"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1228" w:author="Warwick Wainwright" w:date="2018-07-24T12:53:00Z"/>
        </w:rPr>
      </w:pPr>
      <w:ins w:id="1229"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1230" w:author="Warwick Wainwright" w:date="2018-07-24T12:53:00Z"/>
        </w:rPr>
      </w:pPr>
      <w:ins w:id="1231"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1232" w:author="Warwick Wainwright" w:date="2018-07-24T12:53:00Z"/>
        </w:rPr>
      </w:pPr>
      <w:ins w:id="1233"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1234" w:author="Warwick Wainwright" w:date="2018-07-24T12:53:00Z"/>
        </w:rPr>
      </w:pPr>
      <w:ins w:id="1235"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1236" w:author="Warwick Wainwright" w:date="2018-07-24T12:53:00Z"/>
        </w:rPr>
      </w:pPr>
      <w:ins w:id="1237"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1238" w:author="Warwick Wainwright" w:date="2018-07-24T12:53:00Z"/>
        </w:rPr>
      </w:pPr>
      <w:ins w:id="1239"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1240" w:author="Warwick Wainwright" w:date="2018-07-24T12:53:00Z"/>
        </w:rPr>
      </w:pPr>
      <w:ins w:id="1241"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242"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243" w:author="Warwick Wainwright" w:date="2018-07-24T12:53:00Z"/>
          <w:b/>
        </w:rPr>
      </w:pPr>
      <w:ins w:id="1244"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245" w:author="Warwick Wainwright" w:date="2018-07-24T12:53:00Z"/>
          <w:i/>
        </w:rPr>
      </w:pPr>
      <w:ins w:id="1246"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247" w:author="Warwick Wainwright" w:date="2018-07-24T12:53:00Z"/>
        </w:rPr>
      </w:pPr>
      <w:ins w:id="1248"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249" w:author="Warwick Wainwright" w:date="2018-07-24T12:53:00Z"/>
        </w:rPr>
      </w:pPr>
      <w:ins w:id="1250"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251" w:author="Warwick Wainwright" w:date="2018-07-24T12:53:00Z"/>
        </w:rPr>
      </w:pPr>
      <w:ins w:id="1252"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253" w:author="Warwick Wainwright" w:date="2018-07-24T12:53:00Z"/>
        </w:rPr>
      </w:pPr>
      <w:ins w:id="1254"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255" w:author="Warwick Wainwright" w:date="2018-07-24T12:53:00Z"/>
        </w:rPr>
      </w:pPr>
      <w:ins w:id="1256"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257" w:author="Warwick Wainwright" w:date="2018-07-24T12:53:00Z"/>
        </w:rPr>
      </w:pPr>
      <w:ins w:id="1258"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259" w:author="Warwick Wainwright" w:date="2018-07-24T12:55:00Z"/>
          <w:rFonts w:eastAsiaTheme="majorEastAsia"/>
        </w:rPr>
        <w:pPrChange w:id="1260"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261" w:author="Warwick Wainwright" w:date="2018-07-24T12:53:00Z"/>
          <w:rFonts w:eastAsiaTheme="majorEastAsia"/>
          <w:b/>
          <w:sz w:val="26"/>
          <w:szCs w:val="26"/>
          <w:rPrChange w:id="1262" w:author="Warwick Wainwright" w:date="2018-07-24T12:55:00Z">
            <w:rPr>
              <w:ins w:id="1263" w:author="Warwick Wainwright" w:date="2018-07-24T12:53:00Z"/>
              <w:rFonts w:eastAsiaTheme="majorEastAsia"/>
            </w:rPr>
          </w:rPrChange>
        </w:rPr>
        <w:pPrChange w:id="1264" w:author="Warwick Wainwright" w:date="2018-07-24T12:55:00Z">
          <w:pPr>
            <w:keepNext/>
            <w:keepLines/>
            <w:numPr>
              <w:numId w:val="2"/>
            </w:numPr>
            <w:tabs>
              <w:tab w:val="num" w:pos="360"/>
            </w:tabs>
            <w:spacing w:before="200" w:after="120" w:line="240" w:lineRule="auto"/>
            <w:ind w:firstLine="0"/>
            <w:jc w:val="center"/>
            <w:outlineLvl w:val="1"/>
          </w:pPr>
        </w:pPrChange>
      </w:pPr>
      <w:ins w:id="1265" w:author="Warwick Wainwright" w:date="2018-07-24T12:53:00Z">
        <w:r w:rsidRPr="000F1759">
          <w:rPr>
            <w:rFonts w:eastAsiaTheme="majorEastAsia"/>
            <w:b/>
            <w:sz w:val="26"/>
            <w:szCs w:val="26"/>
            <w:rPrChange w:id="1266"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267"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268" w:author="Warwick Wainwright" w:date="2018-07-24T12:53:00Z"/>
          <w:b/>
        </w:rPr>
      </w:pPr>
      <w:ins w:id="1269"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270"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271" w:author="Warwick Wainwright" w:date="2018-07-24T12:53:00Z"/>
        </w:rPr>
      </w:pPr>
      <w:ins w:id="1272"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273" w:author="Warwick Wainwright" w:date="2018-07-24T12:53:00Z"/>
          <w:b/>
        </w:rPr>
      </w:pPr>
      <w:ins w:id="1274"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275" w:author="Warwick Wainwright" w:date="2018-07-24T12:53:00Z"/>
        </w:rPr>
      </w:pPr>
      <w:ins w:id="1276"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277"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278" w:author="Warwick Wainwright" w:date="2018-07-24T12:53:00Z"/>
          <w:b/>
        </w:rPr>
      </w:pPr>
      <w:ins w:id="1279"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280"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281" w:author="Warwick Wainwright" w:date="2018-07-24T12:53:00Z"/>
        </w:rPr>
      </w:pPr>
      <w:ins w:id="1282"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283" w:author="Warwick Wainwright" w:date="2018-07-24T12:53:00Z"/>
          <w:b/>
        </w:rPr>
      </w:pPr>
      <w:ins w:id="1284"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285" w:author="Warwick Wainwright" w:date="2018-07-24T12:53:00Z"/>
        </w:rPr>
      </w:pPr>
      <w:ins w:id="1286"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287" w:author="Warwick Wainwright" w:date="2018-07-24T12:53:00Z"/>
        </w:rPr>
      </w:pPr>
      <w:proofErr w:type="gramStart"/>
      <w:ins w:id="1288"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1289" w:author="Warwick Wainwright" w:date="2018-07-24T12:53:00Z"/>
        </w:rPr>
        <w:pPrChange w:id="1290"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1291"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292" w:author="Warwick Wainwright" w:date="2018-07-24T12:53:00Z"/>
        </w:rPr>
      </w:pPr>
    </w:p>
    <w:p w14:paraId="51C64DF4" w14:textId="77777777" w:rsidR="000F1759" w:rsidRPr="000F1759" w:rsidRDefault="000F1759">
      <w:pPr>
        <w:jc w:val="center"/>
        <w:rPr>
          <w:ins w:id="1293" w:author="Warwick Wainwright" w:date="2018-07-24T12:53:00Z"/>
          <w:rFonts w:eastAsiaTheme="majorEastAsia"/>
          <w:b/>
          <w:sz w:val="26"/>
          <w:szCs w:val="26"/>
          <w:rPrChange w:id="1294" w:author="Warwick Wainwright" w:date="2018-07-24T12:56:00Z">
            <w:rPr>
              <w:ins w:id="1295" w:author="Warwick Wainwright" w:date="2018-07-24T12:53:00Z"/>
              <w:rFonts w:eastAsiaTheme="majorEastAsia"/>
            </w:rPr>
          </w:rPrChange>
        </w:rPr>
        <w:pPrChange w:id="1296" w:author="Warwick Wainwright" w:date="2018-07-24T12:56:00Z">
          <w:pPr>
            <w:keepNext/>
            <w:keepLines/>
            <w:numPr>
              <w:numId w:val="2"/>
            </w:numPr>
            <w:tabs>
              <w:tab w:val="num" w:pos="360"/>
            </w:tabs>
            <w:spacing w:before="200" w:after="120" w:line="240" w:lineRule="auto"/>
            <w:ind w:firstLine="0"/>
            <w:jc w:val="center"/>
            <w:outlineLvl w:val="1"/>
          </w:pPr>
        </w:pPrChange>
      </w:pPr>
      <w:ins w:id="1297" w:author="Warwick Wainwright" w:date="2018-07-24T12:53:00Z">
        <w:r w:rsidRPr="000F1759">
          <w:rPr>
            <w:rFonts w:eastAsiaTheme="majorEastAsia"/>
            <w:b/>
            <w:sz w:val="26"/>
            <w:szCs w:val="26"/>
            <w:rPrChange w:id="1298"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299" w:author="Warwick Wainwright" w:date="2018-07-24T12:53:00Z"/>
        </w:rPr>
      </w:pPr>
    </w:p>
    <w:p w14:paraId="618529E7" w14:textId="77777777" w:rsidR="000F1759" w:rsidRPr="000F1759" w:rsidRDefault="000F1759" w:rsidP="000F1759">
      <w:pPr>
        <w:spacing w:after="120" w:line="240" w:lineRule="auto"/>
        <w:ind w:firstLine="0"/>
        <w:jc w:val="center"/>
        <w:rPr>
          <w:ins w:id="1300" w:author="Warwick Wainwright" w:date="2018-07-24T12:53:00Z"/>
          <w:b/>
        </w:rPr>
      </w:pPr>
      <w:ins w:id="1301"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302" w:author="Warwick Wainwright" w:date="2018-07-24T12:53:00Z"/>
          <w:b/>
          <w:i/>
        </w:rPr>
      </w:pPr>
      <w:ins w:id="1303"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304" w:author="Warwick Wainwright" w:date="2018-07-24T12:53:00Z"/>
        </w:rPr>
      </w:pPr>
      <w:ins w:id="1305"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306" w:author="Warwick Wainwright" w:date="2018-07-24T12:53:00Z"/>
        </w:rPr>
      </w:pPr>
      <w:ins w:id="1307"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308" w:author="Warwick Wainwright" w:date="2018-07-24T12:53:00Z"/>
          <w:sz w:val="20"/>
        </w:rPr>
      </w:pPr>
      <w:ins w:id="1309"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310"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311" w:author="Warwick Wainwright" w:date="2018-07-24T12:53:00Z"/>
          <w:b/>
          <w:i/>
        </w:rPr>
      </w:pPr>
      <w:ins w:id="1312"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313" w:author="Warwick Wainwright" w:date="2018-07-24T12:53:00Z"/>
        </w:rPr>
      </w:pPr>
      <w:ins w:id="1314"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315" w:author="Warwick Wainwright" w:date="2018-07-24T12:53:00Z"/>
        </w:rPr>
      </w:pPr>
      <w:ins w:id="1316"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317" w:author="Warwick Wainwright" w:date="2018-07-24T12:53:00Z"/>
          <w:sz w:val="20"/>
        </w:rPr>
      </w:pPr>
      <w:ins w:id="1318"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319"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320" w:author="Warwick Wainwright" w:date="2018-07-24T12:53:00Z"/>
          <w:b/>
          <w:i/>
        </w:rPr>
      </w:pPr>
      <w:ins w:id="1321"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322" w:author="Warwick Wainwright" w:date="2018-07-24T12:53:00Z"/>
        </w:rPr>
      </w:pPr>
      <w:ins w:id="1323"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324" w:author="Warwick Wainwright" w:date="2018-07-24T12:53:00Z"/>
        </w:rPr>
      </w:pPr>
      <w:ins w:id="1325"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326" w:author="Warwick Wainwright" w:date="2018-07-24T12:53:00Z"/>
          <w:sz w:val="16"/>
        </w:rPr>
      </w:pPr>
      <w:ins w:id="1327"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328"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329" w:author="Warwick Wainwright" w:date="2018-07-24T12:53:00Z"/>
          <w:b/>
          <w:i/>
        </w:rPr>
      </w:pPr>
      <w:ins w:id="1330"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331" w:author="Warwick Wainwright" w:date="2018-07-24T12:53:00Z"/>
        </w:rPr>
      </w:pPr>
      <w:ins w:id="1332"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333" w:author="Warwick Wainwright" w:date="2018-07-24T12:53:00Z"/>
        </w:rPr>
      </w:pPr>
      <w:ins w:id="1334"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3E6F3D8D" w14:textId="77777777" w:rsidR="000F1759" w:rsidRPr="000F1759" w:rsidRDefault="000F1759" w:rsidP="000F1759">
      <w:pPr>
        <w:spacing w:after="120" w:line="240" w:lineRule="auto"/>
        <w:ind w:firstLine="0"/>
        <w:rPr>
          <w:ins w:id="1335"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336" w:author="Warwick Wainwright" w:date="2018-07-24T12:53:00Z"/>
          <w:b/>
        </w:rPr>
      </w:pPr>
      <w:ins w:id="1337"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338" w:author="Warwick Wainwright" w:date="2018-07-24T12:53:00Z"/>
          <w:sz w:val="20"/>
          <w:szCs w:val="20"/>
        </w:rPr>
      </w:pPr>
      <w:ins w:id="1339"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340" w:author="Warwick Wainwright" w:date="2018-07-24T12:53:00Z"/>
          <w:sz w:val="20"/>
          <w:szCs w:val="20"/>
        </w:rPr>
      </w:pPr>
      <w:ins w:id="1341"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342" w:author="Warwick Wainwright" w:date="2018-07-24T12:53:00Z"/>
          <w:sz w:val="20"/>
          <w:szCs w:val="20"/>
        </w:rPr>
      </w:pPr>
      <w:ins w:id="1343"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344" w:author="Warwick Wainwright" w:date="2018-07-24T12:53:00Z"/>
          <w:sz w:val="20"/>
          <w:szCs w:val="20"/>
        </w:rPr>
      </w:pPr>
      <w:ins w:id="1345"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346" w:author="Warwick Wainwright" w:date="2018-07-24T12:53:00Z"/>
          <w:sz w:val="20"/>
          <w:szCs w:val="20"/>
        </w:rPr>
      </w:pPr>
      <w:ins w:id="1347"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348" w:author="Warwick Wainwright" w:date="2018-07-24T12:53:00Z"/>
          <w:sz w:val="20"/>
          <w:szCs w:val="20"/>
        </w:rPr>
      </w:pPr>
      <w:ins w:id="1349"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350" w:author="Warwick Wainwright" w:date="2018-07-24T12:53:00Z"/>
          <w:sz w:val="20"/>
          <w:szCs w:val="20"/>
        </w:rPr>
      </w:pPr>
      <w:ins w:id="1351"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352" w:author="Warwick Wainwright" w:date="2018-07-24T12:53:00Z"/>
          <w:sz w:val="20"/>
        </w:rPr>
      </w:pPr>
    </w:p>
    <w:p w14:paraId="757FD8BF" w14:textId="77777777" w:rsidR="000F1759" w:rsidRPr="000F1759" w:rsidRDefault="000F1759">
      <w:pPr>
        <w:jc w:val="center"/>
        <w:rPr>
          <w:ins w:id="1353" w:author="Warwick Wainwright" w:date="2018-07-24T12:53:00Z"/>
          <w:rFonts w:eastAsiaTheme="majorEastAsia"/>
          <w:b/>
          <w:sz w:val="26"/>
          <w:szCs w:val="26"/>
          <w:rPrChange w:id="1354" w:author="Warwick Wainwright" w:date="2018-07-24T12:56:00Z">
            <w:rPr>
              <w:ins w:id="1355" w:author="Warwick Wainwright" w:date="2018-07-24T12:53:00Z"/>
              <w:rFonts w:eastAsiaTheme="majorEastAsia"/>
            </w:rPr>
          </w:rPrChange>
        </w:rPr>
        <w:pPrChange w:id="1356" w:author="Warwick Wainwright" w:date="2018-07-24T12:56:00Z">
          <w:pPr>
            <w:keepNext/>
            <w:keepLines/>
            <w:numPr>
              <w:numId w:val="2"/>
            </w:numPr>
            <w:tabs>
              <w:tab w:val="num" w:pos="360"/>
            </w:tabs>
            <w:spacing w:before="200" w:after="120" w:line="240" w:lineRule="auto"/>
            <w:ind w:firstLine="0"/>
            <w:jc w:val="center"/>
            <w:outlineLvl w:val="1"/>
          </w:pPr>
        </w:pPrChange>
      </w:pPr>
      <w:ins w:id="1357" w:author="Warwick Wainwright" w:date="2018-07-24T12:53:00Z">
        <w:r w:rsidRPr="000F1759">
          <w:rPr>
            <w:rFonts w:eastAsiaTheme="majorEastAsia"/>
            <w:b/>
            <w:sz w:val="26"/>
            <w:szCs w:val="26"/>
            <w:rPrChange w:id="1358"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359" w:author="Warwick Wainwright" w:date="2018-07-24T12:53:00Z"/>
          <w:sz w:val="28"/>
          <w:szCs w:val="28"/>
        </w:rPr>
      </w:pPr>
      <w:ins w:id="1360"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361"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362" w:author="Warwick Wainwright" w:date="2018-07-24T12:53:00Z"/>
              </w:rPr>
            </w:pPr>
            <w:ins w:id="1363"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364" w:author="Warwick Wainwright" w:date="2018-07-24T12:53:00Z"/>
              </w:rPr>
            </w:pPr>
            <w:ins w:id="136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366" w:author="Warwick Wainwright" w:date="2018-07-24T12:53:00Z"/>
              </w:rPr>
            </w:pPr>
            <w:ins w:id="1367"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368" w:author="Warwick Wainwright" w:date="2018-07-24T12:53:00Z"/>
              </w:rPr>
            </w:pPr>
            <w:ins w:id="136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370" w:author="Warwick Wainwright" w:date="2018-07-24T12:53:00Z"/>
          <w:b/>
        </w:rPr>
      </w:pPr>
      <w:ins w:id="1371"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372" w:author="Warwick Wainwright" w:date="2018-07-24T12:53:00Z"/>
        </w:trPr>
        <w:tc>
          <w:tcPr>
            <w:tcW w:w="2552" w:type="dxa"/>
          </w:tcPr>
          <w:p w14:paraId="21584107" w14:textId="77777777" w:rsidR="000F1759" w:rsidRPr="000F1759" w:rsidRDefault="000F1759" w:rsidP="000F1759">
            <w:pPr>
              <w:ind w:firstLine="0"/>
              <w:jc w:val="right"/>
              <w:rPr>
                <w:ins w:id="1373" w:author="Warwick Wainwright" w:date="2018-07-24T12:53:00Z"/>
              </w:rPr>
            </w:pPr>
            <w:ins w:id="1374" w:author="Warwick Wainwright" w:date="2018-07-24T12:53:00Z">
              <w:r w:rsidRPr="000F1759">
                <w:t>Under 20</w:t>
              </w:r>
            </w:ins>
          </w:p>
        </w:tc>
        <w:tc>
          <w:tcPr>
            <w:tcW w:w="567" w:type="dxa"/>
          </w:tcPr>
          <w:p w14:paraId="51C3791E" w14:textId="77777777" w:rsidR="000F1759" w:rsidRPr="000F1759" w:rsidRDefault="000F1759" w:rsidP="000F1759">
            <w:pPr>
              <w:ind w:firstLine="0"/>
              <w:rPr>
                <w:ins w:id="1375" w:author="Warwick Wainwright" w:date="2018-07-24T12:53:00Z"/>
              </w:rPr>
            </w:pPr>
            <w:ins w:id="137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377" w:author="Warwick Wainwright" w:date="2018-07-24T12:53:00Z"/>
              </w:rPr>
            </w:pPr>
            <w:ins w:id="1378" w:author="Warwick Wainwright" w:date="2018-07-24T12:53:00Z">
              <w:r w:rsidRPr="000F1759">
                <w:t>50 - 59</w:t>
              </w:r>
            </w:ins>
          </w:p>
        </w:tc>
        <w:tc>
          <w:tcPr>
            <w:tcW w:w="469" w:type="dxa"/>
          </w:tcPr>
          <w:p w14:paraId="4CC563CC" w14:textId="77777777" w:rsidR="000F1759" w:rsidRPr="000F1759" w:rsidRDefault="000F1759" w:rsidP="000F1759">
            <w:pPr>
              <w:ind w:firstLine="0"/>
              <w:rPr>
                <w:ins w:id="1379" w:author="Warwick Wainwright" w:date="2018-07-24T12:53:00Z"/>
              </w:rPr>
            </w:pPr>
            <w:ins w:id="138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52361AD4" w14:textId="77777777" w:rsidTr="002105EF">
        <w:trPr>
          <w:ins w:id="1381" w:author="Warwick Wainwright" w:date="2018-07-24T12:53:00Z"/>
        </w:trPr>
        <w:tc>
          <w:tcPr>
            <w:tcW w:w="2552" w:type="dxa"/>
          </w:tcPr>
          <w:p w14:paraId="4BFBBE27" w14:textId="77777777" w:rsidR="000F1759" w:rsidRPr="000F1759" w:rsidRDefault="000F1759" w:rsidP="000F1759">
            <w:pPr>
              <w:ind w:firstLine="0"/>
              <w:jc w:val="right"/>
              <w:rPr>
                <w:ins w:id="1382" w:author="Warwick Wainwright" w:date="2018-07-24T12:53:00Z"/>
              </w:rPr>
            </w:pPr>
            <w:ins w:id="1383" w:author="Warwick Wainwright" w:date="2018-07-24T12:53:00Z">
              <w:r w:rsidRPr="000F1759">
                <w:t>20 - 29</w:t>
              </w:r>
            </w:ins>
          </w:p>
        </w:tc>
        <w:tc>
          <w:tcPr>
            <w:tcW w:w="567" w:type="dxa"/>
          </w:tcPr>
          <w:p w14:paraId="13BAC08D" w14:textId="77777777" w:rsidR="000F1759" w:rsidRPr="000F1759" w:rsidRDefault="000F1759" w:rsidP="000F1759">
            <w:pPr>
              <w:ind w:firstLine="0"/>
              <w:rPr>
                <w:ins w:id="1384" w:author="Warwick Wainwright" w:date="2018-07-24T12:53:00Z"/>
              </w:rPr>
            </w:pPr>
            <w:ins w:id="138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386" w:author="Warwick Wainwright" w:date="2018-07-24T12:53:00Z"/>
              </w:rPr>
            </w:pPr>
            <w:ins w:id="1387" w:author="Warwick Wainwright" w:date="2018-07-24T12:53:00Z">
              <w:r w:rsidRPr="000F1759">
                <w:t>60 - 69</w:t>
              </w:r>
            </w:ins>
          </w:p>
        </w:tc>
        <w:tc>
          <w:tcPr>
            <w:tcW w:w="469" w:type="dxa"/>
          </w:tcPr>
          <w:p w14:paraId="1C21A7FB" w14:textId="77777777" w:rsidR="000F1759" w:rsidRPr="000F1759" w:rsidRDefault="000F1759" w:rsidP="000F1759">
            <w:pPr>
              <w:ind w:firstLine="0"/>
              <w:rPr>
                <w:ins w:id="1388" w:author="Warwick Wainwright" w:date="2018-07-24T12:53:00Z"/>
              </w:rPr>
            </w:pPr>
            <w:ins w:id="138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3BEB71A0" w14:textId="77777777" w:rsidTr="002105EF">
        <w:trPr>
          <w:ins w:id="1390" w:author="Warwick Wainwright" w:date="2018-07-24T12:53:00Z"/>
        </w:trPr>
        <w:tc>
          <w:tcPr>
            <w:tcW w:w="2552" w:type="dxa"/>
          </w:tcPr>
          <w:p w14:paraId="00B01E45" w14:textId="77777777" w:rsidR="000F1759" w:rsidRPr="000F1759" w:rsidRDefault="000F1759" w:rsidP="000F1759">
            <w:pPr>
              <w:ind w:firstLine="0"/>
              <w:jc w:val="right"/>
              <w:rPr>
                <w:ins w:id="1391" w:author="Warwick Wainwright" w:date="2018-07-24T12:53:00Z"/>
              </w:rPr>
            </w:pPr>
            <w:ins w:id="1392" w:author="Warwick Wainwright" w:date="2018-07-24T12:53:00Z">
              <w:r w:rsidRPr="000F1759">
                <w:t>30 - 39</w:t>
              </w:r>
            </w:ins>
          </w:p>
        </w:tc>
        <w:tc>
          <w:tcPr>
            <w:tcW w:w="567" w:type="dxa"/>
          </w:tcPr>
          <w:p w14:paraId="7F85FC14" w14:textId="77777777" w:rsidR="000F1759" w:rsidRPr="000F1759" w:rsidRDefault="000F1759" w:rsidP="000F1759">
            <w:pPr>
              <w:ind w:firstLine="0"/>
              <w:rPr>
                <w:ins w:id="1393" w:author="Warwick Wainwright" w:date="2018-07-24T12:53:00Z"/>
              </w:rPr>
            </w:pPr>
            <w:ins w:id="139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395" w:author="Warwick Wainwright" w:date="2018-07-24T12:53:00Z"/>
              </w:rPr>
            </w:pPr>
            <w:ins w:id="1396" w:author="Warwick Wainwright" w:date="2018-07-24T12:53:00Z">
              <w:r w:rsidRPr="000F1759">
                <w:t>Over 70</w:t>
              </w:r>
            </w:ins>
          </w:p>
        </w:tc>
        <w:tc>
          <w:tcPr>
            <w:tcW w:w="469" w:type="dxa"/>
          </w:tcPr>
          <w:p w14:paraId="5DA5C7B6" w14:textId="77777777" w:rsidR="000F1759" w:rsidRPr="000F1759" w:rsidRDefault="000F1759" w:rsidP="000F1759">
            <w:pPr>
              <w:ind w:firstLine="0"/>
              <w:rPr>
                <w:ins w:id="1397" w:author="Warwick Wainwright" w:date="2018-07-24T12:53:00Z"/>
              </w:rPr>
            </w:pPr>
            <w:ins w:id="139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4BED287E" w14:textId="77777777" w:rsidTr="002105EF">
        <w:trPr>
          <w:ins w:id="1399" w:author="Warwick Wainwright" w:date="2018-07-24T12:53:00Z"/>
        </w:trPr>
        <w:tc>
          <w:tcPr>
            <w:tcW w:w="2552" w:type="dxa"/>
          </w:tcPr>
          <w:p w14:paraId="5272DF2A" w14:textId="77777777" w:rsidR="000F1759" w:rsidRPr="000F1759" w:rsidRDefault="000F1759" w:rsidP="000F1759">
            <w:pPr>
              <w:ind w:firstLine="0"/>
              <w:jc w:val="right"/>
              <w:rPr>
                <w:ins w:id="1400" w:author="Warwick Wainwright" w:date="2018-07-24T12:53:00Z"/>
              </w:rPr>
            </w:pPr>
            <w:ins w:id="1401" w:author="Warwick Wainwright" w:date="2018-07-24T12:53:00Z">
              <w:r w:rsidRPr="000F1759">
                <w:t>40 - 49</w:t>
              </w:r>
            </w:ins>
          </w:p>
        </w:tc>
        <w:tc>
          <w:tcPr>
            <w:tcW w:w="567" w:type="dxa"/>
          </w:tcPr>
          <w:p w14:paraId="1BE83882" w14:textId="77777777" w:rsidR="000F1759" w:rsidRPr="000F1759" w:rsidRDefault="000F1759" w:rsidP="000F1759">
            <w:pPr>
              <w:ind w:firstLine="0"/>
              <w:rPr>
                <w:ins w:id="1402" w:author="Warwick Wainwright" w:date="2018-07-24T12:53:00Z"/>
              </w:rPr>
            </w:pPr>
            <w:ins w:id="140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04" w:author="Warwick Wainwright" w:date="2018-07-24T12:53:00Z"/>
                <w:sz w:val="20"/>
              </w:rPr>
            </w:pPr>
          </w:p>
        </w:tc>
        <w:tc>
          <w:tcPr>
            <w:tcW w:w="469" w:type="dxa"/>
          </w:tcPr>
          <w:p w14:paraId="629A138E" w14:textId="77777777" w:rsidR="000F1759" w:rsidRPr="000F1759" w:rsidRDefault="000F1759" w:rsidP="000F1759">
            <w:pPr>
              <w:ind w:firstLine="0"/>
              <w:rPr>
                <w:ins w:id="1405" w:author="Warwick Wainwright" w:date="2018-07-24T12:53:00Z"/>
              </w:rPr>
            </w:pPr>
          </w:p>
        </w:tc>
      </w:tr>
      <w:tr w:rsidR="000F1759" w:rsidRPr="000F1759" w14:paraId="2C0AA9DF" w14:textId="77777777" w:rsidTr="002105EF">
        <w:trPr>
          <w:ins w:id="1406" w:author="Warwick Wainwright" w:date="2018-07-24T12:53:00Z"/>
        </w:trPr>
        <w:tc>
          <w:tcPr>
            <w:tcW w:w="2552" w:type="dxa"/>
          </w:tcPr>
          <w:p w14:paraId="643757EB" w14:textId="77777777" w:rsidR="000F1759" w:rsidRPr="000F1759" w:rsidRDefault="000F1759" w:rsidP="000F1759">
            <w:pPr>
              <w:ind w:firstLine="0"/>
              <w:jc w:val="right"/>
              <w:rPr>
                <w:ins w:id="1407" w:author="Warwick Wainwright" w:date="2018-07-24T12:53:00Z"/>
              </w:rPr>
            </w:pPr>
          </w:p>
        </w:tc>
        <w:tc>
          <w:tcPr>
            <w:tcW w:w="567" w:type="dxa"/>
          </w:tcPr>
          <w:p w14:paraId="3A34ACA9" w14:textId="77777777" w:rsidR="000F1759" w:rsidRPr="000F1759" w:rsidRDefault="000F1759" w:rsidP="000F1759">
            <w:pPr>
              <w:ind w:firstLine="0"/>
              <w:rPr>
                <w:ins w:id="1408"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09" w:author="Warwick Wainwright" w:date="2018-07-24T12:53:00Z"/>
                <w:sz w:val="20"/>
              </w:rPr>
            </w:pPr>
          </w:p>
        </w:tc>
        <w:tc>
          <w:tcPr>
            <w:tcW w:w="469" w:type="dxa"/>
          </w:tcPr>
          <w:p w14:paraId="0C441C9F" w14:textId="77777777" w:rsidR="000F1759" w:rsidRPr="000F1759" w:rsidRDefault="000F1759" w:rsidP="000F1759">
            <w:pPr>
              <w:ind w:firstLine="0"/>
              <w:rPr>
                <w:ins w:id="1410"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411" w:author="Warwick Wainwright" w:date="2018-07-24T12:53:00Z"/>
          <w:b/>
        </w:rPr>
      </w:pPr>
      <w:ins w:id="1412"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413" w:author="Warwick Wainwright" w:date="2018-07-24T12:53:00Z"/>
        </w:trPr>
        <w:tc>
          <w:tcPr>
            <w:tcW w:w="2552" w:type="dxa"/>
          </w:tcPr>
          <w:p w14:paraId="63B09C6F" w14:textId="77777777" w:rsidR="000F1759" w:rsidRPr="000F1759" w:rsidRDefault="000F1759" w:rsidP="000F1759">
            <w:pPr>
              <w:ind w:firstLine="0"/>
              <w:jc w:val="right"/>
              <w:rPr>
                <w:ins w:id="1414" w:author="Warwick Wainwright" w:date="2018-07-24T12:53:00Z"/>
              </w:rPr>
            </w:pPr>
            <w:ins w:id="1415"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416" w:author="Warwick Wainwright" w:date="2018-07-24T12:53:00Z"/>
              </w:rPr>
            </w:pPr>
            <w:ins w:id="141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418" w:author="Warwick Wainwright" w:date="2018-07-24T12:53:00Z"/>
              </w:rPr>
            </w:pPr>
            <w:ins w:id="1419"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420" w:author="Warwick Wainwright" w:date="2018-07-24T12:53:00Z"/>
              </w:rPr>
            </w:pPr>
            <w:ins w:id="142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151249BA" w14:textId="77777777" w:rsidTr="002105EF">
        <w:trPr>
          <w:jc w:val="center"/>
          <w:ins w:id="1422" w:author="Warwick Wainwright" w:date="2018-07-24T12:53:00Z"/>
        </w:trPr>
        <w:tc>
          <w:tcPr>
            <w:tcW w:w="2552" w:type="dxa"/>
          </w:tcPr>
          <w:p w14:paraId="00F94507" w14:textId="77777777" w:rsidR="000F1759" w:rsidRPr="000F1759" w:rsidRDefault="000F1759" w:rsidP="000F1759">
            <w:pPr>
              <w:ind w:firstLine="0"/>
              <w:jc w:val="right"/>
              <w:rPr>
                <w:ins w:id="1423" w:author="Warwick Wainwright" w:date="2018-07-24T12:53:00Z"/>
              </w:rPr>
            </w:pPr>
            <w:ins w:id="1424"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425" w:author="Warwick Wainwright" w:date="2018-07-24T12:53:00Z"/>
              </w:rPr>
            </w:pPr>
            <w:ins w:id="142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427" w:author="Warwick Wainwright" w:date="2018-07-24T12:53:00Z"/>
              </w:rPr>
            </w:pPr>
            <w:ins w:id="1428"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429" w:author="Warwick Wainwright" w:date="2018-07-24T12:53:00Z"/>
              </w:rPr>
            </w:pPr>
            <w:ins w:id="143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431" w:author="Warwick Wainwright" w:date="2018-07-24T12:53:00Z"/>
          <w:b/>
        </w:rPr>
      </w:pPr>
      <w:ins w:id="1432"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433"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434" w:author="Warwick Wainwright" w:date="2018-07-24T12:53:00Z"/>
              </w:rPr>
            </w:pPr>
            <w:ins w:id="1435"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436" w:author="Warwick Wainwright" w:date="2018-07-24T12:53:00Z"/>
              </w:rPr>
            </w:pPr>
            <w:ins w:id="143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38" w:author="Warwick Wainwright" w:date="2018-07-24T12:53:00Z"/>
              </w:rPr>
            </w:pPr>
            <w:ins w:id="1439"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440" w:author="Warwick Wainwright" w:date="2018-07-24T12:53:00Z"/>
              </w:rPr>
            </w:pPr>
            <w:ins w:id="144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1CDEB7F9" w14:textId="77777777" w:rsidTr="002105EF">
        <w:trPr>
          <w:ins w:id="1442"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43" w:author="Warwick Wainwright" w:date="2018-07-24T12:53:00Z"/>
              </w:rPr>
            </w:pPr>
            <w:ins w:id="1444"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445" w:author="Warwick Wainwright" w:date="2018-07-24T12:53:00Z"/>
              </w:rPr>
            </w:pPr>
            <w:ins w:id="144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47" w:author="Warwick Wainwright" w:date="2018-07-24T12:53:00Z"/>
              </w:rPr>
            </w:pPr>
            <w:ins w:id="1448"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449" w:author="Warwick Wainwright" w:date="2018-07-24T12:53:00Z"/>
              </w:rPr>
            </w:pPr>
            <w:ins w:id="145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3D3CE0BA" w14:textId="77777777" w:rsidTr="002105EF">
        <w:trPr>
          <w:ins w:id="1451"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452" w:author="Warwick Wainwright" w:date="2018-07-24T12:53:00Z"/>
              </w:rPr>
            </w:pPr>
            <w:ins w:id="1453"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454" w:author="Warwick Wainwright" w:date="2018-07-24T12:53:00Z"/>
              </w:rPr>
            </w:pPr>
            <w:ins w:id="145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56" w:author="Warwick Wainwright" w:date="2018-07-24T12:53:00Z"/>
              </w:rPr>
            </w:pPr>
            <w:ins w:id="1457"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458" w:author="Warwick Wainwright" w:date="2018-07-24T12:53:00Z"/>
              </w:rPr>
            </w:pPr>
            <w:ins w:id="145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4EF979B1" w14:textId="77777777" w:rsidTr="002105EF">
        <w:trPr>
          <w:ins w:id="1460"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61"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62" w:author="Warwick Wainwright" w:date="2018-07-24T12:53:00Z"/>
              </w:rPr>
            </w:pPr>
            <w:ins w:id="1463"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464"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465" w:author="Warwick Wainwright" w:date="2018-07-24T12:53:00Z"/>
          <w:b/>
        </w:rPr>
      </w:pPr>
      <w:ins w:id="1466"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467"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468" w:author="Warwick Wainwright" w:date="2018-07-24T12:53:00Z"/>
              </w:rPr>
            </w:pPr>
            <w:ins w:id="1469"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470" w:author="Warwick Wainwright" w:date="2018-07-24T12:53:00Z"/>
              </w:rPr>
            </w:pPr>
            <w:ins w:id="147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72" w:author="Warwick Wainwright" w:date="2018-07-24T12:53:00Z"/>
              </w:rPr>
            </w:pPr>
            <w:ins w:id="1473" w:author="Warwick Wainwright" w:date="2018-07-24T12:53:00Z">
              <w:r w:rsidRPr="000F1759">
                <w:t>201-400</w:t>
              </w:r>
            </w:ins>
          </w:p>
        </w:tc>
        <w:tc>
          <w:tcPr>
            <w:tcW w:w="469" w:type="dxa"/>
          </w:tcPr>
          <w:p w14:paraId="7E05044B" w14:textId="77777777" w:rsidR="000F1759" w:rsidRPr="000F1759" w:rsidRDefault="000F1759" w:rsidP="000F1759">
            <w:pPr>
              <w:ind w:firstLine="0"/>
              <w:rPr>
                <w:ins w:id="1474" w:author="Warwick Wainwright" w:date="2018-07-24T12:53:00Z"/>
              </w:rPr>
            </w:pPr>
            <w:ins w:id="147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71F2AD27" w14:textId="77777777" w:rsidTr="002105EF">
        <w:trPr>
          <w:ins w:id="1476"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77" w:author="Warwick Wainwright" w:date="2018-07-24T12:53:00Z"/>
              </w:rPr>
            </w:pPr>
            <w:ins w:id="1478"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479" w:author="Warwick Wainwright" w:date="2018-07-24T12:53:00Z"/>
              </w:rPr>
            </w:pPr>
            <w:ins w:id="148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81" w:author="Warwick Wainwright" w:date="2018-07-24T12:53:00Z"/>
              </w:rPr>
            </w:pPr>
            <w:ins w:id="1482" w:author="Warwick Wainwright" w:date="2018-07-24T12:53:00Z">
              <w:r w:rsidRPr="000F1759">
                <w:t>801-1,600</w:t>
              </w:r>
            </w:ins>
          </w:p>
        </w:tc>
        <w:tc>
          <w:tcPr>
            <w:tcW w:w="469" w:type="dxa"/>
          </w:tcPr>
          <w:p w14:paraId="376D2A0B" w14:textId="77777777" w:rsidR="000F1759" w:rsidRPr="000F1759" w:rsidRDefault="000F1759" w:rsidP="000F1759">
            <w:pPr>
              <w:ind w:firstLine="0"/>
              <w:rPr>
                <w:ins w:id="1483" w:author="Warwick Wainwright" w:date="2018-07-24T12:53:00Z"/>
              </w:rPr>
            </w:pPr>
            <w:ins w:id="148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28A66E05" w14:textId="77777777" w:rsidTr="002105EF">
        <w:trPr>
          <w:ins w:id="1485"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86" w:author="Warwick Wainwright" w:date="2018-07-24T12:53:00Z"/>
              </w:rPr>
            </w:pPr>
            <w:ins w:id="1487" w:author="Warwick Wainwright" w:date="2018-07-24T12:53:00Z">
              <w:r w:rsidRPr="000F1759">
                <w:t>1,601-3,000</w:t>
              </w:r>
            </w:ins>
          </w:p>
        </w:tc>
        <w:tc>
          <w:tcPr>
            <w:tcW w:w="567" w:type="dxa"/>
          </w:tcPr>
          <w:p w14:paraId="6F499212" w14:textId="77777777" w:rsidR="000F1759" w:rsidRPr="000F1759" w:rsidRDefault="000F1759" w:rsidP="000F1759">
            <w:pPr>
              <w:ind w:firstLine="0"/>
              <w:rPr>
                <w:ins w:id="1488" w:author="Warwick Wainwright" w:date="2018-07-24T12:53:00Z"/>
              </w:rPr>
            </w:pPr>
            <w:ins w:id="148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90" w:author="Warwick Wainwright" w:date="2018-07-24T12:53:00Z"/>
              </w:rPr>
            </w:pPr>
            <w:ins w:id="1491"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492" w:author="Warwick Wainwright" w:date="2018-07-24T12:53:00Z"/>
              </w:rPr>
            </w:pPr>
            <w:ins w:id="149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494" w:author="Warwick Wainwright" w:date="2018-07-24T12:53:00Z"/>
        </w:rPr>
      </w:pPr>
    </w:p>
    <w:p w14:paraId="4F0B1913" w14:textId="77777777" w:rsidR="000F1759" w:rsidRPr="000F1759" w:rsidRDefault="000F1759" w:rsidP="000F1759">
      <w:pPr>
        <w:spacing w:after="120" w:line="240" w:lineRule="auto"/>
        <w:ind w:firstLine="0"/>
        <w:rPr>
          <w:ins w:id="1495" w:author="Warwick Wainwright" w:date="2018-07-24T12:53:00Z"/>
        </w:rPr>
      </w:pPr>
    </w:p>
    <w:p w14:paraId="2CA48A5B" w14:textId="77777777" w:rsidR="000F1759" w:rsidRPr="000F1759" w:rsidRDefault="000F1759">
      <w:pPr>
        <w:rPr>
          <w:ins w:id="1496" w:author="Warwick Wainwright" w:date="2018-07-24T12:52:00Z"/>
          <w:rPrChange w:id="1497" w:author="Warwick Wainwright" w:date="2018-07-24T12:52:00Z">
            <w:rPr>
              <w:ins w:id="1498" w:author="Warwick Wainwright" w:date="2018-07-24T12:52:00Z"/>
              <w:b/>
            </w:rPr>
          </w:rPrChange>
        </w:rPr>
        <w:pPrChange w:id="1499" w:author="Warwick Wainwright" w:date="2018-07-24T12:52:00Z">
          <w:pPr>
            <w:pStyle w:val="Firstparagraph"/>
          </w:pPr>
        </w:pPrChange>
      </w:pPr>
    </w:p>
    <w:p w14:paraId="6AF2BDCD" w14:textId="01CA17A0" w:rsidR="00E22C93" w:rsidRDefault="0077411B">
      <w:pPr>
        <w:pStyle w:val="Firstparagraph"/>
      </w:pPr>
      <w:r>
        <w:rPr>
          <w:b/>
        </w:rPr>
        <w:t xml:space="preserve">Appendix </w:t>
      </w:r>
      <w:ins w:id="1500" w:author="Warwick Wainwright" w:date="2018-07-24T12:53:00Z">
        <w:r w:rsidR="000F1759">
          <w:rPr>
            <w:b/>
          </w:rPr>
          <w:t>2</w:t>
        </w:r>
      </w:ins>
      <w:del w:id="1501"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502" w:author="Warwick Wainwright" w:date="2018-07-24T12:53:00Z">
        <w:r w:rsidR="000F1759">
          <w:rPr>
            <w:b/>
          </w:rPr>
          <w:t>3</w:t>
        </w:r>
      </w:ins>
      <w:del w:id="1503"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6D46AF84"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B96F9A">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"[70]", "manualFormatting" : "Train (2009)", "plainTextFormattedCitation" : "[70]", "previouslyFormattedCitation" : "[70]"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B96F9A">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"[21,71]", "plainTextFormattedCitation" : "[21,71]", "previouslyFormattedCitation" : "[21,71]" }, "properties" : { "noteIndex" : 0 }, "schema" : "https://github.com/citation-style-language/schema/raw/master/csl-citation.json" }</w:instrText>
      </w:r>
      <w:r w:rsidRPr="00F32089">
        <w:fldChar w:fldCharType="separate"/>
      </w:r>
      <w:r w:rsidR="001B1F38" w:rsidRPr="001B1F38">
        <w:rPr>
          <w:noProof/>
        </w:rPr>
        <w:t>[21,71]</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B96F9A">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"[72]", "plainTextFormattedCitation" : "[72]", "previouslyFormattedCitation" : "[72]" }, "properties" : { "noteIndex" : 0 }, "schema" : "https://github.com/citation-style-language/schema/raw/master/csl-citation.json" }</w:instrText>
      </w:r>
      <w:r>
        <w:fldChar w:fldCharType="separate"/>
      </w:r>
      <w:r w:rsidR="001B1F38" w:rsidRPr="001B1F38">
        <w:rPr>
          <w:noProof/>
        </w:rPr>
        <w:t>[72]</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7E4C0361"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B96F9A">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"[73]", "manualFormatting" : "Bech and Gyrd\u2010Hansen (2005)", "plainTextFormattedCitation" : "[73]", "previouslyFormattedCitation" : "[73]"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B96F9A">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"[57]", "manualFormatting" : "Adams et al, (2014)", "plainTextFormattedCitation" : "[57]", "previouslyFormattedCitation" : "[57]"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504" w:author="Warwick Wainwright" w:date="2018-07-24T12:53:00Z">
        <w:r w:rsidR="000F1759">
          <w:rPr>
            <w:b/>
          </w:rPr>
          <w:t>4</w:t>
        </w:r>
      </w:ins>
      <w:del w:id="1505"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24T15:54:00Z" w:initials="MD">
    <w:p w14:paraId="264DAEAA" w14:textId="13D0ED52" w:rsidR="00FF4CFD" w:rsidRDefault="00FF4CFD">
      <w:pPr>
        <w:pStyle w:val="CommentText"/>
      </w:pPr>
      <w:r>
        <w:rPr>
          <w:rStyle w:val="CommentReference"/>
        </w:rPr>
        <w:annotationRef/>
      </w:r>
      <w:r>
        <w:t>Is this under current rules? Might be worth saying so</w:t>
      </w:r>
    </w:p>
  </w:comment>
  <w:comment w:id="11" w:author="MORAN Dominic" w:date="2018-07-24T15:54:00Z" w:initials="MD">
    <w:p w14:paraId="4B68D937" w14:textId="6D76126A" w:rsidR="00FF4CFD" w:rsidRDefault="00FF4CFD">
      <w:pPr>
        <w:pStyle w:val="CommentText"/>
      </w:pPr>
      <w:r>
        <w:rPr>
          <w:rStyle w:val="CommentReference"/>
        </w:rPr>
        <w:annotationRef/>
      </w:r>
      <w:r>
        <w:t xml:space="preserve">I think you need to get rid of the superscript and just say per year </w:t>
      </w:r>
    </w:p>
  </w:comment>
  <w:comment w:id="17" w:author="MORAN Dominic" w:date="2018-07-24T15:54:00Z" w:initials="MD">
    <w:p w14:paraId="45FCD521" w14:textId="6DF63B24" w:rsidR="00FF4CFD" w:rsidRDefault="00FF4CFD">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24T15:54:00Z" w:initials="MD">
    <w:p w14:paraId="06748D05" w14:textId="0A97315A" w:rsidR="00FF4CFD" w:rsidRDefault="00FF4CFD">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24T15:54:00Z" w:initials="MD">
    <w:p w14:paraId="197E4BE0" w14:textId="7A3FF98F" w:rsidR="00FF4CFD" w:rsidRDefault="00FF4CFD">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24T15:54:00Z" w:initials="MD">
    <w:p w14:paraId="0D26A0A1" w14:textId="62ED676C" w:rsidR="00FF4CFD" w:rsidRDefault="00FF4CFD">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6" w:author="MORAN Dominic" w:date="2018-07-24T15:54:00Z" w:initials="MD">
    <w:p w14:paraId="4380015B" w14:textId="5932FF6F" w:rsidR="00FF4CFD" w:rsidRDefault="00FF4CFD">
      <w:pPr>
        <w:pStyle w:val="CommentText"/>
      </w:pPr>
      <w:r>
        <w:rPr>
          <w:rStyle w:val="CommentReference"/>
        </w:rPr>
        <w:annotationRef/>
      </w:r>
      <w:r>
        <w:t xml:space="preserve">Is it low – we should know </w:t>
      </w:r>
      <w:proofErr w:type="gramStart"/>
      <w:r>
        <w:t>by  now</w:t>
      </w:r>
      <w:proofErr w:type="gramEnd"/>
      <w:r>
        <w:t xml:space="preserve">? </w:t>
      </w:r>
    </w:p>
  </w:comment>
  <w:comment w:id="117" w:author="Warwick Wainwright" w:date="2018-07-24T15:54:00Z" w:initials="WW">
    <w:p w14:paraId="67FB4D06" w14:textId="64EC50CA" w:rsidR="00FF4CFD" w:rsidRDefault="00FF4CFD">
      <w:pPr>
        <w:pStyle w:val="CommentText"/>
      </w:pPr>
      <w:r>
        <w:rPr>
          <w:rStyle w:val="CommentReference"/>
        </w:rPr>
        <w:annotationRef/>
      </w:r>
      <w:r>
        <w:t>Nothing published yet.</w:t>
      </w:r>
    </w:p>
  </w:comment>
  <w:comment w:id="197" w:author="Warwick Wainwright" w:date="2018-07-25T15:00:00Z" w:initials="WW">
    <w:p w14:paraId="0B0D20E3" w14:textId="091FA0F5" w:rsidR="008540DD" w:rsidRDefault="008540DD">
      <w:pPr>
        <w:pStyle w:val="CommentText"/>
      </w:pPr>
      <w:r>
        <w:rPr>
          <w:rStyle w:val="CommentReference"/>
        </w:rPr>
        <w:annotationRef/>
      </w:r>
      <w:r>
        <w:t xml:space="preserve"> A priori expectations?</w:t>
      </w:r>
    </w:p>
  </w:comment>
  <w:comment w:id="357" w:author="Warwick Wainwright" w:date="2018-07-25T15:02:00Z" w:initials="WW">
    <w:p w14:paraId="6A56B29B" w14:textId="590716AF" w:rsidR="008540DD" w:rsidRDefault="008540DD">
      <w:pPr>
        <w:pStyle w:val="CommentText"/>
      </w:pPr>
      <w:r>
        <w:rPr>
          <w:rStyle w:val="CommentReference"/>
        </w:rPr>
        <w:annotationRef/>
      </w:r>
      <w:r>
        <w:t>A priori expectations?</w:t>
      </w:r>
    </w:p>
  </w:comment>
  <w:comment w:id="918" w:author="MORAN Dominic" w:date="2018-07-24T15:54:00Z" w:initials="MD">
    <w:p w14:paraId="46F8EFE6" w14:textId="7DC59D23" w:rsidR="00FF4CFD" w:rsidRDefault="00FF4CFD">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930" w:author="MORAN Dominic" w:date="2018-07-24T15:54:00Z" w:initials="MD">
    <w:p w14:paraId="03FAD2A0" w14:textId="2C4B47A0" w:rsidR="00FF4CFD" w:rsidRDefault="00FF4CFD">
      <w:pPr>
        <w:pStyle w:val="CommentText"/>
      </w:pPr>
      <w:r>
        <w:rPr>
          <w:rStyle w:val="CommentReference"/>
        </w:rPr>
        <w:annotationRef/>
      </w:r>
      <w:r>
        <w:t xml:space="preserve">So not included in model output?  </w:t>
      </w:r>
    </w:p>
  </w:comment>
  <w:comment w:id="931" w:author="MORAN Dominic" w:date="2018-07-24T15:54:00Z" w:initials="MD">
    <w:p w14:paraId="06A2A199" w14:textId="5526B889" w:rsidR="00FF4CFD" w:rsidRDefault="00FF4CFD">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938" w:author="MORAN Dominic" w:date="2018-07-24T15:54:00Z" w:initials="MD">
    <w:p w14:paraId="00441ED1" w14:textId="24320D80" w:rsidR="00FF4CFD" w:rsidRDefault="00FF4CFD">
      <w:pPr>
        <w:pStyle w:val="CommentText"/>
      </w:pPr>
      <w:r>
        <w:rPr>
          <w:rStyle w:val="CommentReference"/>
        </w:rPr>
        <w:annotationRef/>
      </w:r>
      <w:r>
        <w:t xml:space="preserve">Not sure what this means or how to interpret </w:t>
      </w:r>
    </w:p>
  </w:comment>
  <w:comment w:id="962" w:author="MORAN Dominic" w:date="2018-07-24T15:54:00Z" w:initials="MD">
    <w:p w14:paraId="6C2FCDA6" w14:textId="48A5B1DC" w:rsidR="00FF4CFD" w:rsidRDefault="00FF4CFD">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963" w:author="Warwick Wainwright" w:date="2018-07-25T14:46:00Z" w:initials="WW">
    <w:p w14:paraId="565A12B9" w14:textId="5E0C5FB1" w:rsidR="00316E03" w:rsidRDefault="00CD349F">
      <w:pPr>
        <w:pStyle w:val="CommentText"/>
      </w:pPr>
      <w:r>
        <w:rPr>
          <w:rStyle w:val="CommentReference"/>
        </w:rPr>
        <w:annotationRef/>
      </w:r>
      <w:r>
        <w:t xml:space="preserve">This is the conventional state for reporting CE </w:t>
      </w:r>
      <w:r w:rsidR="00316E03">
        <w:t>model estimates</w:t>
      </w:r>
    </w:p>
    <w:p w14:paraId="3A743750" w14:textId="47D05A85" w:rsidR="00CD349F" w:rsidRDefault="00CD349F">
      <w:pPr>
        <w:pStyle w:val="CommentText"/>
      </w:pPr>
      <w:r>
        <w:t>All coefficient values</w:t>
      </w:r>
    </w:p>
    <w:p w14:paraId="2857B53B" w14:textId="03E19DD2" w:rsidR="00CD349F" w:rsidRDefault="00CD349F">
      <w:pPr>
        <w:pStyle w:val="CommentText"/>
      </w:pPr>
      <w:r>
        <w:t xml:space="preserve">All SD’s for the coefficients. </w:t>
      </w:r>
    </w:p>
    <w:p w14:paraId="01702E7A" w14:textId="1E13A73B" w:rsidR="00CD349F" w:rsidRDefault="00CD349F">
      <w:pPr>
        <w:pStyle w:val="CommentText"/>
      </w:pPr>
      <w:r>
        <w:t xml:space="preserve">Only sig covariates in the table </w:t>
      </w:r>
    </w:p>
    <w:p w14:paraId="3CEF4C87" w14:textId="119F2C84" w:rsidR="00CD349F" w:rsidRDefault="00CD349F">
      <w:pPr>
        <w:pStyle w:val="CommentText"/>
      </w:pPr>
      <w:r>
        <w:t>Model summary stats.</w:t>
      </w:r>
    </w:p>
  </w:comment>
  <w:comment w:id="973" w:author="MORAN Dominic" w:date="2018-07-24T15:54:00Z" w:initials="MD">
    <w:p w14:paraId="6A8D65E3" w14:textId="45270F89" w:rsidR="00FF4CFD" w:rsidRDefault="00FF4CFD">
      <w:pPr>
        <w:pStyle w:val="CommentText"/>
      </w:pPr>
      <w:r>
        <w:rPr>
          <w:rStyle w:val="CommentReference"/>
        </w:rPr>
        <w:annotationRef/>
      </w:r>
      <w:r>
        <w:t xml:space="preserve">You needed a definition table for explanatories explaining what you expected </w:t>
      </w:r>
    </w:p>
  </w:comment>
  <w:comment w:id="1057" w:author="MORAN Dominic" w:date="2018-07-24T15:54:00Z" w:initials="MD">
    <w:p w14:paraId="0A6CC19C" w14:textId="15E52E0B" w:rsidR="00FF4CFD" w:rsidRDefault="00FF4CFD">
      <w:pPr>
        <w:pStyle w:val="CommentText"/>
      </w:pPr>
      <w:r>
        <w:rPr>
          <w:rStyle w:val="CommentReference"/>
        </w:rPr>
        <w:annotationRef/>
      </w:r>
      <w:r>
        <w:t xml:space="preserve">I find this section a bit hard to think through </w:t>
      </w:r>
    </w:p>
  </w:comment>
  <w:comment w:id="1058" w:author="MORAN Dominic" w:date="2018-07-24T15:54:00Z" w:initials="MD">
    <w:p w14:paraId="7FE81DDF" w14:textId="2AEEF7C8" w:rsidR="00FF4CFD" w:rsidRDefault="00FF4CFD">
      <w:pPr>
        <w:pStyle w:val="CommentText"/>
      </w:pPr>
      <w:r>
        <w:rPr>
          <w:rStyle w:val="CommentReference"/>
        </w:rPr>
        <w:annotationRef/>
      </w:r>
      <w:r>
        <w:t xml:space="preserve">Odd wording?   </w:t>
      </w:r>
    </w:p>
  </w:comment>
  <w:comment w:id="1067" w:author="MORAN Dominic" w:date="2018-07-24T15:54:00Z" w:initials="MD">
    <w:p w14:paraId="46EB4725" w14:textId="2C0CA0FC" w:rsidR="00FF4CFD" w:rsidRDefault="00FF4CFD">
      <w:pPr>
        <w:pStyle w:val="CommentText"/>
      </w:pPr>
      <w:r>
        <w:rPr>
          <w:rStyle w:val="CommentReference"/>
        </w:rPr>
        <w:annotationRef/>
      </w:r>
      <w:r>
        <w:t xml:space="preserve">Not sure I understand this </w:t>
      </w:r>
    </w:p>
  </w:comment>
  <w:comment w:id="1069" w:author="MORAN Dominic" w:date="2018-07-24T15:54:00Z" w:initials="MD">
    <w:p w14:paraId="45B15FC0" w14:textId="3C0882B2" w:rsidR="00FF4CFD" w:rsidRDefault="00FF4CFD">
      <w:pPr>
        <w:pStyle w:val="CommentText"/>
      </w:pPr>
      <w:r>
        <w:rPr>
          <w:rStyle w:val="CommentReference"/>
        </w:rPr>
        <w:annotationRef/>
      </w:r>
      <w:r>
        <w:t xml:space="preserve">I find this hard to follow </w:t>
      </w:r>
    </w:p>
  </w:comment>
  <w:comment w:id="1070" w:author="MORAN Dominic" w:date="2018-07-24T15:54:00Z" w:initials="MD">
    <w:p w14:paraId="35D02A7A" w14:textId="30AD4874" w:rsidR="00FF4CFD" w:rsidRDefault="00FF4CFD">
      <w:pPr>
        <w:pStyle w:val="CommentText"/>
      </w:pPr>
      <w:r>
        <w:rPr>
          <w:rStyle w:val="CommentReference"/>
        </w:rPr>
        <w:annotationRef/>
      </w:r>
      <w:r>
        <w:t xml:space="preserve">Not sure why this is meaningful in the sense of why you might have expected it to be linear in the first place </w:t>
      </w:r>
    </w:p>
  </w:comment>
  <w:comment w:id="1080" w:author="MORAN Dominic" w:date="2018-07-24T15:54:00Z" w:initials="MD">
    <w:p w14:paraId="7722E05C" w14:textId="27DF9D4F" w:rsidR="00FF4CFD" w:rsidRDefault="00FF4CFD">
      <w:pPr>
        <w:pStyle w:val="CommentText"/>
      </w:pPr>
      <w:r>
        <w:rPr>
          <w:rStyle w:val="CommentReference"/>
        </w:rPr>
        <w:annotationRef/>
      </w:r>
      <w:r>
        <w:t xml:space="preserve">I think we know where you are focused on </w:t>
      </w:r>
    </w:p>
  </w:comment>
  <w:comment w:id="1089" w:author="MORAN Dominic" w:date="2018-07-24T15:54:00Z" w:initials="MD">
    <w:p w14:paraId="3CC80354" w14:textId="6DBAFF1B" w:rsidR="00FF4CFD" w:rsidRDefault="00FF4CFD">
      <w:pPr>
        <w:pStyle w:val="CommentText"/>
      </w:pPr>
      <w:r>
        <w:rPr>
          <w:rStyle w:val="CommentReference"/>
        </w:rPr>
        <w:annotationRef/>
      </w:r>
      <w:r>
        <w:t xml:space="preserve">Didn’t you say this before? </w:t>
      </w:r>
    </w:p>
  </w:comment>
  <w:comment w:id="1107" w:author="MORAN Dominic" w:date="2018-07-24T15:54:00Z" w:initials="MD">
    <w:p w14:paraId="2F988FFC" w14:textId="0E7393A9" w:rsidR="00FF4CFD" w:rsidRDefault="00FF4CFD">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FF4CFD" w:rsidRDefault="00FF4CFD">
      <w:pPr>
        <w:spacing w:line="240" w:lineRule="auto"/>
      </w:pPr>
      <w:r>
        <w:separator/>
      </w:r>
    </w:p>
  </w:endnote>
  <w:endnote w:type="continuationSeparator" w:id="0">
    <w:p w14:paraId="7FA5B3AA" w14:textId="77777777" w:rsidR="00FF4CFD" w:rsidRDefault="00FF4C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FF4CFD" w:rsidRDefault="00FF4CF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FF4CFD" w:rsidRDefault="00FF4C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FF4CFD" w:rsidRDefault="00FF4CF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5418">
      <w:rPr>
        <w:rStyle w:val="PageNumber"/>
        <w:noProof/>
      </w:rPr>
      <w:t>17</w:t>
    </w:r>
    <w:r>
      <w:rPr>
        <w:rStyle w:val="PageNumber"/>
      </w:rPr>
      <w:fldChar w:fldCharType="end"/>
    </w:r>
  </w:p>
  <w:p w14:paraId="47F4B1D5" w14:textId="77777777" w:rsidR="00FF4CFD" w:rsidRDefault="00FF4CFD"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FF4CFD" w:rsidRDefault="00FF4CFD">
      <w:pPr>
        <w:spacing w:line="240" w:lineRule="auto"/>
      </w:pPr>
      <w:r>
        <w:separator/>
      </w:r>
    </w:p>
  </w:footnote>
  <w:footnote w:type="continuationSeparator" w:id="0">
    <w:p w14:paraId="39391BA9" w14:textId="77777777" w:rsidR="00FF4CFD" w:rsidRDefault="00FF4CFD">
      <w:pPr>
        <w:spacing w:line="240" w:lineRule="auto"/>
      </w:pPr>
      <w:r>
        <w:continuationSeparator/>
      </w:r>
    </w:p>
  </w:footnote>
  <w:footnote w:id="1">
    <w:p w14:paraId="55E5D49B" w14:textId="77777777" w:rsidR="00FF4CFD" w:rsidRDefault="00FF4CFD"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5D63D6" w:rsidRPr="005D63D6" w:rsidRDefault="005D63D6">
      <w:pPr>
        <w:pStyle w:val="FootnoteText"/>
      </w:pPr>
      <w:ins w:id="912" w:author="Warwick Wainwright" w:date="2018-07-25T11:07:00Z">
        <w:r>
          <w:rPr>
            <w:rStyle w:val="FootnoteReference"/>
          </w:rPr>
          <w:footnoteRef/>
        </w:r>
        <w:r>
          <w:t xml:space="preserve"> Note the </w:t>
        </w:r>
      </w:ins>
      <w:ins w:id="913" w:author="Warwick Wainwright" w:date="2018-07-25T11:08:00Z">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B5418"/>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C346D"/>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6AF1"/>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24FB"/>
    <w:rsid w:val="00D336D9"/>
    <w:rsid w:val="00D34AEC"/>
    <w:rsid w:val="00D44EB7"/>
    <w:rsid w:val="00D45F04"/>
    <w:rsid w:val="00D46792"/>
    <w:rsid w:val="00D474A9"/>
    <w:rsid w:val="00D55249"/>
    <w:rsid w:val="00D55FDC"/>
    <w:rsid w:val="00D56250"/>
    <w:rsid w:val="00D57379"/>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17B50"/>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3452544"/>
        <c:axId val="133454464"/>
        <c:axId val="0"/>
      </c:bar3DChart>
      <c:catAx>
        <c:axId val="13345254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3454464"/>
        <c:crosses val="autoZero"/>
        <c:auto val="0"/>
        <c:lblAlgn val="ctr"/>
        <c:lblOffset val="100"/>
        <c:noMultiLvlLbl val="0"/>
      </c:catAx>
      <c:valAx>
        <c:axId val="133454464"/>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3345254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08A86E-97C0-4328-B835-D6274CABA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625</TotalTime>
  <Pages>33</Pages>
  <Words>9425</Words>
  <Characters>209087</Characters>
  <Application>Microsoft Office Word</Application>
  <DocSecurity>0</DocSecurity>
  <Lines>1742</Lines>
  <Paragraphs>436</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218076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21</cp:revision>
  <cp:lastPrinted>2017-04-18T16:49:00Z</cp:lastPrinted>
  <dcterms:created xsi:type="dcterms:W3CDTF">2018-07-24T15:11:00Z</dcterms:created>
  <dcterms:modified xsi:type="dcterms:W3CDTF">2018-07-25T16:09:00Z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