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3DEF8" w14:textId="77777777" w:rsidR="001B7911" w:rsidRDefault="009825B6" w:rsidP="000F68D9">
      <w:pPr>
        <w:pStyle w:val="Title"/>
        <w:ind w:firstLine="0"/>
        <w:jc w:val="left"/>
      </w:pPr>
      <w:r>
        <w:t>Conservation contracts</w:t>
      </w:r>
      <w:r w:rsidR="007C769D">
        <w:t xml:space="preserve"> for</w:t>
      </w:r>
      <w:r w:rsidR="001B7911" w:rsidRPr="001B7911">
        <w:t xml:space="preserve"> supplying Farm Animal Genetic Resources (FAnGR) conservation services</w:t>
      </w:r>
      <w:r w:rsidR="003F6614">
        <w:t xml:space="preserve"> in Romania </w:t>
      </w:r>
    </w:p>
    <w:p w14:paraId="496D90D5" w14:textId="77777777" w:rsidR="001B7911" w:rsidRPr="001B7911" w:rsidRDefault="001B7911" w:rsidP="001B7911"/>
    <w:p w14:paraId="0B5A12D3" w14:textId="4F0DEDBF" w:rsidR="001B7911" w:rsidRDefault="001B7911" w:rsidP="001B7911">
      <w:r w:rsidRPr="001B7911">
        <w:rPr>
          <w:vertAlign w:val="superscript"/>
        </w:rPr>
        <w:t>1,2</w:t>
      </w:r>
      <w:r w:rsidR="009825B6">
        <w:t xml:space="preserve">WARWICK </w:t>
      </w:r>
      <w:r w:rsidRPr="001B7911">
        <w:t xml:space="preserve">WAINWRIGHT, </w:t>
      </w:r>
      <w:r w:rsidRPr="001B7911">
        <w:rPr>
          <w:vertAlign w:val="superscript"/>
        </w:rPr>
        <w:t>2</w:t>
      </w:r>
      <w:r w:rsidRPr="001B7911">
        <w:t xml:space="preserve">KLAUS GLENK, </w:t>
      </w:r>
      <w:r w:rsidRPr="001B7911">
        <w:rPr>
          <w:vertAlign w:val="superscript"/>
        </w:rPr>
        <w:t>2</w:t>
      </w:r>
      <w:r w:rsidRPr="001B7911">
        <w:t xml:space="preserve">FAICAL AKAICHI AND </w:t>
      </w:r>
      <w:r w:rsidR="00E13E1D">
        <w:rPr>
          <w:vertAlign w:val="superscript"/>
        </w:rPr>
        <w:t>3</w:t>
      </w:r>
      <w:r w:rsidRPr="001B7911">
        <w:t>DOMINIC MORAN</w:t>
      </w:r>
    </w:p>
    <w:p w14:paraId="1990DB28" w14:textId="77777777" w:rsidR="001B7911" w:rsidRPr="001B7911" w:rsidRDefault="001B7911" w:rsidP="001B7911"/>
    <w:p w14:paraId="65345157" w14:textId="77777777" w:rsidR="001B7911" w:rsidRDefault="001B7911" w:rsidP="001B7911">
      <w:r w:rsidRPr="001B7911">
        <w:rPr>
          <w:vertAlign w:val="superscript"/>
        </w:rPr>
        <w:t>1</w:t>
      </w:r>
      <w:r w:rsidRPr="001B7911">
        <w:t xml:space="preserve"> Grant Institute, School of Geosciences, University of Edinburgh, Kings Buildings, West Mains Road, Edinburgh, EH9 3JW</w:t>
      </w:r>
    </w:p>
    <w:p w14:paraId="23215F35" w14:textId="77777777" w:rsidR="001B7911" w:rsidRPr="001B7911" w:rsidRDefault="001B7911" w:rsidP="001B7911"/>
    <w:p w14:paraId="524E3D9C" w14:textId="6254A0B1" w:rsidR="001B7911" w:rsidRDefault="001B7911" w:rsidP="001B7911">
      <w:r w:rsidRPr="001B7911">
        <w:rPr>
          <w:vertAlign w:val="superscript"/>
        </w:rPr>
        <w:t>2</w:t>
      </w:r>
      <w:r w:rsidRPr="001B7911">
        <w:t xml:space="preserve"> Land Economy, Environment and Society Group, SRUC, Kings Buildings, West Mains Road, Edinburgh, EH9 3JG</w:t>
      </w:r>
    </w:p>
    <w:p w14:paraId="63A58276" w14:textId="52AC100B" w:rsidR="00E13E1D" w:rsidRDefault="00E13E1D" w:rsidP="001B7911"/>
    <w:p w14:paraId="264831A0" w14:textId="276F839A" w:rsidR="00E13E1D" w:rsidRPr="00E13E1D" w:rsidRDefault="00E13E1D" w:rsidP="00E13E1D">
      <w:r>
        <w:t xml:space="preserve">3 Global Academy of Agriculture and Food Security, </w:t>
      </w:r>
      <w:proofErr w:type="gramStart"/>
      <w:r w:rsidRPr="00E13E1D">
        <w:t>The</w:t>
      </w:r>
      <w:proofErr w:type="gramEnd"/>
      <w:r w:rsidRPr="00E13E1D">
        <w:t xml:space="preserve"> Royal (Dick) </w:t>
      </w:r>
      <w:r>
        <w:t>School of Veterinary Studies,</w:t>
      </w:r>
      <w:r w:rsidRPr="00E13E1D">
        <w:t xml:space="preserve"> The </w:t>
      </w:r>
      <w:proofErr w:type="spellStart"/>
      <w:r w:rsidRPr="00E13E1D">
        <w:t>Roslin</w:t>
      </w:r>
      <w:proofErr w:type="spellEnd"/>
      <w:r w:rsidRPr="00E13E1D">
        <w:t xml:space="preserve"> Institute</w:t>
      </w:r>
      <w:r>
        <w:t xml:space="preserve"> </w:t>
      </w:r>
      <w:r w:rsidRPr="00E13E1D">
        <w:t>Easter Bush Campus, Midlothian, EH25 9RG</w:t>
      </w:r>
    </w:p>
    <w:p w14:paraId="2DF04D24" w14:textId="1F491519" w:rsidR="00E13E1D" w:rsidRPr="001B7911" w:rsidRDefault="00E13E1D" w:rsidP="001B7911"/>
    <w:p w14:paraId="1E9E5CD8" w14:textId="77777777" w:rsidR="001B7911" w:rsidRPr="001B7911" w:rsidRDefault="001B7911" w:rsidP="001B7911">
      <w:pPr>
        <w:rPr>
          <w:vertAlign w:val="superscript"/>
        </w:rPr>
      </w:pPr>
    </w:p>
    <w:p w14:paraId="3C5C95C6" w14:textId="77777777" w:rsidR="001B7911" w:rsidRPr="001B7911" w:rsidRDefault="001B7911" w:rsidP="001B7911">
      <w:r w:rsidRPr="001B7911">
        <w:t>Correspondence: Warwick Wainwright</w:t>
      </w:r>
      <w:r w:rsidRPr="001B7911">
        <w:rPr>
          <w:b/>
        </w:rPr>
        <w:t xml:space="preserve">, </w:t>
      </w:r>
      <w:r w:rsidRPr="001B7911">
        <w:t xml:space="preserve">Land Economy, Environment and Society Group, SRUC, Kings Buildings, West Mains Road, Edinburgh EH9 3JG </w:t>
      </w:r>
    </w:p>
    <w:p w14:paraId="46EA9576" w14:textId="77777777" w:rsidR="001B7911" w:rsidRPr="001B7911" w:rsidRDefault="001B7911" w:rsidP="001B7911"/>
    <w:p w14:paraId="3074A31D" w14:textId="77777777" w:rsidR="001B7911" w:rsidRDefault="001B7911" w:rsidP="001B7911">
      <w:r w:rsidRPr="001B7911">
        <w:t xml:space="preserve">Email: </w:t>
      </w:r>
      <w:hyperlink r:id="rId9" w:history="1">
        <w:r w:rsidRPr="001B7911">
          <w:rPr>
            <w:rStyle w:val="Hyperlink"/>
          </w:rPr>
          <w:t>warwick.wainwright@sruc.ac.uk</w:t>
        </w:r>
      </w:hyperlink>
    </w:p>
    <w:p w14:paraId="05A261CF" w14:textId="77777777" w:rsidR="006947D5" w:rsidRDefault="006947D5" w:rsidP="001B7911">
      <w:pPr>
        <w:spacing w:after="200"/>
        <w:rPr>
          <w:b/>
          <w:szCs w:val="22"/>
        </w:rPr>
      </w:pPr>
    </w:p>
    <w:p w14:paraId="418F069C" w14:textId="19003C72" w:rsidR="001B7911" w:rsidRDefault="001B7911" w:rsidP="001B7911">
      <w:pPr>
        <w:spacing w:after="200"/>
        <w:rPr>
          <w:szCs w:val="22"/>
        </w:rPr>
      </w:pPr>
      <w:r w:rsidRPr="00961A71">
        <w:rPr>
          <w:b/>
          <w:szCs w:val="22"/>
        </w:rPr>
        <w:t>Keywords:</w:t>
      </w:r>
      <w:r>
        <w:rPr>
          <w:szCs w:val="22"/>
        </w:rPr>
        <w:t xml:space="preserve"> conservation contracts; choice experiment; farm animal genetic r</w:t>
      </w:r>
      <w:r w:rsidRPr="00961A71">
        <w:rPr>
          <w:szCs w:val="22"/>
        </w:rPr>
        <w:t>esourc</w:t>
      </w:r>
      <w:r w:rsidR="00D95E6C">
        <w:rPr>
          <w:szCs w:val="22"/>
        </w:rPr>
        <w:t xml:space="preserve">es; </w:t>
      </w:r>
      <w:proofErr w:type="spellStart"/>
      <w:r w:rsidR="00D95E6C">
        <w:rPr>
          <w:szCs w:val="22"/>
        </w:rPr>
        <w:t>a</w:t>
      </w:r>
      <w:r w:rsidR="00825106">
        <w:rPr>
          <w:szCs w:val="22"/>
        </w:rPr>
        <w:t>gri</w:t>
      </w:r>
      <w:proofErr w:type="spellEnd"/>
      <w:r w:rsidR="00825106">
        <w:rPr>
          <w:szCs w:val="22"/>
        </w:rPr>
        <w:t>-environmental schemes</w:t>
      </w:r>
    </w:p>
    <w:p w14:paraId="7B1641C5" w14:textId="77777777" w:rsidR="004704A2" w:rsidRDefault="004704A2" w:rsidP="001B7911">
      <w:pPr>
        <w:spacing w:after="200"/>
        <w:rPr>
          <w:szCs w:val="22"/>
        </w:rPr>
      </w:pPr>
    </w:p>
    <w:p w14:paraId="0BF4BB51" w14:textId="77777777" w:rsidR="001258DC" w:rsidRDefault="001258DC" w:rsidP="001B7911">
      <w:pPr>
        <w:spacing w:after="200"/>
        <w:rPr>
          <w:szCs w:val="22"/>
        </w:rPr>
      </w:pPr>
    </w:p>
    <w:p w14:paraId="0715590F" w14:textId="77777777" w:rsidR="001258DC" w:rsidRDefault="001258DC" w:rsidP="001B7911">
      <w:pPr>
        <w:spacing w:after="200"/>
        <w:rPr>
          <w:szCs w:val="22"/>
        </w:rPr>
      </w:pPr>
    </w:p>
    <w:p w14:paraId="1DF195B4" w14:textId="77777777" w:rsidR="001258DC" w:rsidRDefault="001258DC" w:rsidP="001B7911">
      <w:pPr>
        <w:spacing w:after="200"/>
        <w:rPr>
          <w:szCs w:val="22"/>
        </w:rPr>
      </w:pPr>
    </w:p>
    <w:p w14:paraId="1D603E66" w14:textId="77777777" w:rsidR="001258DC" w:rsidRDefault="001258DC" w:rsidP="001B7911">
      <w:pPr>
        <w:spacing w:after="200"/>
        <w:rPr>
          <w:szCs w:val="22"/>
        </w:rPr>
      </w:pPr>
    </w:p>
    <w:p w14:paraId="7DAEEE76" w14:textId="77777777" w:rsidR="001258DC" w:rsidRPr="00961A71" w:rsidRDefault="001258DC" w:rsidP="001B7911">
      <w:pPr>
        <w:spacing w:after="200"/>
        <w:rPr>
          <w:szCs w:val="22"/>
        </w:rPr>
      </w:pPr>
    </w:p>
    <w:p w14:paraId="26FD624B" w14:textId="77777777" w:rsidR="001B7911" w:rsidRDefault="001B7911" w:rsidP="005D4BF4">
      <w:pPr>
        <w:pStyle w:val="Heading1"/>
        <w:numPr>
          <w:ilvl w:val="0"/>
          <w:numId w:val="0"/>
        </w:numPr>
      </w:pPr>
      <w:r>
        <w:lastRenderedPageBreak/>
        <w:t xml:space="preserve">Abstract </w:t>
      </w:r>
    </w:p>
    <w:p w14:paraId="61B0A5FE" w14:textId="535AAD1F" w:rsidR="001B7911" w:rsidRDefault="005521D0" w:rsidP="00D95E6C">
      <w:pPr>
        <w:rPr>
          <w:bCs/>
        </w:rPr>
      </w:pPr>
      <w:r>
        <w:rPr>
          <w:bCs/>
          <w:szCs w:val="22"/>
        </w:rPr>
        <w:t xml:space="preserve">This paper describes </w:t>
      </w:r>
      <w:r w:rsidR="00B51B63">
        <w:rPr>
          <w:bCs/>
          <w:szCs w:val="22"/>
        </w:rPr>
        <w:t xml:space="preserve">a </w:t>
      </w:r>
      <w:r w:rsidR="00A3268C">
        <w:rPr>
          <w:szCs w:val="22"/>
        </w:rPr>
        <w:t>choice e</w:t>
      </w:r>
      <w:r w:rsidR="001B7911" w:rsidRPr="00961A71">
        <w:rPr>
          <w:szCs w:val="22"/>
        </w:rPr>
        <w:t>xperiment (CE)</w:t>
      </w:r>
      <w:r>
        <w:rPr>
          <w:szCs w:val="22"/>
        </w:rPr>
        <w:t xml:space="preserve"> administered</w:t>
      </w:r>
      <w:r w:rsidR="001B7911" w:rsidRPr="00961A71">
        <w:rPr>
          <w:szCs w:val="22"/>
        </w:rPr>
        <w:t xml:space="preserve"> to explore farmer preferences for conser</w:t>
      </w:r>
      <w:r w:rsidR="001B7911">
        <w:rPr>
          <w:szCs w:val="22"/>
        </w:rPr>
        <w:t>vation agreements to conserve rare breeds</w:t>
      </w:r>
      <w:r w:rsidR="001B7911" w:rsidRPr="00961A71">
        <w:rPr>
          <w:szCs w:val="22"/>
        </w:rPr>
        <w:t xml:space="preserve"> among a sample of 174 respondents</w:t>
      </w:r>
      <w:r w:rsidR="00546806">
        <w:rPr>
          <w:szCs w:val="22"/>
        </w:rPr>
        <w:t xml:space="preserve"> </w:t>
      </w:r>
      <w:r w:rsidR="00B51B63">
        <w:rPr>
          <w:szCs w:val="22"/>
        </w:rPr>
        <w:t xml:space="preserve">in Transylvania (Romania). The study site was chosen due to the prevalence of small-scale </w:t>
      </w:r>
      <w:r w:rsidR="009825B6">
        <w:rPr>
          <w:szCs w:val="22"/>
        </w:rPr>
        <w:t xml:space="preserve">and extensive </w:t>
      </w:r>
      <w:r w:rsidR="00B51B63">
        <w:rPr>
          <w:szCs w:val="22"/>
        </w:rPr>
        <w:t xml:space="preserve">farm systems </w:t>
      </w:r>
      <w:del w:id="0" w:author="MORAN Dominic" w:date="2018-07-14T01:54:00Z">
        <w:r w:rsidR="00B51B63" w:rsidDel="00CA0F5C">
          <w:rPr>
            <w:szCs w:val="22"/>
          </w:rPr>
          <w:delText>that</w:delText>
        </w:r>
        <w:r w:rsidR="001B2B17" w:rsidDel="00CA0F5C">
          <w:rPr>
            <w:szCs w:val="22"/>
          </w:rPr>
          <w:delText xml:space="preserve"> are likely to be</w:delText>
        </w:r>
      </w:del>
      <w:r w:rsidR="001B2B17">
        <w:rPr>
          <w:szCs w:val="22"/>
        </w:rPr>
        <w:t xml:space="preserve"> </w:t>
      </w:r>
      <w:r w:rsidR="00B51B63">
        <w:rPr>
          <w:szCs w:val="22"/>
        </w:rPr>
        <w:t xml:space="preserve">threatened </w:t>
      </w:r>
      <w:r w:rsidR="001B2B17">
        <w:rPr>
          <w:szCs w:val="22"/>
        </w:rPr>
        <w:t>by a changing policy environment that is increasing the scale and intensity of production units</w:t>
      </w:r>
      <w:r w:rsidR="00B51B63">
        <w:rPr>
          <w:szCs w:val="22"/>
        </w:rPr>
        <w:t>.</w:t>
      </w:r>
      <w:ins w:id="1" w:author="MORAN Dominic" w:date="2018-07-14T01:55:00Z">
        <w:r w:rsidR="00CA0F5C">
          <w:rPr>
            <w:szCs w:val="22"/>
          </w:rPr>
          <w:t xml:space="preserve"> Agreement</w:t>
        </w:r>
      </w:ins>
      <w:del w:id="2" w:author="MORAN Dominic" w:date="2018-07-14T01:55:00Z">
        <w:r w:rsidR="00B51B63" w:rsidDel="00CA0F5C">
          <w:rPr>
            <w:szCs w:val="22"/>
          </w:rPr>
          <w:delText xml:space="preserve"> </w:delText>
        </w:r>
        <w:r w:rsidR="001B7911" w:rsidRPr="00961A71" w:rsidDel="00CA0F5C">
          <w:rPr>
            <w:szCs w:val="22"/>
          </w:rPr>
          <w:delText>CE</w:delText>
        </w:r>
      </w:del>
      <w:r w:rsidR="001B7911" w:rsidRPr="00961A71">
        <w:rPr>
          <w:szCs w:val="22"/>
        </w:rPr>
        <w:t xml:space="preserve"> </w:t>
      </w:r>
      <w:r w:rsidR="00546806">
        <w:rPr>
          <w:szCs w:val="22"/>
        </w:rPr>
        <w:t xml:space="preserve">attributes </w:t>
      </w:r>
      <w:r>
        <w:rPr>
          <w:szCs w:val="22"/>
        </w:rPr>
        <w:t>included</w:t>
      </w:r>
      <w:r w:rsidR="001B7911" w:rsidRPr="00961A71">
        <w:rPr>
          <w:szCs w:val="22"/>
        </w:rPr>
        <w:t xml:space="preserve"> </w:t>
      </w:r>
      <w:r w:rsidR="001B7911" w:rsidRPr="00961A71">
        <w:rPr>
          <w:color w:val="000000"/>
          <w:szCs w:val="22"/>
        </w:rPr>
        <w:t>length of conservation contract (5 or 10 years); scheme structure (community or individual</w:t>
      </w:r>
      <w:r w:rsidR="00D902AC">
        <w:rPr>
          <w:color w:val="000000"/>
          <w:szCs w:val="22"/>
        </w:rPr>
        <w:t xml:space="preserve"> managed conservation breeding programme</w:t>
      </w:r>
      <w:r w:rsidR="001B7911" w:rsidRPr="00961A71">
        <w:rPr>
          <w:color w:val="000000"/>
          <w:szCs w:val="22"/>
        </w:rPr>
        <w:t>)</w:t>
      </w:r>
      <w:r w:rsidR="00546806">
        <w:rPr>
          <w:color w:val="000000"/>
          <w:szCs w:val="22"/>
        </w:rPr>
        <w:t>,</w:t>
      </w:r>
      <w:r w:rsidR="001B7911" w:rsidRPr="00961A71">
        <w:rPr>
          <w:szCs w:val="22"/>
        </w:rPr>
        <w:t xml:space="preserve"> and </w:t>
      </w:r>
      <w:r w:rsidR="001B7911" w:rsidRPr="00961A71">
        <w:rPr>
          <w:color w:val="000000"/>
          <w:szCs w:val="22"/>
        </w:rPr>
        <w:t>scheme support (application</w:t>
      </w:r>
      <w:r w:rsidR="00B51B63">
        <w:rPr>
          <w:color w:val="000000"/>
          <w:szCs w:val="22"/>
        </w:rPr>
        <w:t xml:space="preserve"> assistance</w:t>
      </w:r>
      <w:r w:rsidR="001B7911" w:rsidRPr="00961A71">
        <w:rPr>
          <w:color w:val="000000"/>
          <w:szCs w:val="22"/>
        </w:rPr>
        <w:t xml:space="preserve"> or </w:t>
      </w:r>
      <w:r w:rsidR="00B51B63">
        <w:rPr>
          <w:color w:val="000000"/>
          <w:szCs w:val="22"/>
        </w:rPr>
        <w:t xml:space="preserve">farm advisory support).  A </w:t>
      </w:r>
      <w:r w:rsidR="001B7911" w:rsidRPr="00961A71">
        <w:rPr>
          <w:color w:val="000000"/>
          <w:szCs w:val="22"/>
        </w:rPr>
        <w:t>monetary attribute that reflects compensation</w:t>
      </w:r>
      <w:r w:rsidR="00685C13">
        <w:rPr>
          <w:color w:val="000000"/>
          <w:szCs w:val="22"/>
        </w:rPr>
        <w:t xml:space="preserve"> for</w:t>
      </w:r>
      <w:r w:rsidR="001B7911" w:rsidRPr="00961A71">
        <w:rPr>
          <w:color w:val="000000"/>
          <w:szCs w:val="22"/>
        </w:rPr>
        <w:t xml:space="preserve"> </w:t>
      </w:r>
      <w:r w:rsidR="00685C13">
        <w:rPr>
          <w:color w:val="000000"/>
          <w:szCs w:val="22"/>
        </w:rPr>
        <w:t xml:space="preserve">scheme </w:t>
      </w:r>
      <w:r w:rsidR="00B51B63" w:rsidRPr="00961A71">
        <w:rPr>
          <w:color w:val="000000"/>
          <w:szCs w:val="22"/>
        </w:rPr>
        <w:t>partici</w:t>
      </w:r>
      <w:r w:rsidR="00B51B63">
        <w:rPr>
          <w:color w:val="000000"/>
          <w:szCs w:val="22"/>
        </w:rPr>
        <w:t>pation allows</w:t>
      </w:r>
      <w:r w:rsidR="005D4BF4">
        <w:rPr>
          <w:color w:val="000000"/>
          <w:szCs w:val="22"/>
        </w:rPr>
        <w:t xml:space="preserve"> </w:t>
      </w:r>
      <w:r w:rsidR="00546806">
        <w:rPr>
          <w:color w:val="000000"/>
          <w:szCs w:val="22"/>
        </w:rPr>
        <w:t xml:space="preserve">the </w:t>
      </w:r>
      <w:r w:rsidR="005D4BF4">
        <w:rPr>
          <w:color w:val="000000"/>
          <w:szCs w:val="22"/>
        </w:rPr>
        <w:t>assess</w:t>
      </w:r>
      <w:r w:rsidR="00546806">
        <w:rPr>
          <w:color w:val="000000"/>
          <w:szCs w:val="22"/>
        </w:rPr>
        <w:t>ment of</w:t>
      </w:r>
      <w:r w:rsidR="005D4BF4">
        <w:rPr>
          <w:color w:val="000000"/>
          <w:szCs w:val="22"/>
        </w:rPr>
        <w:t xml:space="preserve"> farmers</w:t>
      </w:r>
      <w:r w:rsidR="00546806">
        <w:rPr>
          <w:color w:val="000000"/>
          <w:szCs w:val="22"/>
        </w:rPr>
        <w:t>’</w:t>
      </w:r>
      <w:r w:rsidR="001B7911" w:rsidRPr="00961A71">
        <w:rPr>
          <w:color w:val="000000"/>
          <w:szCs w:val="22"/>
        </w:rPr>
        <w:t xml:space="preserve"> willingness to accept (WTA)</w:t>
      </w:r>
      <w:ins w:id="3" w:author="MORAN Dominic" w:date="2018-07-14T01:56:00Z">
        <w:r w:rsidR="00CA0F5C">
          <w:rPr>
            <w:color w:val="000000"/>
            <w:szCs w:val="22"/>
          </w:rPr>
          <w:t xml:space="preserve"> for different contracts. </w:t>
        </w:r>
      </w:ins>
      <w:del w:id="4" w:author="MORAN Dominic" w:date="2018-07-14T01:56:00Z">
        <w:r w:rsidR="00B51B63" w:rsidDel="00CA0F5C">
          <w:rPr>
            <w:color w:val="000000"/>
            <w:szCs w:val="22"/>
          </w:rPr>
          <w:delText xml:space="preserve">. </w:delText>
        </w:r>
      </w:del>
      <w:r>
        <w:rPr>
          <w:color w:val="000000"/>
          <w:szCs w:val="22"/>
        </w:rPr>
        <w:t xml:space="preserve">Results suggest </w:t>
      </w:r>
      <w:r w:rsidR="001B7911" w:rsidRPr="00961A71">
        <w:rPr>
          <w:bCs/>
          <w:szCs w:val="22"/>
        </w:rPr>
        <w:t xml:space="preserve">89% of </w:t>
      </w:r>
      <w:r w:rsidR="00B51B63">
        <w:rPr>
          <w:bCs/>
          <w:szCs w:val="22"/>
        </w:rPr>
        <w:t>respondents</w:t>
      </w:r>
      <w:r w:rsidR="001B7911" w:rsidRPr="00961A71">
        <w:rPr>
          <w:bCs/>
          <w:szCs w:val="22"/>
        </w:rPr>
        <w:t xml:space="preserve"> would </w:t>
      </w:r>
      <w:r w:rsidR="001B7911">
        <w:rPr>
          <w:bCs/>
          <w:szCs w:val="22"/>
        </w:rPr>
        <w:t xml:space="preserve">be </w:t>
      </w:r>
      <w:r>
        <w:rPr>
          <w:bCs/>
          <w:szCs w:val="22"/>
        </w:rPr>
        <w:t xml:space="preserve">willing to </w:t>
      </w:r>
      <w:r w:rsidR="001B7911">
        <w:rPr>
          <w:bCs/>
          <w:szCs w:val="22"/>
        </w:rPr>
        <w:t>farm with rare breeds</w:t>
      </w:r>
      <w:r>
        <w:rPr>
          <w:bCs/>
          <w:szCs w:val="22"/>
        </w:rPr>
        <w:t>;</w:t>
      </w:r>
      <w:r w:rsidR="001B7911" w:rsidRPr="00961A71">
        <w:rPr>
          <w:bCs/>
          <w:szCs w:val="22"/>
        </w:rPr>
        <w:t xml:space="preserve"> cattle and sheep </w:t>
      </w:r>
      <w:r w:rsidR="00546806">
        <w:rPr>
          <w:bCs/>
          <w:szCs w:val="22"/>
        </w:rPr>
        <w:t>being</w:t>
      </w:r>
      <w:r w:rsidR="001B7911" w:rsidRPr="00961A71">
        <w:rPr>
          <w:bCs/>
          <w:szCs w:val="22"/>
        </w:rPr>
        <w:t xml:space="preserve"> the most popular livestock option</w:t>
      </w:r>
      <w:ins w:id="5" w:author="MORAN Dominic" w:date="2018-07-14T01:56:00Z">
        <w:r w:rsidR="00CA0F5C">
          <w:rPr>
            <w:bCs/>
            <w:szCs w:val="22"/>
          </w:rPr>
          <w:t>;</w:t>
        </w:r>
      </w:ins>
      <w:del w:id="6" w:author="MORAN Dominic" w:date="2018-07-14T01:56:00Z">
        <w:r w:rsidR="001B7911" w:rsidRPr="00961A71" w:rsidDel="00CA0F5C">
          <w:rPr>
            <w:bCs/>
            <w:szCs w:val="22"/>
          </w:rPr>
          <w:delText>.</w:delText>
        </w:r>
      </w:del>
      <w:r w:rsidR="001B7911" w:rsidRPr="00961A71">
        <w:rPr>
          <w:bCs/>
          <w:szCs w:val="22"/>
        </w:rPr>
        <w:t xml:space="preserve"> 40% of farmers were </w:t>
      </w:r>
      <w:r w:rsidR="001B7911">
        <w:rPr>
          <w:bCs/>
          <w:szCs w:val="22"/>
        </w:rPr>
        <w:t xml:space="preserve">reportedly </w:t>
      </w:r>
      <w:r w:rsidR="001B7911" w:rsidRPr="00961A71">
        <w:rPr>
          <w:bCs/>
          <w:szCs w:val="22"/>
        </w:rPr>
        <w:t>farming with endangered breeds</w:t>
      </w:r>
      <w:ins w:id="7" w:author="MORAN Dominic" w:date="2018-07-14T01:56:00Z">
        <w:r w:rsidR="00CA0F5C">
          <w:rPr>
            <w:bCs/>
            <w:szCs w:val="22"/>
          </w:rPr>
          <w:t xml:space="preserve">.  </w:t>
        </w:r>
        <w:proofErr w:type="spellStart"/>
        <w:r w:rsidR="00CA0F5C">
          <w:rPr>
            <w:bCs/>
            <w:szCs w:val="22"/>
          </w:rPr>
          <w:t>However</w:t>
        </w:r>
        <w:proofErr w:type="gramStart"/>
        <w:r w:rsidR="00CA0F5C">
          <w:rPr>
            <w:bCs/>
            <w:szCs w:val="22"/>
          </w:rPr>
          <w:t>,</w:t>
        </w:r>
      </w:ins>
      <w:proofErr w:type="gramEnd"/>
      <w:del w:id="8" w:author="MORAN Dominic" w:date="2018-07-14T01:56:00Z">
        <w:r w:rsidR="00546806" w:rsidDel="00CA0F5C">
          <w:rPr>
            <w:bCs/>
            <w:szCs w:val="22"/>
          </w:rPr>
          <w:delText>,</w:delText>
        </w:r>
      </w:del>
      <w:del w:id="9" w:author="MORAN Dominic" w:date="2018-07-14T01:57:00Z">
        <w:r w:rsidR="001B7911" w:rsidRPr="00961A71" w:rsidDel="00CA0F5C">
          <w:rPr>
            <w:bCs/>
            <w:szCs w:val="22"/>
          </w:rPr>
          <w:delText xml:space="preserve"> but </w:delText>
        </w:r>
      </w:del>
      <w:r w:rsidR="001B7911" w:rsidRPr="00961A71">
        <w:rPr>
          <w:bCs/>
          <w:szCs w:val="22"/>
        </w:rPr>
        <w:t>only</w:t>
      </w:r>
      <w:proofErr w:type="spellEnd"/>
      <w:r w:rsidR="001B7911" w:rsidRPr="00961A71">
        <w:rPr>
          <w:bCs/>
          <w:szCs w:val="22"/>
        </w:rPr>
        <w:t xml:space="preserve"> 8% were likely to qualify for funding </w:t>
      </w:r>
      <w:commentRangeStart w:id="10"/>
      <w:r w:rsidR="001B7911" w:rsidRPr="00961A71">
        <w:rPr>
          <w:bCs/>
          <w:szCs w:val="22"/>
        </w:rPr>
        <w:t>support</w:t>
      </w:r>
      <w:commentRangeEnd w:id="10"/>
      <w:r w:rsidR="00CA0F5C">
        <w:rPr>
          <w:rStyle w:val="CommentReference"/>
        </w:rPr>
        <w:commentReference w:id="10"/>
      </w:r>
      <w:r w:rsidR="00B51B63">
        <w:rPr>
          <w:bCs/>
          <w:szCs w:val="22"/>
        </w:rPr>
        <w:t xml:space="preserve">. </w:t>
      </w:r>
      <w:r w:rsidR="001B7911" w:rsidRPr="00961A71">
        <w:rPr>
          <w:bCs/>
          <w:szCs w:val="22"/>
        </w:rPr>
        <w:t>WTA estimates</w:t>
      </w:r>
      <w:r w:rsidR="001B7911">
        <w:rPr>
          <w:bCs/>
          <w:szCs w:val="22"/>
        </w:rPr>
        <w:t xml:space="preserve"> reveal </w:t>
      </w:r>
      <w:r w:rsidR="00D95E6C">
        <w:rPr>
          <w:bCs/>
          <w:szCs w:val="22"/>
        </w:rPr>
        <w:t xml:space="preserve">minimum </w:t>
      </w:r>
      <w:r>
        <w:rPr>
          <w:bCs/>
          <w:szCs w:val="22"/>
        </w:rPr>
        <w:t xml:space="preserve">annual compensation </w:t>
      </w:r>
      <w:r w:rsidR="00D95E6C">
        <w:rPr>
          <w:bCs/>
          <w:szCs w:val="22"/>
        </w:rPr>
        <w:t xml:space="preserve">values of </w:t>
      </w:r>
      <w:r w:rsidR="00B51B63">
        <w:rPr>
          <w:color w:val="222222"/>
          <w:shd w:val="clear" w:color="auto" w:fill="FFFFFF"/>
        </w:rPr>
        <w:t>€</w:t>
      </w:r>
      <w:commentRangeStart w:id="11"/>
      <w:r w:rsidR="00327145">
        <w:t>167</w:t>
      </w:r>
      <w:r w:rsidR="00327145">
        <w:rPr>
          <w:vertAlign w:val="superscript"/>
        </w:rPr>
        <w:t>year</w:t>
      </w:r>
      <w:r w:rsidR="00B51B63">
        <w:rPr>
          <w:vertAlign w:val="superscript"/>
        </w:rPr>
        <w:t>-1</w:t>
      </w:r>
      <w:r w:rsidR="00D95E6C" w:rsidRPr="00070992">
        <w:t xml:space="preserve"> and €</w:t>
      </w:r>
      <w:r w:rsidR="00D95E6C" w:rsidRPr="00070992">
        <w:rPr>
          <w:color w:val="222222"/>
          <w:shd w:val="clear" w:color="auto" w:fill="FFFFFF"/>
        </w:rPr>
        <w:t xml:space="preserve"> </w:t>
      </w:r>
      <w:r w:rsidR="00327145">
        <w:t>7</w:t>
      </w:r>
      <w:r w:rsidR="00B51B63">
        <w:rPr>
          <w:vertAlign w:val="superscript"/>
        </w:rPr>
        <w:t>year-</w:t>
      </w:r>
      <w:commentRangeEnd w:id="11"/>
      <w:r w:rsidR="00CA0F5C">
        <w:rPr>
          <w:rStyle w:val="CommentReference"/>
        </w:rPr>
        <w:commentReference w:id="11"/>
      </w:r>
      <w:r w:rsidR="00B51B63">
        <w:rPr>
          <w:vertAlign w:val="superscript"/>
        </w:rPr>
        <w:t>1</w:t>
      </w:r>
      <w:r w:rsidR="00191149">
        <w:rPr>
          <w:vertAlign w:val="superscript"/>
        </w:rPr>
        <w:t xml:space="preserve"> </w:t>
      </w:r>
      <w:r w:rsidR="00D95E6C" w:rsidRPr="00070992">
        <w:t>respectively</w:t>
      </w:r>
      <w:r w:rsidR="00685C13">
        <w:t>,</w:t>
      </w:r>
      <w:r w:rsidR="00191149">
        <w:t xml:space="preserve"> for bovine</w:t>
      </w:r>
      <w:r w:rsidR="00D95E6C">
        <w:t xml:space="preserve"> and ovine farmers to </w:t>
      </w:r>
      <w:r w:rsidR="00D55FDC">
        <w:t>consider enrolling in a</w:t>
      </w:r>
      <w:r w:rsidR="00B51B63">
        <w:t xml:space="preserve"> contract. </w:t>
      </w:r>
      <w:r w:rsidR="00D55FDC">
        <w:t>T</w:t>
      </w:r>
      <w:ins w:id="12" w:author="MORAN Dominic" w:date="2018-07-14T01:58:00Z">
        <w:r w:rsidR="00CA0F5C">
          <w:t xml:space="preserve">hese values are </w:t>
        </w:r>
      </w:ins>
      <w:ins w:id="13" w:author="MORAN Dominic" w:date="2018-07-14T01:59:00Z">
        <w:r w:rsidR="00CA0F5C">
          <w:t>comparable</w:t>
        </w:r>
      </w:ins>
      <w:ins w:id="14" w:author="MORAN Dominic" w:date="2018-07-14T01:58:00Z">
        <w:r w:rsidR="00CA0F5C">
          <w:t xml:space="preserve"> </w:t>
        </w:r>
      </w:ins>
      <w:ins w:id="15" w:author="MORAN Dominic" w:date="2018-07-14T01:59:00Z">
        <w:r w:rsidR="00CA0F5C">
          <w:t xml:space="preserve">to </w:t>
        </w:r>
      </w:ins>
      <w:del w:id="16" w:author="MORAN Dominic" w:date="2018-07-14T01:58:00Z">
        <w:r w:rsidR="00D55FDC" w:rsidDel="00CA0F5C">
          <w:delText xml:space="preserve">his compares </w:delText>
        </w:r>
        <w:r w:rsidR="00D95E6C" w:rsidDel="00CA0F5C">
          <w:delText xml:space="preserve">favourably </w:delText>
        </w:r>
        <w:commentRangeStart w:id="17"/>
        <w:r w:rsidR="00D95E6C" w:rsidDel="00CA0F5C">
          <w:delText>with</w:delText>
        </w:r>
      </w:del>
      <w:r w:rsidR="00B51B63">
        <w:t xml:space="preserve"> Rural Development Programme</w:t>
      </w:r>
      <w:r w:rsidR="00D95E6C">
        <w:t xml:space="preserve"> </w:t>
      </w:r>
      <w:r w:rsidR="00B51B63">
        <w:t>(</w:t>
      </w:r>
      <w:r w:rsidR="00D95E6C">
        <w:t>RDP</w:t>
      </w:r>
      <w:r w:rsidR="00B51B63">
        <w:t>)</w:t>
      </w:r>
      <w:r w:rsidR="00D95E6C">
        <w:t xml:space="preserve"> support offered to farmers keeping rare breeds of </w:t>
      </w:r>
      <w:r w:rsidR="00D95E6C" w:rsidRPr="00070992">
        <w:t>€</w:t>
      </w:r>
      <w:r w:rsidR="00D95E6C" w:rsidRPr="00070992">
        <w:rPr>
          <w:color w:val="222222"/>
          <w:shd w:val="clear" w:color="auto" w:fill="FFFFFF"/>
        </w:rPr>
        <w:t xml:space="preserve"> </w:t>
      </w:r>
      <w:r w:rsidR="00D95E6C" w:rsidRPr="00070992">
        <w:t>200</w:t>
      </w:r>
      <w:r w:rsidR="00D95E6C" w:rsidRPr="00DC3485">
        <w:rPr>
          <w:vertAlign w:val="superscript"/>
        </w:rPr>
        <w:t xml:space="preserve"> </w:t>
      </w:r>
      <w:r w:rsidR="00D95E6C" w:rsidRPr="00070992">
        <w:rPr>
          <w:vertAlign w:val="superscript"/>
        </w:rPr>
        <w:t>year-1</w:t>
      </w:r>
      <w:r w:rsidR="00D95E6C" w:rsidRPr="00070992">
        <w:t xml:space="preserve"> and €</w:t>
      </w:r>
      <w:r w:rsidR="00D95E6C" w:rsidRPr="00070992">
        <w:rPr>
          <w:color w:val="222222"/>
          <w:shd w:val="clear" w:color="auto" w:fill="FFFFFF"/>
        </w:rPr>
        <w:t xml:space="preserve"> </w:t>
      </w:r>
      <w:r w:rsidR="00D95E6C" w:rsidRPr="00070992">
        <w:t>10</w:t>
      </w:r>
      <w:r w:rsidR="00D95E6C">
        <w:t xml:space="preserve"> </w:t>
      </w:r>
      <w:r w:rsidR="00D95E6C" w:rsidRPr="00070992">
        <w:rPr>
          <w:vertAlign w:val="superscript"/>
        </w:rPr>
        <w:t>year-1</w:t>
      </w:r>
      <w:r w:rsidR="00D95E6C" w:rsidRPr="00070992">
        <w:t xml:space="preserve"> for bovine a</w:t>
      </w:r>
      <w:r w:rsidR="00D95E6C">
        <w:t>nd ovine farmers respe</w:t>
      </w:r>
      <w:r w:rsidR="002B31F1">
        <w:t>ctively</w:t>
      </w:r>
      <w:commentRangeEnd w:id="17"/>
      <w:r w:rsidR="00CA0F5C">
        <w:rPr>
          <w:rStyle w:val="CommentReference"/>
        </w:rPr>
        <w:commentReference w:id="17"/>
      </w:r>
      <w:r w:rsidR="002B31F1">
        <w:t xml:space="preserve">. </w:t>
      </w:r>
      <w:commentRangeStart w:id="18"/>
      <w:r w:rsidR="002B31F1">
        <w:t>P</w:t>
      </w:r>
      <w:r w:rsidR="007C769D" w:rsidRPr="007C769D">
        <w:rPr>
          <w:bCs/>
          <w:szCs w:val="22"/>
        </w:rPr>
        <w:t xml:space="preserve">articipation estimates </w:t>
      </w:r>
      <w:commentRangeEnd w:id="18"/>
      <w:r w:rsidR="00CA0F5C">
        <w:rPr>
          <w:rStyle w:val="CommentReference"/>
        </w:rPr>
        <w:commentReference w:id="18"/>
      </w:r>
      <w:r w:rsidR="002B31F1">
        <w:rPr>
          <w:bCs/>
          <w:szCs w:val="22"/>
        </w:rPr>
        <w:t>suggest</w:t>
      </w:r>
      <w:r w:rsidR="001B2B17">
        <w:rPr>
          <w:bCs/>
          <w:szCs w:val="22"/>
        </w:rPr>
        <w:t xml:space="preserve"> rare breed conservation contracts</w:t>
      </w:r>
      <w:r w:rsidR="002B31F1">
        <w:rPr>
          <w:bCs/>
          <w:szCs w:val="22"/>
        </w:rPr>
        <w:t xml:space="preserve"> </w:t>
      </w:r>
      <w:r w:rsidR="001B2B17">
        <w:rPr>
          <w:bCs/>
          <w:szCs w:val="22"/>
        </w:rPr>
        <w:t>are</w:t>
      </w:r>
      <w:r w:rsidR="002B31F1">
        <w:rPr>
          <w:bCs/>
        </w:rPr>
        <w:t xml:space="preserve"> considered attractive by farmers. Analysis suggests meeting farmer preferences for non-monetary contractual factors </w:t>
      </w:r>
      <w:ins w:id="19" w:author="MORAN Dominic" w:date="2018-07-14T02:01:00Z">
        <w:r w:rsidR="00CA0F5C">
          <w:rPr>
            <w:bCs/>
          </w:rPr>
          <w:t>will</w:t>
        </w:r>
      </w:ins>
      <w:del w:id="20" w:author="MORAN Dominic" w:date="2018-07-14T02:01:00Z">
        <w:r w:rsidR="001B2B17" w:rsidDel="00CA0F5C">
          <w:rPr>
            <w:bCs/>
          </w:rPr>
          <w:delText>may</w:delText>
        </w:r>
      </w:del>
      <w:r w:rsidR="001B2B17">
        <w:rPr>
          <w:bCs/>
        </w:rPr>
        <w:t xml:space="preserve"> </w:t>
      </w:r>
      <w:r w:rsidR="002B31F1">
        <w:rPr>
          <w:bCs/>
        </w:rPr>
        <w:t xml:space="preserve">increase participation. </w:t>
      </w:r>
    </w:p>
    <w:p w14:paraId="23F2320B" w14:textId="77777777" w:rsidR="004704A2" w:rsidRDefault="004704A2" w:rsidP="00D95E6C">
      <w:pPr>
        <w:rPr>
          <w:bCs/>
        </w:rPr>
      </w:pPr>
    </w:p>
    <w:p w14:paraId="201853AF" w14:textId="77777777" w:rsidR="004704A2" w:rsidRDefault="004704A2" w:rsidP="00D95E6C">
      <w:pPr>
        <w:rPr>
          <w:bCs/>
        </w:rPr>
      </w:pPr>
    </w:p>
    <w:p w14:paraId="690915E8" w14:textId="77777777" w:rsidR="004704A2" w:rsidRDefault="004704A2" w:rsidP="00D95E6C">
      <w:pPr>
        <w:rPr>
          <w:bCs/>
        </w:rPr>
      </w:pPr>
    </w:p>
    <w:p w14:paraId="7E512362" w14:textId="77777777" w:rsidR="004704A2" w:rsidRDefault="004704A2" w:rsidP="00D95E6C">
      <w:pPr>
        <w:rPr>
          <w:bCs/>
        </w:rPr>
      </w:pPr>
    </w:p>
    <w:p w14:paraId="0AC66162" w14:textId="77777777" w:rsidR="004704A2" w:rsidRDefault="004704A2" w:rsidP="00D95E6C">
      <w:pPr>
        <w:rPr>
          <w:bCs/>
        </w:rPr>
      </w:pPr>
    </w:p>
    <w:p w14:paraId="668C1354" w14:textId="77777777" w:rsidR="004704A2" w:rsidRDefault="004704A2" w:rsidP="00D95E6C">
      <w:pPr>
        <w:rPr>
          <w:bCs/>
        </w:rPr>
      </w:pPr>
    </w:p>
    <w:p w14:paraId="2207D08C" w14:textId="77777777" w:rsidR="004704A2" w:rsidRDefault="004704A2" w:rsidP="00D95E6C">
      <w:pPr>
        <w:rPr>
          <w:bCs/>
          <w:szCs w:val="22"/>
        </w:rPr>
      </w:pPr>
    </w:p>
    <w:p w14:paraId="29E72EA4" w14:textId="77777777" w:rsidR="001258DC" w:rsidRDefault="001258DC" w:rsidP="00D95E6C">
      <w:pPr>
        <w:rPr>
          <w:bCs/>
          <w:szCs w:val="22"/>
        </w:rPr>
      </w:pPr>
    </w:p>
    <w:p w14:paraId="74B76590" w14:textId="77777777" w:rsidR="001258DC" w:rsidRDefault="001258DC" w:rsidP="00D95E6C">
      <w:pPr>
        <w:rPr>
          <w:bCs/>
          <w:szCs w:val="22"/>
        </w:rPr>
      </w:pPr>
    </w:p>
    <w:p w14:paraId="7D9644E6" w14:textId="77777777" w:rsidR="001258DC" w:rsidRDefault="001258DC" w:rsidP="00D95E6C">
      <w:pPr>
        <w:rPr>
          <w:bCs/>
          <w:szCs w:val="22"/>
        </w:rPr>
      </w:pPr>
    </w:p>
    <w:p w14:paraId="5A3CA785" w14:textId="77777777" w:rsidR="001258DC" w:rsidRDefault="001258DC" w:rsidP="00D95E6C">
      <w:pPr>
        <w:rPr>
          <w:bCs/>
          <w:szCs w:val="22"/>
        </w:rPr>
      </w:pPr>
    </w:p>
    <w:p w14:paraId="532EE430" w14:textId="77777777" w:rsidR="001258DC" w:rsidRPr="007C769D" w:rsidRDefault="001258DC" w:rsidP="00D95E6C">
      <w:pPr>
        <w:rPr>
          <w:bCs/>
          <w:szCs w:val="22"/>
        </w:rPr>
      </w:pPr>
    </w:p>
    <w:p w14:paraId="50DCFDCE" w14:textId="77777777" w:rsidR="001B7911" w:rsidRDefault="005D4BF4" w:rsidP="005D4BF4">
      <w:pPr>
        <w:pStyle w:val="Heading1"/>
      </w:pPr>
      <w:r>
        <w:lastRenderedPageBreak/>
        <w:t xml:space="preserve">Introduction </w:t>
      </w:r>
    </w:p>
    <w:p w14:paraId="49019D54" w14:textId="319313AD" w:rsidR="000C0D80" w:rsidRDefault="005D4BF4" w:rsidP="000C0D80">
      <w:r w:rsidRPr="00961A71">
        <w:t>Farm Animal Genetic Resources (FAnGR)</w:t>
      </w:r>
      <w:r w:rsidR="005521D0">
        <w:t xml:space="preserve"> diversity</w:t>
      </w:r>
      <w:r w:rsidRPr="00961A71">
        <w:t xml:space="preserve"> underpins resilient agricultural systems and  </w:t>
      </w:r>
      <w:ins w:id="21" w:author="MORAN Dominic" w:date="2018-07-14T02:02:00Z">
        <w:r w:rsidR="00263BB0">
          <w:t xml:space="preserve">need to be part of any </w:t>
        </w:r>
      </w:ins>
      <w:del w:id="22" w:author="MORAN Dominic" w:date="2018-07-14T02:02:00Z">
        <w:r w:rsidRPr="00961A71" w:rsidDel="00263BB0">
          <w:delText>contributes to</w:delText>
        </w:r>
      </w:del>
      <w:r w:rsidRPr="00961A71">
        <w:t xml:space="preserve"> sustainable intensification (SI) </w:t>
      </w:r>
      <w:del w:id="23" w:author="Warwick Wainwright" w:date="2018-07-24T12:02:00Z">
        <w:r w:rsidRPr="00961A71" w:rsidDel="00DB142C">
          <w:delText xml:space="preserve">strategies </w:delText>
        </w:r>
      </w:del>
      <w:ins w:id="24" w:author="Warwick Wainwright" w:date="2018-07-24T12:02:00Z">
        <w:r w:rsidR="00DB142C">
          <w:t>strategy</w:t>
        </w:r>
        <w:r w:rsidR="00DB142C" w:rsidRPr="00961A71">
          <w:t xml:space="preserve"> </w:t>
        </w:r>
      </w:ins>
      <w:r w:rsidRPr="00961A71">
        <w:t>to meet rising demand for livestock products</w:t>
      </w:r>
      <w:r w:rsidR="000147B6">
        <w:t xml:space="preserve"> </w:t>
      </w:r>
      <w:r w:rsidR="000147B6">
        <w:fldChar w:fldCharType="begin" w:fldLock="1"/>
      </w:r>
      <w:r w:rsidR="008B0780">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"[1]", "plainTextFormattedCitation" : "[1]", "previouslyFormattedCitation" : "[1]" }, "properties" : { "noteIndex" : 0 }, "schema" : "https://github.com/citation-style-language/schema/raw/master/csl-citation.json" }</w:instrText>
      </w:r>
      <w:r w:rsidR="000147B6">
        <w:fldChar w:fldCharType="separate"/>
      </w:r>
      <w:r w:rsidR="000147B6" w:rsidRPr="000147B6">
        <w:rPr>
          <w:noProof/>
        </w:rPr>
        <w:t>[1]</w:t>
      </w:r>
      <w:r w:rsidR="000147B6">
        <w:fldChar w:fldCharType="end"/>
      </w:r>
      <w:r w:rsidR="00EB230B">
        <w:t xml:space="preserve">. </w:t>
      </w:r>
      <w:r w:rsidRPr="00961A71">
        <w:t xml:space="preserve">However, concentration on elite breeding lines has </w:t>
      </w:r>
      <w:r>
        <w:t xml:space="preserve">reduced genetic variation in many commercial breeds whilst marginalising traditional </w:t>
      </w:r>
      <w:del w:id="25" w:author="MORAN Dominic" w:date="2018-07-14T02:03:00Z">
        <w:r w:rsidRPr="00961A71" w:rsidDel="00263BB0">
          <w:delText xml:space="preserve"> </w:delText>
        </w:r>
      </w:del>
      <w:r w:rsidRPr="00961A71">
        <w:t>breeds whose</w:t>
      </w:r>
      <w:r w:rsidR="00DB0A24">
        <w:t xml:space="preserve"> </w:t>
      </w:r>
      <w:r w:rsidRPr="00961A71">
        <w:t xml:space="preserve">value is often poorly understood </w:t>
      </w:r>
      <w:r w:rsidRPr="00961A71">
        <w:fldChar w:fldCharType="begin" w:fldLock="1"/>
      </w:r>
      <w:r w:rsidR="008B0780">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"[2,3]", "plainTextFormattedCitation" : "[2,3]", "previouslyFormattedCitation" : "[2,3]" }, "properties" : { "noteIndex" : 0 }, "schema" : "https://github.com/citation-style-language/schema/raw/master/csl-citation.json" }</w:instrText>
      </w:r>
      <w:r w:rsidRPr="00961A71">
        <w:fldChar w:fldCharType="separate"/>
      </w:r>
      <w:r w:rsidR="000147B6" w:rsidRPr="000147B6">
        <w:rPr>
          <w:noProof/>
        </w:rPr>
        <w:t>[2,3]</w:t>
      </w:r>
      <w:r w:rsidRPr="00961A71">
        <w:fldChar w:fldCharType="end"/>
      </w:r>
      <w:r w:rsidRPr="00961A71">
        <w:t xml:space="preserve">. </w:t>
      </w:r>
    </w:p>
    <w:p w14:paraId="5DFD8305" w14:textId="77777777" w:rsidR="00A82218" w:rsidRDefault="00A82218" w:rsidP="00E90CF4"/>
    <w:p w14:paraId="6198390C" w14:textId="5B0A4F3F" w:rsidR="003B1FBD" w:rsidRDefault="005D4BF4" w:rsidP="000C0D80">
      <w:r w:rsidRPr="00961A71">
        <w:t xml:space="preserve">SI strategies should </w:t>
      </w:r>
      <w:r w:rsidR="005521D0">
        <w:t>include</w:t>
      </w:r>
      <w:r w:rsidRPr="00961A71">
        <w:t xml:space="preserve"> investments </w:t>
      </w:r>
      <w:r w:rsidR="005521D0">
        <w:t>to</w:t>
      </w:r>
      <w:r w:rsidRPr="00961A71">
        <w:t xml:space="preserve"> maintain genetic variation across </w:t>
      </w:r>
      <w:r w:rsidR="00D46792" w:rsidRPr="00961A71">
        <w:t>a range</w:t>
      </w:r>
      <w:r w:rsidR="005C09B6">
        <w:t xml:space="preserve"> of breeds</w:t>
      </w:r>
      <w:r w:rsidRPr="00961A71">
        <w:t xml:space="preserve"> </w:t>
      </w:r>
      <w:r w:rsidR="005C09B6">
        <w:t>(</w:t>
      </w:r>
      <w:r w:rsidRPr="00961A71">
        <w:t>including rare breeds</w:t>
      </w:r>
      <w:r w:rsidR="005C09B6">
        <w:t>) to ensure adaptive capacity in livestock systems</w:t>
      </w:r>
      <w:r w:rsidR="00A82218">
        <w:t>.</w:t>
      </w:r>
      <w:r w:rsidR="00E90CF4">
        <w:t xml:space="preserve"> </w:t>
      </w:r>
      <w:r w:rsidR="005C09B6">
        <w:t>This</w:t>
      </w:r>
      <w:r w:rsidR="00A82218">
        <w:t xml:space="preserve"> </w:t>
      </w:r>
      <w:r w:rsidR="00E90CF4">
        <w:t xml:space="preserve">is </w:t>
      </w:r>
      <w:r w:rsidR="006A0EB7">
        <w:t>particularly</w:t>
      </w:r>
      <w:r w:rsidR="00E90CF4">
        <w:t xml:space="preserve"> important when considering profound demographic and environmental changes </w:t>
      </w:r>
      <w:r w:rsidR="0089007F">
        <w:t xml:space="preserve">facing </w:t>
      </w:r>
      <w:r w:rsidR="00F771A5">
        <w:t xml:space="preserve">the </w:t>
      </w:r>
      <w:proofErr w:type="spellStart"/>
      <w:r w:rsidR="0089007F">
        <w:t>agri</w:t>
      </w:r>
      <w:proofErr w:type="spellEnd"/>
      <w:r w:rsidR="00D95E6C">
        <w:t>-</w:t>
      </w:r>
      <w:r w:rsidR="0089007F">
        <w:t xml:space="preserve">food </w:t>
      </w:r>
      <w:r w:rsidR="00F771A5">
        <w:t>sector</w:t>
      </w:r>
      <w:r w:rsidR="0089007F">
        <w:t xml:space="preserve"> including </w:t>
      </w:r>
      <w:r w:rsidR="00E90CF4" w:rsidRPr="00961A71">
        <w:rPr>
          <w:bCs/>
        </w:rPr>
        <w:t>population</w:t>
      </w:r>
      <w:r w:rsidR="002E4BC2">
        <w:rPr>
          <w:bCs/>
        </w:rPr>
        <w:t xml:space="preserve"> growth</w:t>
      </w:r>
      <w:r w:rsidR="00E90CF4" w:rsidRPr="00961A71">
        <w:rPr>
          <w:bCs/>
        </w:rPr>
        <w:t xml:space="preserve">, land scarcity and climate change </w:t>
      </w:r>
      <w:r w:rsidR="00E90CF4" w:rsidRPr="00961A71">
        <w:rPr>
          <w:bCs/>
        </w:rPr>
        <w:fldChar w:fldCharType="begin" w:fldLock="1"/>
      </w:r>
      <w:r w:rsidR="008B0780">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"[4]", "plainTextFormattedCitation" : "[4]", "previouslyFormattedCitation" : "[4]" }, "properties" : { "noteIndex" : 0 }, "schema" : "https://github.com/citation-style-language/schema/raw/master/csl-citation.json" }</w:instrText>
      </w:r>
      <w:r w:rsidR="00E90CF4" w:rsidRPr="00961A71">
        <w:rPr>
          <w:bCs/>
        </w:rPr>
        <w:fldChar w:fldCharType="separate"/>
      </w:r>
      <w:r w:rsidR="000147B6" w:rsidRPr="000147B6">
        <w:rPr>
          <w:bCs/>
          <w:noProof/>
        </w:rPr>
        <w:t>[4]</w:t>
      </w:r>
      <w:r w:rsidR="00E90CF4" w:rsidRPr="00961A71">
        <w:rPr>
          <w:bCs/>
        </w:rPr>
        <w:fldChar w:fldCharType="end"/>
      </w:r>
      <w:r w:rsidR="00E90CF4" w:rsidRPr="00961A71">
        <w:rPr>
          <w:bCs/>
        </w:rPr>
        <w:t>.</w:t>
      </w:r>
      <w:r w:rsidR="00591DBD">
        <w:rPr>
          <w:bCs/>
        </w:rPr>
        <w:t xml:space="preserve"> </w:t>
      </w:r>
      <w:r w:rsidRPr="00961A71">
        <w:t>Equally important, but less often ar</w:t>
      </w:r>
      <w:r w:rsidR="005B57E5">
        <w:t>ticulated</w:t>
      </w:r>
      <w:r w:rsidR="003B1FBD">
        <w:t xml:space="preserve"> in decision making</w:t>
      </w:r>
      <w:r w:rsidR="005B57E5">
        <w:t>, are</w:t>
      </w:r>
      <w:r w:rsidRPr="00961A71">
        <w:t xml:space="preserve"> the cultural and heritage attributes embodied in rare breeds</w:t>
      </w:r>
      <w:r w:rsidR="009943CD">
        <w:t xml:space="preserve"> </w:t>
      </w:r>
      <w:r w:rsidR="009943CD">
        <w:fldChar w:fldCharType="begin" w:fldLock="1"/>
      </w:r>
      <w:r w:rsidR="008B0780">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"[5,6]", "plainTextFormattedCitation" : "[5,6]", "previouslyFormattedCitation" : "[5,6]" }, "properties" : { "noteIndex" : 0 }, "schema" : "https://github.com/citation-style-language/schema/raw/master/csl-citation.json" }</w:instrText>
      </w:r>
      <w:r w:rsidR="009943CD">
        <w:fldChar w:fldCharType="separate"/>
      </w:r>
      <w:r w:rsidR="000147B6" w:rsidRPr="000147B6">
        <w:rPr>
          <w:noProof/>
        </w:rPr>
        <w:t>[5,6]</w:t>
      </w:r>
      <w:r w:rsidR="009943CD">
        <w:fldChar w:fldCharType="end"/>
      </w:r>
      <w:r w:rsidR="00594D5E">
        <w:t>.</w:t>
      </w:r>
      <w:r w:rsidR="00E13A8D">
        <w:t xml:space="preserve"> </w:t>
      </w:r>
      <w:r w:rsidR="003354B1">
        <w:rPr>
          <w:bCs/>
        </w:rPr>
        <w:t>M</w:t>
      </w:r>
      <w:r w:rsidRPr="00961A71">
        <w:rPr>
          <w:bCs/>
        </w:rPr>
        <w:t>arkets often fail to</w:t>
      </w:r>
      <w:r w:rsidR="002E4BC2">
        <w:rPr>
          <w:bCs/>
        </w:rPr>
        <w:t xml:space="preserve"> reflect</w:t>
      </w:r>
      <w:r w:rsidR="00D46792">
        <w:rPr>
          <w:bCs/>
        </w:rPr>
        <w:t xml:space="preserve"> </w:t>
      </w:r>
      <w:r w:rsidR="00BB69CC">
        <w:rPr>
          <w:bCs/>
        </w:rPr>
        <w:t xml:space="preserve">these </w:t>
      </w:r>
      <w:r w:rsidRPr="00961A71">
        <w:rPr>
          <w:bCs/>
        </w:rPr>
        <w:t>values</w:t>
      </w:r>
      <w:r w:rsidR="006A4170">
        <w:rPr>
          <w:bCs/>
        </w:rPr>
        <w:t>,</w:t>
      </w:r>
      <w:r w:rsidRPr="00961A71">
        <w:rPr>
          <w:bCs/>
        </w:rPr>
        <w:t xml:space="preserve"> which can be substantial but difficult to measure.</w:t>
      </w:r>
      <w:r w:rsidR="009413C4">
        <w:rPr>
          <w:bCs/>
        </w:rPr>
        <w:t xml:space="preserve"> </w:t>
      </w:r>
      <w:r w:rsidR="00DE1228">
        <w:rPr>
          <w:bCs/>
        </w:rPr>
        <w:t>B</w:t>
      </w:r>
      <w:r w:rsidR="009413C4">
        <w:rPr>
          <w:bCs/>
        </w:rPr>
        <w:t xml:space="preserve">reed genetic diversity </w:t>
      </w:r>
      <w:r w:rsidR="00DE1228">
        <w:rPr>
          <w:bCs/>
        </w:rPr>
        <w:t>is therefore undersupplied by markets</w:t>
      </w:r>
      <w:r w:rsidR="009413C4">
        <w:rPr>
          <w:bCs/>
        </w:rPr>
        <w:t xml:space="preserve"> </w:t>
      </w:r>
      <w:r w:rsidR="009413C4">
        <w:rPr>
          <w:bCs/>
        </w:rPr>
        <w:fldChar w:fldCharType="begin" w:fldLock="1"/>
      </w:r>
      <w:r w:rsidR="008B0780">
        <w:rPr>
          <w:bCs/>
        </w:rPr>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"mendeley" : { "formattedCitation" : "[5]", "plainTextFormattedCitation" : "[5]", "previouslyFormattedCitation" : "[5]" }, "properties" : { "noteIndex" : 0 }, "schema" : "https://github.com/citation-style-language/schema/raw/master/csl-citation.json" }</w:instrText>
      </w:r>
      <w:r w:rsidR="009413C4">
        <w:rPr>
          <w:bCs/>
        </w:rPr>
        <w:fldChar w:fldCharType="separate"/>
      </w:r>
      <w:r w:rsidR="000147B6" w:rsidRPr="000147B6">
        <w:rPr>
          <w:bCs/>
          <w:noProof/>
        </w:rPr>
        <w:t>[5]</w:t>
      </w:r>
      <w:r w:rsidR="009413C4">
        <w:rPr>
          <w:bCs/>
        </w:rPr>
        <w:fldChar w:fldCharType="end"/>
      </w:r>
      <w:r w:rsidR="003B1FBD">
        <w:rPr>
          <w:bCs/>
        </w:rPr>
        <w:t xml:space="preserve"> and </w:t>
      </w:r>
      <w:del w:id="26" w:author="MORAN Dominic" w:date="2018-07-14T02:05:00Z">
        <w:r w:rsidR="003B1FBD" w:rsidDel="00144616">
          <w:rPr>
            <w:bCs/>
          </w:rPr>
          <w:delText xml:space="preserve"> </w:delText>
        </w:r>
      </w:del>
      <w:r w:rsidR="003B1FBD">
        <w:rPr>
          <w:bCs/>
        </w:rPr>
        <w:t>t</w:t>
      </w:r>
      <w:r w:rsidR="00F771A5">
        <w:rPr>
          <w:bCs/>
        </w:rPr>
        <w:t>here is a</w:t>
      </w:r>
      <w:r w:rsidRPr="00961A71">
        <w:rPr>
          <w:bCs/>
        </w:rPr>
        <w:t xml:space="preserve"> need to explore policy </w:t>
      </w:r>
      <w:r w:rsidR="009413C4">
        <w:rPr>
          <w:bCs/>
        </w:rPr>
        <w:t>interventions</w:t>
      </w:r>
      <w:r w:rsidRPr="00961A71">
        <w:rPr>
          <w:bCs/>
        </w:rPr>
        <w:t xml:space="preserve"> to counter market failure</w:t>
      </w:r>
      <w:r w:rsidR="008A7BC4">
        <w:rPr>
          <w:bCs/>
        </w:rPr>
        <w:t>.</w:t>
      </w:r>
      <w:r w:rsidRPr="00961A71">
        <w:rPr>
          <w:bCs/>
        </w:rPr>
        <w:t xml:space="preserve"> </w:t>
      </w:r>
    </w:p>
    <w:p w14:paraId="27D16038" w14:textId="77777777" w:rsidR="003B1FBD" w:rsidRDefault="003B1FBD" w:rsidP="000C0D80"/>
    <w:p w14:paraId="26651C89" w14:textId="2C92F3D7" w:rsidR="00FC19E1" w:rsidRPr="003B1FBD" w:rsidRDefault="009413C4" w:rsidP="000C0D80">
      <w:pPr>
        <w:rPr>
          <w:bCs/>
        </w:rPr>
      </w:pPr>
      <w:r>
        <w:t xml:space="preserve">While </w:t>
      </w:r>
      <w:r w:rsidR="00E47529">
        <w:t xml:space="preserve">contractual schemes for rare breed conservation are present in Europe, </w:t>
      </w:r>
      <w:del w:id="27" w:author="Warwick Wainwright" w:date="2018-07-24T12:03:00Z">
        <w:r w:rsidR="00E47529" w:rsidDel="00DB142C">
          <w:delText xml:space="preserve">many </w:delText>
        </w:r>
      </w:del>
      <w:ins w:id="28" w:author="Warwick Wainwright" w:date="2018-07-24T12:03:00Z">
        <w:r w:rsidR="00DB142C">
          <w:t xml:space="preserve">many are often </w:t>
        </w:r>
      </w:ins>
      <w:del w:id="29" w:author="Warwick Wainwright" w:date="2018-07-24T12:03:00Z">
        <w:r w:rsidR="00DE1228" w:rsidDel="00DB142C">
          <w:delText>are</w:delText>
        </w:r>
        <w:r w:rsidR="00241F07" w:rsidDel="00DB142C">
          <w:delText xml:space="preserve"> </w:delText>
        </w:r>
        <w:r w:rsidR="008A7BC4" w:rsidDel="00DB142C">
          <w:delText>often</w:delText>
        </w:r>
        <w:r w:rsidR="009D1A4C" w:rsidDel="00DB142C">
          <w:delText xml:space="preserve"> </w:delText>
        </w:r>
      </w:del>
      <w:r w:rsidR="009D1A4C">
        <w:t>poor</w:t>
      </w:r>
      <w:r w:rsidR="008A7BC4">
        <w:t>ly</w:t>
      </w:r>
      <w:r w:rsidR="00DE1228">
        <w:t xml:space="preserve"> target</w:t>
      </w:r>
      <w:r w:rsidR="008A7BC4">
        <w:t>ed</w:t>
      </w:r>
      <w:r w:rsidR="00241F07">
        <w:t xml:space="preserve"> </w:t>
      </w:r>
      <w:r w:rsidR="0050038F">
        <w:fldChar w:fldCharType="begin" w:fldLock="1"/>
      </w:r>
      <w:r w:rsidR="008B0780">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"[7,8]", "plainTextFormattedCitation" : "[7,8]", "previouslyFormattedCitation" : "[7,8]" }, "properties" : { "noteIndex" : 0 }, "schema" : "https://github.com/citation-style-language/schema/raw/master/csl-citation.json" }</w:instrText>
      </w:r>
      <w:r w:rsidR="0050038F">
        <w:fldChar w:fldCharType="separate"/>
      </w:r>
      <w:r w:rsidR="000147B6" w:rsidRPr="000147B6">
        <w:rPr>
          <w:noProof/>
        </w:rPr>
        <w:t>[7,8]</w:t>
      </w:r>
      <w:r w:rsidR="0050038F">
        <w:fldChar w:fldCharType="end"/>
      </w:r>
      <w:r w:rsidR="0050038F">
        <w:t xml:space="preserve">. </w:t>
      </w:r>
      <w:r w:rsidR="00671F50">
        <w:t>T</w:t>
      </w:r>
      <w:r w:rsidR="00BC2A5F">
        <w:t>argeting</w:t>
      </w:r>
      <w:r w:rsidR="003F618C">
        <w:t xml:space="preserve"> incentives towards </w:t>
      </w:r>
      <w:r w:rsidR="00231962">
        <w:t xml:space="preserve">small-holder and </w:t>
      </w:r>
      <w:r w:rsidR="006B2F6C">
        <w:t>extensive</w:t>
      </w:r>
      <w:r w:rsidR="00231962">
        <w:t xml:space="preserve"> farm systems</w:t>
      </w:r>
      <w:r w:rsidR="003F618C">
        <w:t xml:space="preserve"> ma</w:t>
      </w:r>
      <w:r w:rsidR="006B2F6C">
        <w:t xml:space="preserve">y improve </w:t>
      </w:r>
      <w:r w:rsidR="00DE1228">
        <w:t xml:space="preserve">scheme </w:t>
      </w:r>
      <w:r w:rsidR="006B2F6C">
        <w:t xml:space="preserve">efficiency and uptake, </w:t>
      </w:r>
      <w:r w:rsidR="00DE1228">
        <w:t xml:space="preserve">given </w:t>
      </w:r>
      <w:r w:rsidR="009D1A4C">
        <w:t>the</w:t>
      </w:r>
      <w:r w:rsidR="008A7BC4">
        <w:t>ir</w:t>
      </w:r>
      <w:r w:rsidR="009D1A4C">
        <w:t xml:space="preserve"> </w:t>
      </w:r>
      <w:r w:rsidR="008A7BC4">
        <w:t xml:space="preserve">lower </w:t>
      </w:r>
      <w:r w:rsidR="009D1A4C">
        <w:t xml:space="preserve">opportunity cost of </w:t>
      </w:r>
      <w:r w:rsidR="001B2B17">
        <w:t>conservation</w:t>
      </w:r>
      <w:r w:rsidR="00BC2A5F">
        <w:t xml:space="preserve"> </w:t>
      </w:r>
      <w:r w:rsidR="00BC2A5F">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BC2A5F">
        <w:fldChar w:fldCharType="separate"/>
      </w:r>
      <w:r w:rsidR="000147B6" w:rsidRPr="000147B6">
        <w:rPr>
          <w:noProof/>
        </w:rPr>
        <w:t>[9]</w:t>
      </w:r>
      <w:r w:rsidR="00BC2A5F">
        <w:fldChar w:fldCharType="end"/>
      </w:r>
      <w:r w:rsidR="00622998">
        <w:t>.</w:t>
      </w:r>
      <w:r w:rsidR="008A7BC4">
        <w:t xml:space="preserve">  This </w:t>
      </w:r>
      <w:del w:id="30" w:author="MORAN Dominic" w:date="2018-07-14T02:05:00Z">
        <w:r w:rsidR="008A7BC4" w:rsidDel="00144616">
          <w:delText xml:space="preserve"> </w:delText>
        </w:r>
      </w:del>
      <w:r w:rsidR="008A7BC4">
        <w:t xml:space="preserve">paper </w:t>
      </w:r>
      <w:r w:rsidR="006B2F6C">
        <w:t>explore</w:t>
      </w:r>
      <w:r w:rsidR="008A7BC4">
        <w:t>s</w:t>
      </w:r>
      <w:r w:rsidR="00E47529">
        <w:t xml:space="preserve"> rare breed conservation</w:t>
      </w:r>
      <w:r w:rsidR="005D4BF4" w:rsidRPr="00961A71">
        <w:t xml:space="preserve"> </w:t>
      </w:r>
      <w:r w:rsidR="006B2F6C">
        <w:t xml:space="preserve">contracts </w:t>
      </w:r>
      <w:r w:rsidR="005D4BF4" w:rsidRPr="00961A71">
        <w:t xml:space="preserve">in </w:t>
      </w:r>
      <w:r w:rsidR="00F771A5">
        <w:t>Transylvania (</w:t>
      </w:r>
      <w:r w:rsidR="003F6614">
        <w:t>Romania</w:t>
      </w:r>
      <w:r w:rsidR="00F771A5">
        <w:t>)</w:t>
      </w:r>
      <w:r w:rsidR="00E47529">
        <w:t>,</w:t>
      </w:r>
      <w:r w:rsidR="003F6614">
        <w:t xml:space="preserve"> </w:t>
      </w:r>
      <w:r w:rsidR="00622998">
        <w:t>where t</w:t>
      </w:r>
      <w:r w:rsidR="00FC40ED">
        <w:t>he average farm size is only 3.4</w:t>
      </w:r>
      <w:r w:rsidR="00622998">
        <w:t xml:space="preserve"> ha and </w:t>
      </w:r>
      <w:r w:rsidR="006B2F6C">
        <w:t xml:space="preserve">the </w:t>
      </w:r>
      <w:commentRangeStart w:id="31"/>
      <w:r w:rsidR="00622998">
        <w:t>economic efficiency per farm</w:t>
      </w:r>
      <w:r w:rsidR="00440E85">
        <w:t xml:space="preserve"> </w:t>
      </w:r>
      <w:commentRangeEnd w:id="31"/>
      <w:r w:rsidR="00144616">
        <w:rPr>
          <w:rStyle w:val="CommentReference"/>
        </w:rPr>
        <w:commentReference w:id="31"/>
      </w:r>
      <w:ins w:id="32" w:author="MORAN Dominic" w:date="2018-07-14T02:06:00Z">
        <w:r w:rsidR="00144616">
          <w:t xml:space="preserve">is significantly </w:t>
        </w:r>
      </w:ins>
      <w:del w:id="33" w:author="MORAN Dominic" w:date="2018-07-14T02:06:00Z">
        <w:r w:rsidR="00440E85" w:rsidDel="00144616">
          <w:delText xml:space="preserve">(across Romania) </w:delText>
        </w:r>
        <w:r w:rsidR="00622998" w:rsidDel="00144616">
          <w:delText>is 10.7 times</w:delText>
        </w:r>
      </w:del>
      <w:r w:rsidR="00622998">
        <w:t xml:space="preserve"> </w:t>
      </w:r>
      <w:r w:rsidR="006A4170">
        <w:t>lower than</w:t>
      </w:r>
      <w:r w:rsidR="00622998">
        <w:t xml:space="preserve"> the </w:t>
      </w:r>
      <w:r w:rsidR="00B4440C">
        <w:t>European Union (</w:t>
      </w:r>
      <w:r w:rsidR="00622998">
        <w:t>EU</w:t>
      </w:r>
      <w:r w:rsidR="00B4440C">
        <w:t>)</w:t>
      </w:r>
      <w:r w:rsidR="00622998">
        <w:t xml:space="preserve"> average </w:t>
      </w:r>
      <w:r w:rsidR="00622998">
        <w:fldChar w:fldCharType="begin" w:fldLock="1"/>
      </w:r>
      <w:r w:rsidR="008B0780">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"[10,11]", "plainTextFormattedCitation" : "[10,11]", "previouslyFormattedCitation" : "[10,11]" }, "properties" : { "noteIndex" : 0 }, "schema" : "https://github.com/citation-style-language/schema/raw/master/csl-citation.json" }</w:instrText>
      </w:r>
      <w:r w:rsidR="00622998">
        <w:fldChar w:fldCharType="separate"/>
      </w:r>
      <w:r w:rsidR="000147B6" w:rsidRPr="000147B6">
        <w:rPr>
          <w:noProof/>
        </w:rPr>
        <w:t>[10,11]</w:t>
      </w:r>
      <w:r w:rsidR="00622998">
        <w:fldChar w:fldCharType="end"/>
      </w:r>
      <w:r w:rsidR="00622998">
        <w:t xml:space="preserve">. </w:t>
      </w:r>
    </w:p>
    <w:p w14:paraId="10048598" w14:textId="77777777" w:rsidR="00FC19E1" w:rsidRDefault="00FC19E1" w:rsidP="000C0D80"/>
    <w:p w14:paraId="1885D92F" w14:textId="1735CB95" w:rsidR="00D55FDC" w:rsidRDefault="00FC19E1" w:rsidP="000C0D80">
      <w:pPr>
        <w:rPr>
          <w:bCs/>
        </w:rPr>
      </w:pPr>
      <w:r>
        <w:t>T</w:t>
      </w:r>
      <w:r w:rsidR="005D4BF4">
        <w:rPr>
          <w:bCs/>
        </w:rPr>
        <w:t>raditional</w:t>
      </w:r>
      <w:r w:rsidR="005D4BF4" w:rsidRPr="00961A71">
        <w:rPr>
          <w:bCs/>
        </w:rPr>
        <w:t xml:space="preserve"> </w:t>
      </w:r>
      <w:r w:rsidR="006B2F6C">
        <w:rPr>
          <w:bCs/>
        </w:rPr>
        <w:t>farm systems</w:t>
      </w:r>
      <w:r w:rsidR="005D4BF4" w:rsidRPr="00961A71">
        <w:rPr>
          <w:bCs/>
        </w:rPr>
        <w:t xml:space="preserve"> </w:t>
      </w:r>
      <w:r w:rsidR="00AF2EC1">
        <w:rPr>
          <w:bCs/>
        </w:rPr>
        <w:t xml:space="preserve">in </w:t>
      </w:r>
      <w:r w:rsidR="00F771A5">
        <w:rPr>
          <w:bCs/>
        </w:rPr>
        <w:t>Transylvania</w:t>
      </w:r>
      <w:r w:rsidR="00AF2EC1">
        <w:rPr>
          <w:bCs/>
        </w:rPr>
        <w:t xml:space="preserve"> </w:t>
      </w:r>
      <w:r w:rsidR="005D4BF4" w:rsidRPr="00961A71">
        <w:rPr>
          <w:bCs/>
        </w:rPr>
        <w:t xml:space="preserve">are </w:t>
      </w:r>
      <w:r w:rsidR="00DB0A24">
        <w:rPr>
          <w:bCs/>
        </w:rPr>
        <w:t>under pressure from</w:t>
      </w:r>
      <w:r w:rsidR="005D4BF4" w:rsidRPr="00961A71">
        <w:rPr>
          <w:bCs/>
        </w:rPr>
        <w:t xml:space="preserve"> </w:t>
      </w:r>
      <w:r w:rsidR="001B2B17">
        <w:rPr>
          <w:bCs/>
        </w:rPr>
        <w:t xml:space="preserve">development of more intensive farm systems that </w:t>
      </w:r>
      <w:ins w:id="34" w:author="MORAN Dominic" w:date="2018-07-14T02:07:00Z">
        <w:r w:rsidR="00144616">
          <w:rPr>
            <w:bCs/>
          </w:rPr>
          <w:t>are</w:t>
        </w:r>
      </w:ins>
      <w:del w:id="35" w:author="MORAN Dominic" w:date="2018-07-14T02:07:00Z">
        <w:r w:rsidR="001B2B17" w:rsidDel="00144616">
          <w:rPr>
            <w:bCs/>
          </w:rPr>
          <w:delText xml:space="preserve">is </w:delText>
        </w:r>
      </w:del>
      <w:ins w:id="36" w:author="Warwick Wainwright" w:date="2018-07-24T12:06:00Z">
        <w:r w:rsidR="00A46005">
          <w:rPr>
            <w:bCs/>
          </w:rPr>
          <w:t xml:space="preserve"> </w:t>
        </w:r>
      </w:ins>
      <w:r w:rsidR="001B2B17">
        <w:rPr>
          <w:bCs/>
        </w:rPr>
        <w:t xml:space="preserve">changing the scale and nature of practices </w:t>
      </w:r>
      <w:del w:id="37" w:author="MORAN Dominic" w:date="2018-07-14T02:07:00Z">
        <w:r w:rsidR="001B2B17" w:rsidDel="00144616">
          <w:rPr>
            <w:bCs/>
          </w:rPr>
          <w:delText>used</w:delText>
        </w:r>
      </w:del>
      <w:r w:rsidR="00191149">
        <w:rPr>
          <w:bCs/>
        </w:rPr>
        <w:t xml:space="preserve"> </w:t>
      </w:r>
      <w:r w:rsidR="003A4EA4">
        <w:rPr>
          <w:bCs/>
        </w:rPr>
        <w:fldChar w:fldCharType="begin" w:fldLock="1"/>
      </w:r>
      <w:r w:rsidR="008B0780">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"[12,13]", "plainTextFormattedCitation" : "[12,13]", "previouslyFormattedCitation" : "[12,13]" }, "properties" : { "noteIndex" : 0 }, "schema" : "https://github.com/citation-style-language/schema/raw/master/csl-citation.json" }</w:instrText>
      </w:r>
      <w:r w:rsidR="003A4EA4">
        <w:rPr>
          <w:bCs/>
        </w:rPr>
        <w:fldChar w:fldCharType="separate"/>
      </w:r>
      <w:r w:rsidR="003A4EA4" w:rsidRPr="003A4EA4">
        <w:rPr>
          <w:bCs/>
          <w:noProof/>
        </w:rPr>
        <w:t>[12,13]</w:t>
      </w:r>
      <w:r w:rsidR="003A4EA4">
        <w:rPr>
          <w:bCs/>
        </w:rPr>
        <w:fldChar w:fldCharType="end"/>
      </w:r>
      <w:r w:rsidR="001B2B17">
        <w:rPr>
          <w:bCs/>
        </w:rPr>
        <w:t>.</w:t>
      </w:r>
      <w:r w:rsidR="000147B6">
        <w:rPr>
          <w:bCs/>
        </w:rPr>
        <w:t xml:space="preserve"> </w:t>
      </w:r>
      <w:ins w:id="38" w:author="MORAN Dominic" w:date="2018-07-14T02:08:00Z">
        <w:r w:rsidR="00144616">
          <w:rPr>
            <w:bCs/>
          </w:rPr>
          <w:t>A</w:t>
        </w:r>
      </w:ins>
      <w:del w:id="39" w:author="MORAN Dominic" w:date="2018-07-14T02:08:00Z">
        <w:r w:rsidR="001B2B17" w:rsidDel="00144616">
          <w:rPr>
            <w:bCs/>
          </w:rPr>
          <w:delText>The former has</w:delText>
        </w:r>
      </w:del>
      <w:r w:rsidR="001B2B17">
        <w:rPr>
          <w:bCs/>
        </w:rPr>
        <w:t xml:space="preserve"> </w:t>
      </w:r>
      <w:r w:rsidR="005D4BF4" w:rsidRPr="00961A71">
        <w:rPr>
          <w:bCs/>
        </w:rPr>
        <w:t>focus</w:t>
      </w:r>
      <w:del w:id="40" w:author="MORAN Dominic" w:date="2018-07-14T02:08:00Z">
        <w:r w:rsidR="005D4BF4" w:rsidRPr="00961A71" w:rsidDel="00144616">
          <w:rPr>
            <w:bCs/>
          </w:rPr>
          <w:delText>ed</w:delText>
        </w:r>
      </w:del>
      <w:r w:rsidR="005D4BF4" w:rsidRPr="00961A71">
        <w:rPr>
          <w:bCs/>
        </w:rPr>
        <w:t xml:space="preserve"> on improv</w:t>
      </w:r>
      <w:ins w:id="41" w:author="MORAN Dominic" w:date="2018-07-14T02:08:00Z">
        <w:r w:rsidR="00144616">
          <w:rPr>
            <w:bCs/>
          </w:rPr>
          <w:t>ed</w:t>
        </w:r>
      </w:ins>
      <w:del w:id="42" w:author="MORAN Dominic" w:date="2018-07-14T02:08:00Z">
        <w:r w:rsidR="005D4BF4" w:rsidRPr="00961A71" w:rsidDel="00144616">
          <w:rPr>
            <w:bCs/>
          </w:rPr>
          <w:delText>ing</w:delText>
        </w:r>
      </w:del>
      <w:r w:rsidR="005D4BF4" w:rsidRPr="00961A71">
        <w:rPr>
          <w:bCs/>
        </w:rPr>
        <w:t xml:space="preserve"> efficiency </w:t>
      </w:r>
      <w:ins w:id="43" w:author="MORAN Dominic" w:date="2018-07-14T02:08:00Z">
        <w:r w:rsidR="00144616">
          <w:rPr>
            <w:bCs/>
          </w:rPr>
          <w:t xml:space="preserve">is at the expense of </w:t>
        </w:r>
      </w:ins>
      <w:del w:id="44" w:author="MORAN Dominic" w:date="2018-07-14T02:08:00Z">
        <w:r w:rsidR="005D4BF4" w:rsidRPr="00961A71" w:rsidDel="00144616">
          <w:rPr>
            <w:bCs/>
          </w:rPr>
          <w:delText xml:space="preserve">but with </w:delText>
        </w:r>
        <w:r w:rsidR="00E772F7" w:rsidDel="00144616">
          <w:rPr>
            <w:bCs/>
          </w:rPr>
          <w:delText>les</w:delText>
        </w:r>
        <w:r w:rsidR="00510D2B" w:rsidDel="00144616">
          <w:rPr>
            <w:bCs/>
          </w:rPr>
          <w:delText>s</w:delText>
        </w:r>
        <w:r w:rsidR="00E772F7" w:rsidDel="00144616">
          <w:rPr>
            <w:bCs/>
          </w:rPr>
          <w:delText xml:space="preserve"> </w:delText>
        </w:r>
        <w:r w:rsidR="00104C10" w:rsidDel="00144616">
          <w:rPr>
            <w:bCs/>
          </w:rPr>
          <w:delText>attention</w:delText>
        </w:r>
        <w:r w:rsidR="00E772F7" w:rsidDel="00144616">
          <w:rPr>
            <w:bCs/>
          </w:rPr>
          <w:delText xml:space="preserve"> </w:delText>
        </w:r>
        <w:r w:rsidR="00104C10" w:rsidDel="00144616">
          <w:rPr>
            <w:bCs/>
          </w:rPr>
          <w:delText>to</w:delText>
        </w:r>
      </w:del>
      <w:r w:rsidR="005D4BF4" w:rsidRPr="00961A71">
        <w:rPr>
          <w:bCs/>
        </w:rPr>
        <w:t xml:space="preserve"> </w:t>
      </w:r>
      <w:r w:rsidR="00E772F7">
        <w:rPr>
          <w:bCs/>
        </w:rPr>
        <w:t>the supply of public goods</w:t>
      </w:r>
      <w:r w:rsidR="00671F50">
        <w:rPr>
          <w:bCs/>
        </w:rPr>
        <w:t>,</w:t>
      </w:r>
      <w:r w:rsidR="008F7DD1">
        <w:rPr>
          <w:bCs/>
        </w:rPr>
        <w:t xml:space="preserve"> including breed diversity</w:t>
      </w:r>
      <w:r w:rsidR="002836F7">
        <w:rPr>
          <w:bCs/>
        </w:rPr>
        <w:t xml:space="preserve">. </w:t>
      </w:r>
      <w:r w:rsidR="005C0ABE">
        <w:rPr>
          <w:bCs/>
        </w:rPr>
        <w:t>S</w:t>
      </w:r>
      <w:r w:rsidR="009E1DA2">
        <w:rPr>
          <w:bCs/>
        </w:rPr>
        <w:t>ome 42% of livestock breeds in Romania are classified as ‘at-risk’</w:t>
      </w:r>
      <w:r w:rsidR="009E1DA2" w:rsidRPr="006C02E9">
        <w:rPr>
          <w:rStyle w:val="FootnoteReference"/>
        </w:rPr>
        <w:footnoteReference w:id="1"/>
      </w:r>
      <w:r w:rsidR="005C0ABE">
        <w:rPr>
          <w:bCs/>
        </w:rPr>
        <w:t xml:space="preserve"> </w:t>
      </w:r>
      <w:r w:rsidR="005C0ABE">
        <w:rPr>
          <w:bCs/>
        </w:rPr>
        <w:fldChar w:fldCharType="begin" w:fldLock="1"/>
      </w:r>
      <w:r w:rsidR="008B0780">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5C0ABE">
        <w:rPr>
          <w:bCs/>
        </w:rPr>
        <w:fldChar w:fldCharType="separate"/>
      </w:r>
      <w:r w:rsidR="005C0ABE" w:rsidRPr="003A4EA4">
        <w:rPr>
          <w:bCs/>
          <w:noProof/>
        </w:rPr>
        <w:t>[14]</w:t>
      </w:r>
      <w:r w:rsidR="005C0ABE">
        <w:rPr>
          <w:bCs/>
        </w:rPr>
        <w:fldChar w:fldCharType="end"/>
      </w:r>
      <w:r w:rsidR="009E1DA2">
        <w:rPr>
          <w:bCs/>
        </w:rPr>
        <w:t xml:space="preserve">. This figure may be an underestimate since population estimates for many Romanian breeds are unknown </w:t>
      </w:r>
      <w:r w:rsidR="009E1DA2">
        <w:rPr>
          <w:bCs/>
        </w:rPr>
        <w:fldChar w:fldCharType="begin" w:fldLock="1"/>
      </w:r>
      <w:r w:rsidR="008B0780">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"[15]", "plainTextFormattedCitation" : "[15]", "previouslyFormattedCitation" : "[15]" }, "properties" : { "noteIndex" : 0 }, "schema" : "https://github.com/citation-style-language/schema/raw/master/csl-citation.json" }</w:instrText>
      </w:r>
      <w:r w:rsidR="009E1DA2">
        <w:rPr>
          <w:bCs/>
        </w:rPr>
        <w:fldChar w:fldCharType="separate"/>
      </w:r>
      <w:r w:rsidR="003A4EA4" w:rsidRPr="003A4EA4">
        <w:rPr>
          <w:bCs/>
          <w:noProof/>
        </w:rPr>
        <w:t>[15]</w:t>
      </w:r>
      <w:r w:rsidR="009E1DA2">
        <w:rPr>
          <w:bCs/>
        </w:rPr>
        <w:fldChar w:fldCharType="end"/>
      </w:r>
      <w:r w:rsidR="009E1DA2">
        <w:rPr>
          <w:bCs/>
        </w:rPr>
        <w:t xml:space="preserve">. </w:t>
      </w:r>
      <w:r w:rsidR="00104C10">
        <w:rPr>
          <w:bCs/>
        </w:rPr>
        <w:t>T</w:t>
      </w:r>
      <w:r w:rsidR="005D4BF4" w:rsidRPr="00961A71">
        <w:rPr>
          <w:bCs/>
        </w:rPr>
        <w:t xml:space="preserve">here is </w:t>
      </w:r>
      <w:r w:rsidR="00104C10">
        <w:rPr>
          <w:bCs/>
        </w:rPr>
        <w:t xml:space="preserve">therefore </w:t>
      </w:r>
      <w:r w:rsidR="00DC6BAE">
        <w:rPr>
          <w:bCs/>
        </w:rPr>
        <w:t xml:space="preserve">a </w:t>
      </w:r>
      <w:del w:id="45" w:author="MORAN Dominic" w:date="2018-07-14T02:10:00Z">
        <w:r w:rsidR="00DC6BAE" w:rsidDel="000407C4">
          <w:rPr>
            <w:bCs/>
          </w:rPr>
          <w:delText>growing</w:delText>
        </w:r>
      </w:del>
      <w:r w:rsidR="005D4BF4" w:rsidRPr="00961A71">
        <w:rPr>
          <w:bCs/>
        </w:rPr>
        <w:t xml:space="preserve"> need to develop </w:t>
      </w:r>
      <w:commentRangeStart w:id="46"/>
      <w:del w:id="47" w:author="Warwick Wainwright" w:date="2018-07-24T12:08:00Z">
        <w:r w:rsidR="00F11FD1" w:rsidDel="00A46005">
          <w:rPr>
            <w:bCs/>
          </w:rPr>
          <w:delText xml:space="preserve">spatially </w:delText>
        </w:r>
        <w:r w:rsidR="00F771A5" w:rsidDel="00A46005">
          <w:rPr>
            <w:bCs/>
          </w:rPr>
          <w:delText>explicit</w:delText>
        </w:r>
      </w:del>
      <w:ins w:id="48" w:author="Warwick Wainwright" w:date="2018-07-24T12:08:00Z">
        <w:r w:rsidR="00A46005">
          <w:rPr>
            <w:bCs/>
          </w:rPr>
          <w:t>targeted</w:t>
        </w:r>
      </w:ins>
      <w:r w:rsidR="00F11FD1">
        <w:rPr>
          <w:bCs/>
        </w:rPr>
        <w:t xml:space="preserve"> </w:t>
      </w:r>
      <w:commentRangeEnd w:id="46"/>
      <w:r w:rsidR="000407C4">
        <w:rPr>
          <w:rStyle w:val="CommentReference"/>
        </w:rPr>
        <w:commentReference w:id="46"/>
      </w:r>
      <w:r w:rsidR="00AC2803">
        <w:rPr>
          <w:bCs/>
        </w:rPr>
        <w:t>policy</w:t>
      </w:r>
      <w:r w:rsidR="00DB0A24">
        <w:rPr>
          <w:bCs/>
        </w:rPr>
        <w:t xml:space="preserve"> responses</w:t>
      </w:r>
      <w:r w:rsidR="005D4BF4" w:rsidRPr="00961A71">
        <w:rPr>
          <w:bCs/>
        </w:rPr>
        <w:t xml:space="preserve"> that</w:t>
      </w:r>
      <w:r w:rsidR="00E13A8D">
        <w:rPr>
          <w:bCs/>
        </w:rPr>
        <w:t xml:space="preserve"> </w:t>
      </w:r>
      <w:r w:rsidR="005D4BF4" w:rsidRPr="00961A71">
        <w:rPr>
          <w:bCs/>
        </w:rPr>
        <w:t xml:space="preserve">aid conservation </w:t>
      </w:r>
      <w:r w:rsidR="00AC2803">
        <w:rPr>
          <w:bCs/>
        </w:rPr>
        <w:t>by</w:t>
      </w:r>
      <w:r w:rsidR="005D4BF4" w:rsidRPr="00961A71">
        <w:rPr>
          <w:bCs/>
        </w:rPr>
        <w:t xml:space="preserve"> balanc</w:t>
      </w:r>
      <w:r w:rsidR="00AC2803">
        <w:rPr>
          <w:bCs/>
        </w:rPr>
        <w:t>ing</w:t>
      </w:r>
      <w:r w:rsidR="005D4BF4" w:rsidRPr="00961A71">
        <w:rPr>
          <w:bCs/>
        </w:rPr>
        <w:t xml:space="preserve"> </w:t>
      </w:r>
      <w:r w:rsidR="008F7DD1">
        <w:rPr>
          <w:bCs/>
        </w:rPr>
        <w:t xml:space="preserve">an intensification agenda with </w:t>
      </w:r>
      <w:ins w:id="49" w:author="MORAN Dominic" w:date="2018-07-14T02:12:00Z">
        <w:r w:rsidR="000407C4">
          <w:rPr>
            <w:bCs/>
          </w:rPr>
          <w:t xml:space="preserve">incentives for </w:t>
        </w:r>
      </w:ins>
      <w:ins w:id="50" w:author="MORAN Dominic" w:date="2018-07-14T02:11:00Z">
        <w:r w:rsidR="000407C4">
          <w:rPr>
            <w:bCs/>
          </w:rPr>
          <w:t>the supply</w:t>
        </w:r>
      </w:ins>
      <w:ins w:id="51" w:author="Warwick Wainwright" w:date="2018-07-24T12:07:00Z">
        <w:r w:rsidR="00A46005">
          <w:rPr>
            <w:bCs/>
          </w:rPr>
          <w:t xml:space="preserve"> of</w:t>
        </w:r>
      </w:ins>
      <w:ins w:id="52" w:author="MORAN Dominic" w:date="2018-07-14T02:11:00Z">
        <w:r w:rsidR="000407C4">
          <w:rPr>
            <w:bCs/>
          </w:rPr>
          <w:t xml:space="preserve"> </w:t>
        </w:r>
      </w:ins>
      <w:r w:rsidR="008F7DD1">
        <w:rPr>
          <w:bCs/>
        </w:rPr>
        <w:t>other non-</w:t>
      </w:r>
      <w:r w:rsidR="009B449C">
        <w:rPr>
          <w:bCs/>
        </w:rPr>
        <w:t>market</w:t>
      </w:r>
      <w:r w:rsidR="008F7DD1">
        <w:rPr>
          <w:bCs/>
        </w:rPr>
        <w:t xml:space="preserve"> </w:t>
      </w:r>
      <w:r w:rsidR="009B449C">
        <w:rPr>
          <w:bCs/>
        </w:rPr>
        <w:t>goods and services.</w:t>
      </w:r>
      <w:r w:rsidR="005D4BF4" w:rsidRPr="00961A71">
        <w:rPr>
          <w:bCs/>
        </w:rPr>
        <w:t xml:space="preserve"> </w:t>
      </w:r>
    </w:p>
    <w:p w14:paraId="61E9A60E" w14:textId="77777777" w:rsidR="00E05CA5" w:rsidRDefault="00E05CA5" w:rsidP="000C0D80">
      <w:pPr>
        <w:rPr>
          <w:bCs/>
        </w:rPr>
      </w:pPr>
    </w:p>
    <w:p w14:paraId="5B9459F3" w14:textId="6B53C3FE" w:rsidR="00B53600" w:rsidRDefault="001740C1" w:rsidP="000C0D80">
      <w:pPr>
        <w:rPr>
          <w:bCs/>
        </w:rPr>
      </w:pPr>
      <w:ins w:id="53" w:author="MORAN Dominic" w:date="2018-07-14T02:12:00Z">
        <w:r>
          <w:rPr>
            <w:bCs/>
          </w:rPr>
          <w:t xml:space="preserve">Farm scale </w:t>
        </w:r>
      </w:ins>
      <w:del w:id="54" w:author="MORAN Dominic" w:date="2018-07-14T02:12:00Z">
        <w:r w:rsidR="009413C4" w:rsidDel="001740C1">
          <w:rPr>
            <w:bCs/>
          </w:rPr>
          <w:delText>At the farm level, t</w:delText>
        </w:r>
        <w:r w:rsidR="008450F8" w:rsidRPr="00961A71" w:rsidDel="001740C1">
          <w:rPr>
            <w:bCs/>
          </w:rPr>
          <w:delText>he</w:delText>
        </w:r>
      </w:del>
      <w:r w:rsidR="008450F8" w:rsidRPr="00961A71">
        <w:rPr>
          <w:bCs/>
        </w:rPr>
        <w:t xml:space="preserve"> </w:t>
      </w:r>
      <w:r w:rsidR="00DB0A24">
        <w:rPr>
          <w:bCs/>
        </w:rPr>
        <w:t>drivers</w:t>
      </w:r>
      <w:r w:rsidR="008450F8" w:rsidRPr="00961A71">
        <w:rPr>
          <w:bCs/>
        </w:rPr>
        <w:t xml:space="preserve"> of </w:t>
      </w:r>
      <w:r w:rsidR="008F7DD1">
        <w:rPr>
          <w:bCs/>
        </w:rPr>
        <w:t>diversity</w:t>
      </w:r>
      <w:r w:rsidR="008450F8" w:rsidRPr="00961A71">
        <w:rPr>
          <w:bCs/>
        </w:rPr>
        <w:t xml:space="preserve"> </w:t>
      </w:r>
      <w:r w:rsidR="00510D2B">
        <w:rPr>
          <w:bCs/>
        </w:rPr>
        <w:t xml:space="preserve">loss </w:t>
      </w:r>
      <w:r w:rsidR="008450F8" w:rsidRPr="00961A71">
        <w:rPr>
          <w:bCs/>
        </w:rPr>
        <w:t>are often assumed to relate sol</w:t>
      </w:r>
      <w:r w:rsidR="008450F8">
        <w:rPr>
          <w:bCs/>
        </w:rPr>
        <w:t xml:space="preserve">ely to </w:t>
      </w:r>
      <w:r w:rsidR="00510D2B">
        <w:rPr>
          <w:bCs/>
        </w:rPr>
        <w:t xml:space="preserve">the </w:t>
      </w:r>
      <w:r w:rsidR="008450F8">
        <w:rPr>
          <w:bCs/>
        </w:rPr>
        <w:t xml:space="preserve">lower productivity of traditional </w:t>
      </w:r>
      <w:r w:rsidR="008450F8" w:rsidRPr="00961A71">
        <w:rPr>
          <w:bCs/>
        </w:rPr>
        <w:t xml:space="preserve">livestock breeds </w:t>
      </w:r>
      <w:r w:rsidR="008450F8" w:rsidRPr="00961A71">
        <w:rPr>
          <w:bCs/>
        </w:rPr>
        <w:fldChar w:fldCharType="begin" w:fldLock="1"/>
      </w:r>
      <w:r w:rsidR="008B0780">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"[16]", "plainTextFormattedCitation" : "[16]", "previouslyFormattedCitation" : "[16]" }, "properties" : { "noteIndex" : 0 }, "schema" : "https://github.com/citation-style-language/schema/raw/master/csl-citation.json" }</w:instrText>
      </w:r>
      <w:r w:rsidR="008450F8" w:rsidRPr="00961A71">
        <w:rPr>
          <w:bCs/>
        </w:rPr>
        <w:fldChar w:fldCharType="separate"/>
      </w:r>
      <w:r w:rsidR="003A4EA4" w:rsidRPr="003A4EA4">
        <w:rPr>
          <w:bCs/>
          <w:noProof/>
        </w:rPr>
        <w:t>[16]</w:t>
      </w:r>
      <w:r w:rsidR="008450F8" w:rsidRPr="00961A71">
        <w:rPr>
          <w:bCs/>
        </w:rPr>
        <w:fldChar w:fldCharType="end"/>
      </w:r>
      <w:r w:rsidR="008450F8" w:rsidRPr="00961A71">
        <w:rPr>
          <w:bCs/>
        </w:rPr>
        <w:t>. While income forgone is a key factor to establish the cost of incentive-based schemes, other factors</w:t>
      </w:r>
      <w:r w:rsidR="00510D2B">
        <w:rPr>
          <w:bCs/>
        </w:rPr>
        <w:t xml:space="preserve"> also</w:t>
      </w:r>
      <w:r w:rsidR="00B53600">
        <w:rPr>
          <w:bCs/>
        </w:rPr>
        <w:t xml:space="preserve"> </w:t>
      </w:r>
      <w:r w:rsidR="008450F8" w:rsidRPr="00961A71">
        <w:rPr>
          <w:bCs/>
        </w:rPr>
        <w:t>m</w:t>
      </w:r>
      <w:r w:rsidR="004F77AF">
        <w:rPr>
          <w:bCs/>
        </w:rPr>
        <w:t>otivate farm business decisions</w:t>
      </w:r>
      <w:r w:rsidR="00B34D62">
        <w:rPr>
          <w:bCs/>
        </w:rPr>
        <w:t>,</w:t>
      </w:r>
      <w:r w:rsidR="004F77AF">
        <w:rPr>
          <w:bCs/>
        </w:rPr>
        <w:t xml:space="preserve"> and</w:t>
      </w:r>
      <w:r w:rsidR="008450F8" w:rsidRPr="00961A71">
        <w:rPr>
          <w:bCs/>
        </w:rPr>
        <w:t xml:space="preserve"> may be particularly relevant in a semi-subsistence farming context. </w:t>
      </w:r>
      <w:r w:rsidR="00DE1228">
        <w:rPr>
          <w:bCs/>
        </w:rPr>
        <w:t>Such</w:t>
      </w:r>
      <w:r w:rsidR="00510D2B">
        <w:rPr>
          <w:bCs/>
        </w:rPr>
        <w:t xml:space="preserve"> </w:t>
      </w:r>
      <w:r w:rsidR="008450F8" w:rsidRPr="00961A71">
        <w:rPr>
          <w:bCs/>
        </w:rPr>
        <w:t>non-</w:t>
      </w:r>
      <w:r w:rsidR="00B34D62">
        <w:rPr>
          <w:bCs/>
        </w:rPr>
        <w:t>financial</w:t>
      </w:r>
      <w:r w:rsidR="008450F8" w:rsidRPr="00961A71">
        <w:rPr>
          <w:bCs/>
        </w:rPr>
        <w:t xml:space="preserve"> motives </w:t>
      </w:r>
      <w:r w:rsidR="00E86A3B">
        <w:rPr>
          <w:bCs/>
        </w:rPr>
        <w:t xml:space="preserve">may </w:t>
      </w:r>
      <w:r w:rsidR="008450F8" w:rsidRPr="00961A71">
        <w:rPr>
          <w:bCs/>
        </w:rPr>
        <w:t xml:space="preserve">include  tradition, community relations, professional pride and independence </w:t>
      </w:r>
      <w:r w:rsidR="008450F8" w:rsidRPr="00961A71">
        <w:rPr>
          <w:bCs/>
        </w:rPr>
        <w:fldChar w:fldCharType="begin" w:fldLock="1"/>
      </w:r>
      <w:r w:rsidR="008B0780">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"[17\u201319]", "plainTextFormattedCitation" : "[17\u201319]", "previouslyFormattedCitation" : "[17\u201319]" }, "properties" : { "noteIndex" : 0 }, "schema" : "https://github.com/citation-style-language/schema/raw/master/csl-citation.json" }</w:instrText>
      </w:r>
      <w:r w:rsidR="008450F8" w:rsidRPr="00961A71">
        <w:rPr>
          <w:bCs/>
        </w:rPr>
        <w:fldChar w:fldCharType="separate"/>
      </w:r>
      <w:r w:rsidR="003A4EA4" w:rsidRPr="003A4EA4">
        <w:rPr>
          <w:bCs/>
          <w:noProof/>
        </w:rPr>
        <w:t>[17–19]</w:t>
      </w:r>
      <w:r w:rsidR="008450F8" w:rsidRPr="00961A71">
        <w:rPr>
          <w:bCs/>
        </w:rPr>
        <w:fldChar w:fldCharType="end"/>
      </w:r>
      <w:r w:rsidR="004D2795">
        <w:rPr>
          <w:bCs/>
        </w:rPr>
        <w:t xml:space="preserve">. </w:t>
      </w:r>
      <w:r w:rsidR="00B53600">
        <w:rPr>
          <w:bCs/>
        </w:rPr>
        <w:t>It</w:t>
      </w:r>
      <w:r w:rsidR="00594D5E">
        <w:rPr>
          <w:bCs/>
        </w:rPr>
        <w:t xml:space="preserve"> is therefore nec</w:t>
      </w:r>
      <w:r w:rsidR="00386315">
        <w:rPr>
          <w:bCs/>
        </w:rPr>
        <w:t xml:space="preserve">essary to identify how </w:t>
      </w:r>
      <w:del w:id="55" w:author="MORAN Dominic" w:date="2018-07-14T02:14:00Z">
        <w:r w:rsidR="00386315" w:rsidDel="005F01CC">
          <w:rPr>
            <w:bCs/>
          </w:rPr>
          <w:delText>t</w:delText>
        </w:r>
      </w:del>
      <w:ins w:id="56" w:author="MORAN Dominic" w:date="2018-07-14T02:14:00Z">
        <w:r w:rsidR="005F01CC">
          <w:rPr>
            <w:bCs/>
          </w:rPr>
          <w:t xml:space="preserve">such attributes might </w:t>
        </w:r>
      </w:ins>
      <w:ins w:id="57" w:author="MORAN Dominic" w:date="2018-07-14T02:15:00Z">
        <w:r w:rsidR="005F01CC">
          <w:rPr>
            <w:bCs/>
          </w:rPr>
          <w:t>influence</w:t>
        </w:r>
      </w:ins>
      <w:ins w:id="58" w:author="MORAN Dominic" w:date="2018-07-14T02:14:00Z">
        <w:r w:rsidR="005F01CC">
          <w:rPr>
            <w:bCs/>
          </w:rPr>
          <w:t xml:space="preserve"> </w:t>
        </w:r>
      </w:ins>
      <w:ins w:id="59" w:author="MORAN Dominic" w:date="2018-07-14T02:15:00Z">
        <w:r w:rsidR="005F01CC">
          <w:rPr>
            <w:bCs/>
          </w:rPr>
          <w:t>the</w:t>
        </w:r>
      </w:ins>
      <w:del w:id="60" w:author="MORAN Dominic" w:date="2018-07-14T02:14:00Z">
        <w:r w:rsidR="00386315" w:rsidDel="005F01CC">
          <w:rPr>
            <w:bCs/>
          </w:rPr>
          <w:delText>he</w:delText>
        </w:r>
      </w:del>
      <w:r w:rsidR="00386315">
        <w:rPr>
          <w:bCs/>
        </w:rPr>
        <w:t xml:space="preserve"> design of conservation programmes</w:t>
      </w:r>
      <w:del w:id="61" w:author="MORAN Dominic" w:date="2018-07-14T02:15:00Z">
        <w:r w:rsidR="00FC19E1" w:rsidDel="005F01CC">
          <w:rPr>
            <w:bCs/>
          </w:rPr>
          <w:delText xml:space="preserve"> for rare breeds</w:delText>
        </w:r>
        <w:r w:rsidR="00386315" w:rsidDel="005F01CC">
          <w:rPr>
            <w:bCs/>
          </w:rPr>
          <w:delText xml:space="preserve"> may influence</w:delText>
        </w:r>
      </w:del>
      <w:r w:rsidR="00386315">
        <w:rPr>
          <w:bCs/>
        </w:rPr>
        <w:t xml:space="preserve"> </w:t>
      </w:r>
      <w:ins w:id="62" w:author="MORAN Dominic" w:date="2018-07-14T02:15:00Z">
        <w:r w:rsidR="005F01CC">
          <w:rPr>
            <w:bCs/>
          </w:rPr>
          <w:t xml:space="preserve">and </w:t>
        </w:r>
      </w:ins>
      <w:r w:rsidR="00386315">
        <w:rPr>
          <w:bCs/>
        </w:rPr>
        <w:t xml:space="preserve">farmer </w:t>
      </w:r>
      <w:ins w:id="63" w:author="MORAN Dominic" w:date="2018-07-14T02:15:00Z">
        <w:r w:rsidR="005F01CC">
          <w:rPr>
            <w:bCs/>
          </w:rPr>
          <w:t>willingness to supply diversity.</w:t>
        </w:r>
      </w:ins>
      <w:del w:id="64" w:author="MORAN Dominic" w:date="2018-07-14T02:15:00Z">
        <w:r w:rsidR="00386315" w:rsidDel="005F01CC">
          <w:rPr>
            <w:bCs/>
          </w:rPr>
          <w:delText>participation in contracts</w:delText>
        </w:r>
      </w:del>
      <w:r w:rsidR="00386315">
        <w:rPr>
          <w:bCs/>
        </w:rPr>
        <w:t xml:space="preserve">. </w:t>
      </w:r>
      <w:ins w:id="65" w:author="MORAN Dominic" w:date="2018-07-14T02:16:00Z">
        <w:r w:rsidR="005F01CC">
          <w:rPr>
            <w:bCs/>
          </w:rPr>
          <w:t xml:space="preserve"> Other</w:t>
        </w:r>
      </w:ins>
      <w:del w:id="66" w:author="MORAN Dominic" w:date="2018-07-14T02:16:00Z">
        <w:r w:rsidR="00386315" w:rsidDel="005F01CC">
          <w:rPr>
            <w:bCs/>
          </w:rPr>
          <w:delText xml:space="preserve"> Equally under-explored are</w:delText>
        </w:r>
        <w:r w:rsidR="00DC6BAE" w:rsidDel="005F01CC">
          <w:rPr>
            <w:bCs/>
          </w:rPr>
          <w:delText xml:space="preserve"> the</w:delText>
        </w:r>
      </w:del>
      <w:ins w:id="67" w:author="Warwick Wainwright" w:date="2018-07-24T12:09:00Z">
        <w:r w:rsidR="00717C86">
          <w:rPr>
            <w:bCs/>
          </w:rPr>
          <w:t xml:space="preserve"> P</w:t>
        </w:r>
      </w:ins>
      <w:ins w:id="68" w:author="MORAN Dominic" w:date="2018-07-14T02:17:00Z">
        <w:del w:id="69" w:author="Warwick Wainwright" w:date="2018-07-24T12:09:00Z">
          <w:r w:rsidR="005F01CC" w:rsidDel="00717C86">
            <w:rPr>
              <w:bCs/>
            </w:rPr>
            <w:delText>p</w:delText>
          </w:r>
        </w:del>
        <w:proofErr w:type="gramStart"/>
        <w:r w:rsidR="005F01CC">
          <w:rPr>
            <w:bCs/>
          </w:rPr>
          <w:t xml:space="preserve">otential </w:t>
        </w:r>
      </w:ins>
      <w:r w:rsidR="00DC6BAE">
        <w:rPr>
          <w:bCs/>
        </w:rPr>
        <w:t xml:space="preserve"> </w:t>
      </w:r>
      <w:ins w:id="70" w:author="MORAN Dominic" w:date="2018-07-14T02:16:00Z">
        <w:r w:rsidR="005F01CC">
          <w:rPr>
            <w:bCs/>
          </w:rPr>
          <w:t>technical</w:t>
        </w:r>
        <w:proofErr w:type="gramEnd"/>
        <w:r w:rsidR="005F01CC">
          <w:rPr>
            <w:bCs/>
          </w:rPr>
          <w:t xml:space="preserve"> and institutional </w:t>
        </w:r>
      </w:ins>
      <w:del w:id="71" w:author="MORAN Dominic" w:date="2018-07-14T02:17:00Z">
        <w:r w:rsidR="00DC6BAE" w:rsidDel="005F01CC">
          <w:rPr>
            <w:bCs/>
          </w:rPr>
          <w:delText>potential</w:delText>
        </w:r>
      </w:del>
      <w:r w:rsidR="00DC6BAE">
        <w:rPr>
          <w:bCs/>
        </w:rPr>
        <w:t xml:space="preserve"> barriers-to-entry (i.e. requirements for breed genealogical records) </w:t>
      </w:r>
      <w:ins w:id="72" w:author="MORAN Dominic" w:date="2018-07-14T02:16:00Z">
        <w:r w:rsidR="005F01CC">
          <w:rPr>
            <w:bCs/>
          </w:rPr>
          <w:t>may also warrant exploration</w:t>
        </w:r>
      </w:ins>
      <w:ins w:id="73" w:author="MORAN Dominic" w:date="2018-07-14T02:17:00Z">
        <w:r w:rsidR="005F01CC">
          <w:rPr>
            <w:bCs/>
          </w:rPr>
          <w:t xml:space="preserve"> in this context. </w:t>
        </w:r>
      </w:ins>
      <w:ins w:id="74" w:author="MORAN Dominic" w:date="2018-07-14T02:16:00Z">
        <w:r w:rsidR="005F01CC">
          <w:rPr>
            <w:bCs/>
          </w:rPr>
          <w:t xml:space="preserve">  </w:t>
        </w:r>
      </w:ins>
      <w:del w:id="75" w:author="MORAN Dominic" w:date="2018-07-14T02:17:00Z">
        <w:r w:rsidR="00DC6BAE" w:rsidDel="005F01CC">
          <w:rPr>
            <w:bCs/>
          </w:rPr>
          <w:delText xml:space="preserve">that may preclude </w:delText>
        </w:r>
        <w:r w:rsidR="004D2795" w:rsidDel="005F01CC">
          <w:rPr>
            <w:bCs/>
          </w:rPr>
          <w:delText xml:space="preserve">some </w:delText>
        </w:r>
      </w:del>
      <w:del w:id="76" w:author="MORAN Dominic" w:date="2018-07-14T02:16:00Z">
        <w:r w:rsidR="00DC6BAE" w:rsidDel="005F01CC">
          <w:rPr>
            <w:bCs/>
          </w:rPr>
          <w:delText>farmers from participating in conservation</w:delText>
        </w:r>
        <w:r w:rsidR="00B53600" w:rsidDel="005F01CC">
          <w:rPr>
            <w:bCs/>
          </w:rPr>
          <w:delText xml:space="preserve"> schemes</w:delText>
        </w:r>
      </w:del>
      <w:r w:rsidR="00DC6BAE">
        <w:rPr>
          <w:bCs/>
        </w:rPr>
        <w:t>.</w:t>
      </w:r>
    </w:p>
    <w:p w14:paraId="654BAA93" w14:textId="77777777" w:rsidR="00622998" w:rsidRDefault="00DC6BAE" w:rsidP="000C0D80">
      <w:pPr>
        <w:rPr>
          <w:bCs/>
        </w:rPr>
      </w:pPr>
      <w:r>
        <w:rPr>
          <w:bCs/>
        </w:rPr>
        <w:t xml:space="preserve"> </w:t>
      </w:r>
      <w:r w:rsidR="00386315">
        <w:rPr>
          <w:bCs/>
        </w:rPr>
        <w:t xml:space="preserve"> </w:t>
      </w:r>
    </w:p>
    <w:p w14:paraId="22DBA771" w14:textId="6EDF9B09" w:rsidR="009E1DA2" w:rsidRPr="003D00A4" w:rsidRDefault="00B34D62" w:rsidP="000C0D80">
      <w:pPr>
        <w:rPr>
          <w:bCs/>
        </w:rPr>
      </w:pPr>
      <w:r>
        <w:rPr>
          <w:bCs/>
        </w:rPr>
        <w:t>W</w:t>
      </w:r>
      <w:r w:rsidR="008450F8" w:rsidRPr="00961A71">
        <w:rPr>
          <w:bCs/>
        </w:rPr>
        <w:t>e used a choice experimen</w:t>
      </w:r>
      <w:r w:rsidR="008450F8">
        <w:rPr>
          <w:bCs/>
        </w:rPr>
        <w:t xml:space="preserve">t (CE) </w:t>
      </w:r>
      <w:r w:rsidR="004D2795">
        <w:rPr>
          <w:bCs/>
        </w:rPr>
        <w:t>survey</w:t>
      </w:r>
      <w:r w:rsidR="008669D3">
        <w:rPr>
          <w:bCs/>
        </w:rPr>
        <w:t xml:space="preserve"> </w:t>
      </w:r>
      <w:r w:rsidR="008450F8">
        <w:rPr>
          <w:bCs/>
        </w:rPr>
        <w:t>to elicit farmer</w:t>
      </w:r>
      <w:r w:rsidR="008450F8" w:rsidRPr="00961A71">
        <w:rPr>
          <w:bCs/>
        </w:rPr>
        <w:t xml:space="preserve"> preferences for </w:t>
      </w:r>
      <w:ins w:id="77" w:author="MORAN Dominic" w:date="2018-07-14T02:18:00Z">
        <w:r w:rsidR="00AD022D">
          <w:rPr>
            <w:bCs/>
          </w:rPr>
          <w:t xml:space="preserve">supplying </w:t>
        </w:r>
      </w:ins>
      <w:r w:rsidR="00DE1228">
        <w:rPr>
          <w:bCs/>
        </w:rPr>
        <w:t>(</w:t>
      </w:r>
      <w:r w:rsidR="002E4BC2">
        <w:rPr>
          <w:bCs/>
        </w:rPr>
        <w:t>rare breed</w:t>
      </w:r>
      <w:r w:rsidR="00DE1228">
        <w:rPr>
          <w:bCs/>
        </w:rPr>
        <w:t>)</w:t>
      </w:r>
      <w:r w:rsidR="002E4BC2">
        <w:rPr>
          <w:bCs/>
        </w:rPr>
        <w:t xml:space="preserve"> </w:t>
      </w:r>
      <w:r w:rsidR="004D2795">
        <w:rPr>
          <w:bCs/>
        </w:rPr>
        <w:t xml:space="preserve">conservation </w:t>
      </w:r>
      <w:ins w:id="78" w:author="MORAN Dominic" w:date="2018-07-14T02:18:00Z">
        <w:r w:rsidR="00AD022D">
          <w:rPr>
            <w:bCs/>
          </w:rPr>
          <w:t xml:space="preserve">under alternative </w:t>
        </w:r>
      </w:ins>
      <w:r w:rsidR="004D2795">
        <w:rPr>
          <w:bCs/>
        </w:rPr>
        <w:t>contracts</w:t>
      </w:r>
      <w:ins w:id="79" w:author="MORAN Dominic" w:date="2018-07-14T02:18:00Z">
        <w:r w:rsidR="00AD022D">
          <w:rPr>
            <w:bCs/>
          </w:rPr>
          <w:t xml:space="preserve"> forms</w:t>
        </w:r>
      </w:ins>
      <w:del w:id="80" w:author="MORAN Dominic" w:date="2018-07-14T02:18:00Z">
        <w:r w:rsidR="004D2795" w:rsidDel="00AD022D">
          <w:rPr>
            <w:bCs/>
          </w:rPr>
          <w:delText>.</w:delText>
        </w:r>
      </w:del>
      <w:r w:rsidR="008450F8" w:rsidRPr="00961A71">
        <w:rPr>
          <w:bCs/>
        </w:rPr>
        <w:t xml:space="preserve"> </w:t>
      </w:r>
      <w:r w:rsidR="008669D3">
        <w:rPr>
          <w:bCs/>
        </w:rPr>
        <w:t>CE</w:t>
      </w:r>
      <w:r w:rsidR="008669D3" w:rsidRPr="00961A71">
        <w:t>s are a stated preference  technique where individual preferences</w:t>
      </w:r>
      <w:ins w:id="81" w:author="MORAN Dominic" w:date="2018-07-14T02:19:00Z">
        <w:r w:rsidR="00AD022D">
          <w:t xml:space="preserve"> </w:t>
        </w:r>
      </w:ins>
      <w:del w:id="82" w:author="MORAN Dominic" w:date="2018-07-14T02:19:00Z">
        <w:r w:rsidR="008669D3" w:rsidRPr="00961A71" w:rsidDel="00AD022D">
          <w:delText xml:space="preserve"> and va</w:delText>
        </w:r>
      </w:del>
      <w:del w:id="83" w:author="MORAN Dominic" w:date="2018-07-14T02:18:00Z">
        <w:r w:rsidR="008669D3" w:rsidRPr="00961A71" w:rsidDel="00AD022D">
          <w:delText>lues</w:delText>
        </w:r>
      </w:del>
      <w:r w:rsidR="008669D3" w:rsidRPr="00961A71">
        <w:t xml:space="preserve"> for attributes of a good or service are elicited </w:t>
      </w:r>
      <w:ins w:id="84" w:author="MORAN Dominic" w:date="2018-07-14T02:20:00Z">
        <w:r w:rsidR="00413C55">
          <w:t>using</w:t>
        </w:r>
      </w:ins>
      <w:del w:id="85" w:author="MORAN Dominic" w:date="2018-07-14T02:20:00Z">
        <w:r w:rsidR="008669D3" w:rsidDel="00413C55">
          <w:delText xml:space="preserve">through </w:delText>
        </w:r>
      </w:del>
      <w:ins w:id="86" w:author="MORAN Dominic" w:date="2018-07-14T02:19:00Z">
        <w:r w:rsidR="00AD022D">
          <w:t xml:space="preserve"> </w:t>
        </w:r>
      </w:ins>
      <w:r w:rsidR="008669D3">
        <w:t xml:space="preserve">surveys </w:t>
      </w:r>
      <w:ins w:id="87" w:author="MORAN Dominic" w:date="2018-07-14T02:20:00Z">
        <w:r w:rsidR="00413C55">
          <w:t xml:space="preserve">that mimic hypothetical scenarios </w:t>
        </w:r>
      </w:ins>
      <w:ins w:id="88" w:author="MORAN Dominic" w:date="2018-07-14T02:21:00Z">
        <w:r w:rsidR="00413C55">
          <w:t>–</w:t>
        </w:r>
      </w:ins>
      <w:ins w:id="89" w:author="MORAN Dominic" w:date="2018-07-14T02:20:00Z">
        <w:r w:rsidR="00413C55">
          <w:t xml:space="preserve"> in </w:t>
        </w:r>
      </w:ins>
      <w:ins w:id="90" w:author="MORAN Dominic" w:date="2018-07-14T02:21:00Z">
        <w:r w:rsidR="00413C55">
          <w:t>this case conservation contracts</w:t>
        </w:r>
      </w:ins>
      <w:del w:id="91" w:author="MORAN Dominic" w:date="2018-07-14T02:19:00Z">
        <w:r w:rsidR="008669D3" w:rsidDel="00AD022D">
          <w:delText xml:space="preserve">designed to mimic </w:delText>
        </w:r>
        <w:r w:rsidR="008669D3" w:rsidRPr="00961A71" w:rsidDel="00AD022D">
          <w:delText>hypothetical markets</w:delText>
        </w:r>
      </w:del>
      <w:r w:rsidR="008669D3" w:rsidRPr="00961A71">
        <w:t xml:space="preserve"> </w:t>
      </w:r>
      <w:r w:rsidR="008669D3" w:rsidRPr="00961A71">
        <w:fldChar w:fldCharType="begin" w:fldLock="1"/>
      </w:r>
      <w:r w:rsidR="008B0780">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"[20]", "plainTextFormattedCitation" : "[20]", "previouslyFormattedCitation" : "[20]" }, "properties" : { "noteIndex" : 0 }, "schema" : "https://github.com/citation-style-language/schema/raw/master/csl-citation.json" }</w:instrText>
      </w:r>
      <w:r w:rsidR="008669D3" w:rsidRPr="00961A71">
        <w:fldChar w:fldCharType="separate"/>
      </w:r>
      <w:r w:rsidR="008B0780" w:rsidRPr="008B0780">
        <w:rPr>
          <w:noProof/>
        </w:rPr>
        <w:t>[20]</w:t>
      </w:r>
      <w:r w:rsidR="008669D3" w:rsidRPr="00961A71">
        <w:fldChar w:fldCharType="end"/>
      </w:r>
      <w:r w:rsidR="008669D3" w:rsidRPr="00961A71">
        <w:t xml:space="preserve">. </w:t>
      </w:r>
      <w:r w:rsidR="008450F8" w:rsidRPr="00961A71">
        <w:rPr>
          <w:bCs/>
        </w:rPr>
        <w:t xml:space="preserve">The paper </w:t>
      </w:r>
      <w:ins w:id="92" w:author="MORAN Dominic" w:date="2018-07-14T02:22:00Z">
        <w:r w:rsidR="00413C55">
          <w:rPr>
            <w:bCs/>
          </w:rPr>
          <w:t>adds</w:t>
        </w:r>
      </w:ins>
      <w:del w:id="93" w:author="MORAN Dominic" w:date="2018-07-14T02:22:00Z">
        <w:r w:rsidR="008450F8" w:rsidRPr="00961A71" w:rsidDel="00413C55">
          <w:rPr>
            <w:bCs/>
          </w:rPr>
          <w:delText>contrib</w:delText>
        </w:r>
      </w:del>
      <w:del w:id="94" w:author="MORAN Dominic" w:date="2018-07-14T02:21:00Z">
        <w:r w:rsidR="008450F8" w:rsidRPr="00961A71" w:rsidDel="00413C55">
          <w:rPr>
            <w:bCs/>
          </w:rPr>
          <w:delText>utes</w:delText>
        </w:r>
      </w:del>
      <w:r w:rsidR="008450F8" w:rsidRPr="00961A71">
        <w:rPr>
          <w:bCs/>
        </w:rPr>
        <w:t xml:space="preserve"> to the </w:t>
      </w:r>
      <w:del w:id="95" w:author="MORAN Dominic" w:date="2018-07-14T02:19:00Z">
        <w:r w:rsidR="008450F8" w:rsidRPr="00961A71" w:rsidDel="00AD022D">
          <w:rPr>
            <w:bCs/>
          </w:rPr>
          <w:delText>increasin</w:delText>
        </w:r>
        <w:r w:rsidR="008450F8" w:rsidDel="00AD022D">
          <w:rPr>
            <w:bCs/>
          </w:rPr>
          <w:delText>g body of</w:delText>
        </w:r>
      </w:del>
      <w:r w:rsidR="008450F8">
        <w:rPr>
          <w:bCs/>
        </w:rPr>
        <w:t xml:space="preserve"> literature on farmers</w:t>
      </w:r>
      <w:ins w:id="96" w:author="MORAN Dominic" w:date="2018-07-14T02:21:00Z">
        <w:r w:rsidR="00413C55">
          <w:rPr>
            <w:bCs/>
          </w:rPr>
          <w:t>’</w:t>
        </w:r>
      </w:ins>
      <w:r w:rsidR="008450F8" w:rsidRPr="00961A71">
        <w:rPr>
          <w:bCs/>
        </w:rPr>
        <w:t xml:space="preserve"> willingness to participate in incentive-based schemes </w:t>
      </w:r>
      <w:r w:rsidR="008450F8" w:rsidRPr="00961A71">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"[21\u201326]", "plainTextFormattedCitation" : "[21\u201326]", "previouslyFormattedCitation" : "[21\u201326]" }, "properties" : { "noteIndex" : 0 }, "schema" : "https://github.com/citation-style-language/schema/raw/master/csl-citation.json" }</w:instrText>
      </w:r>
      <w:r w:rsidR="008450F8" w:rsidRPr="00961A71">
        <w:rPr>
          <w:bCs/>
        </w:rPr>
        <w:fldChar w:fldCharType="separate"/>
      </w:r>
      <w:r w:rsidR="008B0780" w:rsidRPr="008B0780">
        <w:rPr>
          <w:bCs/>
          <w:noProof/>
        </w:rPr>
        <w:t>[21–26]</w:t>
      </w:r>
      <w:r w:rsidR="008450F8" w:rsidRPr="00961A71">
        <w:rPr>
          <w:bCs/>
        </w:rPr>
        <w:fldChar w:fldCharType="end"/>
      </w:r>
      <w:r w:rsidR="003441DB">
        <w:rPr>
          <w:bCs/>
        </w:rPr>
        <w:t xml:space="preserve"> </w:t>
      </w:r>
      <w:r w:rsidR="008D54CC">
        <w:rPr>
          <w:bCs/>
        </w:rPr>
        <w:t>but</w:t>
      </w:r>
      <w:r w:rsidR="003441DB">
        <w:rPr>
          <w:bCs/>
        </w:rPr>
        <w:t xml:space="preserve"> </w:t>
      </w:r>
      <w:ins w:id="97" w:author="MORAN Dominic" w:date="2018-07-14T02:22:00Z">
        <w:r w:rsidR="00413C55">
          <w:rPr>
            <w:bCs/>
          </w:rPr>
          <w:t>focuses on the</w:t>
        </w:r>
      </w:ins>
      <w:del w:id="98" w:author="MORAN Dominic" w:date="2018-07-14T02:22:00Z">
        <w:r w:rsidR="003441DB" w:rsidDel="00413C55">
          <w:rPr>
            <w:bCs/>
          </w:rPr>
          <w:delText>the</w:delText>
        </w:r>
      </w:del>
      <w:ins w:id="99" w:author="MORAN Dominic" w:date="2018-07-14T02:22:00Z">
        <w:r w:rsidR="00413C55">
          <w:rPr>
            <w:bCs/>
          </w:rPr>
          <w:t xml:space="preserve"> neglected issue of </w:t>
        </w:r>
      </w:ins>
      <w:del w:id="100" w:author="MORAN Dominic" w:date="2018-07-14T02:22:00Z">
        <w:r w:rsidR="003441DB" w:rsidDel="00413C55">
          <w:rPr>
            <w:bCs/>
          </w:rPr>
          <w:delText xml:space="preserve"> underexplored area of work addressing </w:delText>
        </w:r>
        <w:r w:rsidR="008D54CC" w:rsidDel="00413C55">
          <w:rPr>
            <w:bCs/>
          </w:rPr>
          <w:delText>the</w:delText>
        </w:r>
      </w:del>
      <w:r w:rsidR="008D54CC">
        <w:rPr>
          <w:bCs/>
        </w:rPr>
        <w:t xml:space="preserve"> cost of conserving FAnGR</w:t>
      </w:r>
      <w:r w:rsidR="00DE1228">
        <w:rPr>
          <w:bCs/>
        </w:rPr>
        <w:t xml:space="preserve"> in small-holder and extensive</w:t>
      </w:r>
      <w:r w:rsidR="003441DB">
        <w:rPr>
          <w:bCs/>
        </w:rPr>
        <w:t xml:space="preserve"> farm systems.</w:t>
      </w:r>
      <w:r w:rsidR="003D00A4">
        <w:rPr>
          <w:bCs/>
        </w:rPr>
        <w:t xml:space="preserve"> </w:t>
      </w:r>
    </w:p>
    <w:p w14:paraId="5FB34BF4" w14:textId="77777777" w:rsidR="009E1DA2" w:rsidRDefault="009E1DA2" w:rsidP="000C0D80"/>
    <w:p w14:paraId="7C75A86D" w14:textId="1F6E3743" w:rsidR="00290ABF" w:rsidRDefault="00290ABF" w:rsidP="000C0D80">
      <w:pPr>
        <w:rPr>
          <w:bCs/>
        </w:rPr>
      </w:pPr>
      <w:r>
        <w:rPr>
          <w:bCs/>
        </w:rPr>
        <w:t xml:space="preserve">The paper is structured as follows.  Section 2 presents background </w:t>
      </w:r>
      <w:ins w:id="101" w:author="MORAN Dominic" w:date="2018-07-14T02:23:00Z">
        <w:r w:rsidR="007F447F">
          <w:rPr>
            <w:bCs/>
          </w:rPr>
          <w:t xml:space="preserve">to </w:t>
        </w:r>
      </w:ins>
      <w:del w:id="102" w:author="MORAN Dominic" w:date="2018-07-14T02:23:00Z">
        <w:r w:rsidDel="007F447F">
          <w:rPr>
            <w:bCs/>
          </w:rPr>
          <w:delText>concernin</w:delText>
        </w:r>
        <w:r w:rsidR="00F9666D" w:rsidDel="007F447F">
          <w:rPr>
            <w:bCs/>
          </w:rPr>
          <w:delText>g</w:delText>
        </w:r>
      </w:del>
      <w:r w:rsidR="00F9666D">
        <w:rPr>
          <w:bCs/>
        </w:rPr>
        <w:t xml:space="preserve"> </w:t>
      </w:r>
      <w:r w:rsidR="004D2795">
        <w:rPr>
          <w:bCs/>
        </w:rPr>
        <w:t>the CE</w:t>
      </w:r>
      <w:r w:rsidR="00F9666D">
        <w:rPr>
          <w:bCs/>
        </w:rPr>
        <w:t xml:space="preserve"> </w:t>
      </w:r>
      <w:r w:rsidR="004D2795">
        <w:rPr>
          <w:bCs/>
        </w:rPr>
        <w:t>design and case study site</w:t>
      </w:r>
      <w:r>
        <w:rPr>
          <w:bCs/>
        </w:rPr>
        <w:t xml:space="preserve">. Section 3 reports the </w:t>
      </w:r>
      <w:del w:id="103" w:author="MORAN Dominic" w:date="2018-07-14T02:23:00Z">
        <w:r w:rsidDel="007F447F">
          <w:rPr>
            <w:bCs/>
          </w:rPr>
          <w:delText>findings</w:delText>
        </w:r>
        <w:r w:rsidR="004D2795" w:rsidDel="007F447F">
          <w:rPr>
            <w:bCs/>
          </w:rPr>
          <w:delText xml:space="preserve"> from</w:delText>
        </w:r>
      </w:del>
      <w:r w:rsidR="004D2795">
        <w:rPr>
          <w:bCs/>
        </w:rPr>
        <w:t xml:space="preserve"> analysis of choice data. </w:t>
      </w:r>
      <w:r>
        <w:rPr>
          <w:bCs/>
        </w:rPr>
        <w:t>Section 4 provides discussion</w:t>
      </w:r>
      <w:ins w:id="104" w:author="MORAN Dominic" w:date="2018-07-14T02:24:00Z">
        <w:r w:rsidR="007F447F">
          <w:rPr>
            <w:bCs/>
          </w:rPr>
          <w:t xml:space="preserve"> of the </w:t>
        </w:r>
      </w:ins>
      <w:del w:id="105" w:author="MORAN Dominic" w:date="2018-07-14T02:24:00Z">
        <w:r w:rsidDel="007F447F">
          <w:rPr>
            <w:bCs/>
          </w:rPr>
          <w:delText xml:space="preserve"> concerning</w:delText>
        </w:r>
      </w:del>
      <w:r>
        <w:rPr>
          <w:bCs/>
        </w:rPr>
        <w:t xml:space="preserve"> </w:t>
      </w:r>
      <w:r w:rsidR="004D2795">
        <w:rPr>
          <w:bCs/>
        </w:rPr>
        <w:t>design</w:t>
      </w:r>
      <w:r w:rsidR="00B53600">
        <w:rPr>
          <w:bCs/>
        </w:rPr>
        <w:t xml:space="preserve"> of rare breed conservation programmes</w:t>
      </w:r>
      <w:ins w:id="106" w:author="MORAN Dominic" w:date="2018-07-14T02:24:00Z">
        <w:r w:rsidR="007F447F">
          <w:rPr>
            <w:bCs/>
          </w:rPr>
          <w:t>,</w:t>
        </w:r>
      </w:ins>
      <w:r w:rsidR="00B53600">
        <w:rPr>
          <w:bCs/>
        </w:rPr>
        <w:t xml:space="preserve"> and </w:t>
      </w:r>
      <w:r>
        <w:rPr>
          <w:bCs/>
        </w:rPr>
        <w:t xml:space="preserve">Section 5 provides </w:t>
      </w:r>
      <w:proofErr w:type="gramStart"/>
      <w:r>
        <w:rPr>
          <w:bCs/>
        </w:rPr>
        <w:t xml:space="preserve">conclusions </w:t>
      </w:r>
      <w:proofErr w:type="gramEnd"/>
      <w:del w:id="107" w:author="MORAN Dominic" w:date="2018-07-14T02:24:00Z">
        <w:r w:rsidR="00B53600" w:rsidDel="007F447F">
          <w:rPr>
            <w:bCs/>
          </w:rPr>
          <w:delText>and next steps</w:delText>
        </w:r>
      </w:del>
      <w:r w:rsidR="00B53600">
        <w:rPr>
          <w:bCs/>
        </w:rPr>
        <w:t>.</w:t>
      </w:r>
    </w:p>
    <w:p w14:paraId="48CB672A" w14:textId="77777777" w:rsidR="008450F8" w:rsidRPr="008450F8" w:rsidRDefault="008450F8" w:rsidP="000C0D80">
      <w:pPr>
        <w:rPr>
          <w:bCs/>
        </w:rPr>
      </w:pPr>
    </w:p>
    <w:p w14:paraId="3E41A2FB" w14:textId="77777777" w:rsidR="007D511B" w:rsidRPr="00281173" w:rsidRDefault="00907702" w:rsidP="00281173">
      <w:pPr>
        <w:pStyle w:val="Heading1"/>
      </w:pPr>
      <w:r>
        <w:t>Methods</w:t>
      </w:r>
    </w:p>
    <w:p w14:paraId="77164029" w14:textId="77777777" w:rsidR="009E0145" w:rsidRDefault="009E0145" w:rsidP="009E0145">
      <w:pPr>
        <w:pStyle w:val="Heading2"/>
      </w:pPr>
      <w:r w:rsidRPr="009E0145">
        <w:t>Case study: Romania</w:t>
      </w:r>
    </w:p>
    <w:p w14:paraId="2BA861F4" w14:textId="77777777" w:rsidR="009E0145" w:rsidRDefault="009E0145" w:rsidP="009E0145">
      <w:pPr>
        <w:pStyle w:val="Firstparagraph"/>
      </w:pPr>
    </w:p>
    <w:p w14:paraId="75C28742" w14:textId="0E535D69" w:rsidR="00827E74" w:rsidRDefault="00B40080" w:rsidP="00827E74">
      <w:r>
        <w:t>As an EU member state, Romania’s agricultural policy is structured and supported in a</w:t>
      </w:r>
      <w:ins w:id="108" w:author="MORAN Dominic" w:date="2018-07-14T02:25:00Z">
        <w:r w:rsidR="003F0EFC">
          <w:t xml:space="preserve">n agreed </w:t>
        </w:r>
      </w:ins>
      <w:r>
        <w:t xml:space="preserve"> </w:t>
      </w:r>
      <w:r w:rsidR="009E0145" w:rsidRPr="009E0145">
        <w:t>Rural Development Programme (RDP 2014-2020)</w:t>
      </w:r>
      <w:ins w:id="109" w:author="MORAN Dominic" w:date="2018-07-14T02:25:00Z">
        <w:r w:rsidR="003F0EFC">
          <w:t xml:space="preserve">, which </w:t>
        </w:r>
      </w:ins>
      <w:del w:id="110" w:author="MORAN Dominic" w:date="2018-07-14T02:25:00Z">
        <w:r w:rsidDel="003F0EFC">
          <w:delText>. The RDP</w:delText>
        </w:r>
      </w:del>
      <w:r>
        <w:t xml:space="preserve"> includes</w:t>
      </w:r>
      <w:r w:rsidR="009E0145" w:rsidRPr="009E0145">
        <w:t xml:space="preserve"> a support measure (M10.2, art 28) for rearing endangered livestock breeds under </w:t>
      </w:r>
      <w:r w:rsidR="00054278">
        <w:t xml:space="preserve">EU Regulation 1305/2013 </w:t>
      </w:r>
      <w:r w:rsidR="00054278">
        <w:fldChar w:fldCharType="begin" w:fldLock="1"/>
      </w:r>
      <w:r w:rsidR="008B0780">
        <w:instrText>ADDIN CSL_CITATION { "citationItems" : [ { "id" : "ITEM-1", "itemData" : { "ISSN" : "0269-7491", "author" : [ { "dropping-particle" : "", "family" : "Oszl\u00e1nyi", "given" : "J\u00falius", "non-dropping-particle" : "", "parse-names" : false, "suffix" : "" }, { "dropping-particle" : "", "family" : "Grodzi\u0144ska", "given" : "Krystyna", "non-dropping-particle" : "", "parse-names" : false, "suffix" : "" }, { "dropping-particle" : "", "family" : "Badea", "given" : "Ovidiu", "non-dropping-particle" : "", "parse-names" : false, "suffix" : "" }, { "dropping-particle" : "", "family" : "Shparyk", "given" : "Yuriy", "non-dropping-particle" : "", "parse-names" : false, "suffix" : "" } ], "container-title" : "Environmental Pollution", "id" : "ITEM-1", "issue" : "1", "issued" : { "date-parts" : [ [ "2004" ] ] }, "page" : "127-134", "publisher" : "Elsevier", "title" : "Nature conservation in Central and Eastern Europe with a special emphasis on the Carpathian Mountains", "type" : "article-journal", "volume" : "130" }, "uris" : [ "http://www.mendeley.com/documents/?uuid=796f199e-39c4-4fe9-ac27-451c17c06d16" ] } ], "mendeley" : { "formattedCitation" : "[27]", "plainTextFormattedCitation" : "[27]", "previouslyFormattedCitation" : "[27]" }, "properties" : { "noteIndex" : 0 }, "schema" : "https://github.com/citation-style-language/schema/raw/master/csl-citation.json" }</w:instrText>
      </w:r>
      <w:r w:rsidR="00054278">
        <w:fldChar w:fldCharType="separate"/>
      </w:r>
      <w:r w:rsidR="008B0780" w:rsidRPr="008B0780">
        <w:rPr>
          <w:noProof/>
        </w:rPr>
        <w:t>[27]</w:t>
      </w:r>
      <w:r w:rsidR="00054278">
        <w:fldChar w:fldCharType="end"/>
      </w:r>
      <w:r w:rsidR="009E0145" w:rsidRPr="009E0145">
        <w:t xml:space="preserve">.  </w:t>
      </w:r>
      <w:commentRangeStart w:id="111"/>
      <w:r w:rsidR="009E0145" w:rsidRPr="009E0145">
        <w:t xml:space="preserve">Commitment to </w:t>
      </w:r>
      <w:commentRangeEnd w:id="111"/>
      <w:r w:rsidR="003F0EFC">
        <w:rPr>
          <w:rStyle w:val="CommentReference"/>
        </w:rPr>
        <w:commentReference w:id="111"/>
      </w:r>
      <w:r w:rsidR="009E0145" w:rsidRPr="009E0145">
        <w:t xml:space="preserve">this RDP option is </w:t>
      </w:r>
      <w:commentRangeStart w:id="112"/>
      <w:r w:rsidR="009E0145" w:rsidRPr="009E0145">
        <w:t xml:space="preserve">anticipated to be </w:t>
      </w:r>
      <w:commentRangeEnd w:id="112"/>
      <w:r w:rsidR="003F0EFC">
        <w:rPr>
          <w:rStyle w:val="CommentReference"/>
        </w:rPr>
        <w:commentReference w:id="112"/>
      </w:r>
      <w:r w:rsidR="009E0145" w:rsidRPr="009E0145">
        <w:t>low due to f</w:t>
      </w:r>
      <w:bookmarkStart w:id="113" w:name="_GoBack"/>
      <w:bookmarkEnd w:id="113"/>
      <w:r w:rsidR="009E0145" w:rsidRPr="009E0145">
        <w:t>armer difficulties in meeting EU standards to qualify for subsidy payments</w:t>
      </w:r>
      <w:r w:rsidR="007C4785">
        <w:t xml:space="preserve"> </w:t>
      </w:r>
      <w:r w:rsidR="007C4785">
        <w:fldChar w:fldCharType="begin" w:fldLock="1"/>
      </w:r>
      <w:r w:rsidR="008B0780">
        <w:instrText>ADDIN CSL_CITATION { "citationItems" : [ { "id" : "ITEM-1", "itemData" : { "author" : [ { "dropping-particle" : "", "family" : "Page", "given" : "Nathaniel", "non-dropping-particle" : "", "parse-names" : false, "suffix" : "" } ], "id" : "ITEM-1", "issued" : { "date-parts" : [ [ "2015" ] ] }, "title" : "Personal Communication concerning uptake of Romanian RDP Option for conservation of rare breeds.", "type" : "speech" }, "uris" : [ "http://www.mendeley.com/documents/?uuid=78c44948-c307-4657-8113-b0d61ceabd8b" ] } ], "mendeley" : { "formattedCitation" : "[28]", "plainTextFormattedCitation" : "[28]", "previouslyFormattedCitation" : "[28]" }, "properties" : { "noteIndex" : 0 }, "schema" : "https://github.com/citation-style-language/schema/raw/master/csl-citation.json" }</w:instrText>
      </w:r>
      <w:r w:rsidR="007C4785">
        <w:fldChar w:fldCharType="separate"/>
      </w:r>
      <w:r w:rsidR="008B0780" w:rsidRPr="008B0780">
        <w:rPr>
          <w:noProof/>
        </w:rPr>
        <w:t>[28]</w:t>
      </w:r>
      <w:r w:rsidR="007C4785">
        <w:fldChar w:fldCharType="end"/>
      </w:r>
      <w:r w:rsidR="009E0145" w:rsidRPr="009E0145">
        <w:t xml:space="preserve">. Data </w:t>
      </w:r>
      <w:r w:rsidR="001579FC">
        <w:t>on</w:t>
      </w:r>
      <w:r w:rsidR="009E0145" w:rsidRPr="009E0145">
        <w:t xml:space="preserve"> uptake rates are not yet available</w:t>
      </w:r>
      <w:r w:rsidR="00C2431D">
        <w:t>,</w:t>
      </w:r>
      <w:r w:rsidR="009E0145" w:rsidRPr="009E0145">
        <w:t xml:space="preserve"> but </w:t>
      </w:r>
      <w:r w:rsidR="007C4785">
        <w:t xml:space="preserve">previous </w:t>
      </w:r>
      <w:r w:rsidR="009E0145" w:rsidRPr="009E0145">
        <w:t>work</w:t>
      </w:r>
      <w:del w:id="114" w:author="MORAN Dominic" w:date="2018-07-14T02:26:00Z">
        <w:r w:rsidR="00281173" w:rsidDel="003F0EFC">
          <w:delText xml:space="preserve"> by</w:delText>
        </w:r>
      </w:del>
      <w:r w:rsidR="009E0145" w:rsidRPr="009E0145">
        <w:t xml:space="preserve"> </w:t>
      </w:r>
      <w:commentRangeStart w:id="115"/>
      <w:r w:rsidR="003A4EA4">
        <w:fldChar w:fldCharType="begin" w:fldLock="1"/>
      </w:r>
      <w:r w:rsidR="008B0780">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instrText>
      </w:r>
      <w:r w:rsidR="003A4EA4">
        <w:fldChar w:fldCharType="separate"/>
      </w:r>
      <w:r w:rsidR="008B0780" w:rsidRPr="008B0780">
        <w:rPr>
          <w:noProof/>
        </w:rPr>
        <w:t>[29]</w:t>
      </w:r>
      <w:r w:rsidR="003A4EA4">
        <w:fldChar w:fldCharType="end"/>
      </w:r>
      <w:commentRangeEnd w:id="115"/>
      <w:r w:rsidR="003F0EFC">
        <w:rPr>
          <w:rStyle w:val="CommentReference"/>
        </w:rPr>
        <w:commentReference w:id="115"/>
      </w:r>
      <w:r w:rsidR="004F2A20">
        <w:t xml:space="preserve"> </w:t>
      </w:r>
      <w:r w:rsidR="008948FC">
        <w:t xml:space="preserve">has </w:t>
      </w:r>
      <w:r w:rsidR="009E0145" w:rsidRPr="009E0145">
        <w:t xml:space="preserve">found </w:t>
      </w:r>
      <w:ins w:id="116" w:author="MORAN Dominic" w:date="2018-07-14T02:27:00Z">
        <w:r w:rsidR="003F0EFC">
          <w:t xml:space="preserve">that </w:t>
        </w:r>
      </w:ins>
      <w:r w:rsidR="009E0145" w:rsidRPr="009E0145">
        <w:t xml:space="preserve">70% of Romanian farmers </w:t>
      </w:r>
      <w:r w:rsidR="007C4785">
        <w:t>experienced</w:t>
      </w:r>
      <w:r w:rsidR="007C4785" w:rsidRPr="009E0145">
        <w:t xml:space="preserve"> </w:t>
      </w:r>
      <w:r w:rsidR="009E0145" w:rsidRPr="009E0145">
        <w:t xml:space="preserve">difficulties meeting EU environmental standards for payments under the Common Agricultural Policy (CAP). </w:t>
      </w:r>
      <w:r w:rsidR="00C2431D">
        <w:t xml:space="preserve">It is therefore important to explore whether such barriers persist for </w:t>
      </w:r>
      <w:r w:rsidR="00F771A5">
        <w:t>farmers in small-scale</w:t>
      </w:r>
      <w:r w:rsidR="00C2431D">
        <w:t xml:space="preserve"> and extensive systems</w:t>
      </w:r>
      <w:r w:rsidR="001579FC">
        <w:t>,</w:t>
      </w:r>
      <w:r w:rsidR="00C2431D">
        <w:t xml:space="preserve"> </w:t>
      </w:r>
      <w:ins w:id="117" w:author="MORAN Dominic" w:date="2018-07-14T02:27:00Z">
        <w:r w:rsidR="003F0EFC">
          <w:t>as</w:t>
        </w:r>
      </w:ins>
      <w:del w:id="118" w:author="MORAN Dominic" w:date="2018-07-14T02:27:00Z">
        <w:r w:rsidR="00C2431D" w:rsidDel="003F0EFC">
          <w:delText>given</w:delText>
        </w:r>
      </w:del>
      <w:r w:rsidR="00C2431D">
        <w:t xml:space="preserve"> this could reduce participation. E</w:t>
      </w:r>
      <w:r w:rsidR="00DE6339">
        <w:t xml:space="preserve">qually important </w:t>
      </w:r>
      <w:r w:rsidR="00C2431D">
        <w:t xml:space="preserve">is </w:t>
      </w:r>
      <w:r w:rsidR="00DE6339">
        <w:t xml:space="preserve">to measure </w:t>
      </w:r>
      <w:r w:rsidR="001579FC">
        <w:t>whether</w:t>
      </w:r>
      <w:r w:rsidR="00DE6339">
        <w:t xml:space="preserve"> voluntary </w:t>
      </w:r>
      <w:proofErr w:type="spellStart"/>
      <w:r w:rsidR="003B345C">
        <w:t>agri</w:t>
      </w:r>
      <w:proofErr w:type="spellEnd"/>
      <w:r w:rsidR="003B345C">
        <w:t>-environmental stewardship (</w:t>
      </w:r>
      <w:r w:rsidR="00DE6339">
        <w:t>AES</w:t>
      </w:r>
      <w:r w:rsidR="003B345C">
        <w:t>)</w:t>
      </w:r>
      <w:r w:rsidR="00DE6339">
        <w:t xml:space="preserve"> measures, </w:t>
      </w:r>
      <w:r w:rsidR="00C2431D">
        <w:t>specifically</w:t>
      </w:r>
      <w:r w:rsidR="00DE6339">
        <w:t xml:space="preserve"> M10.2, </w:t>
      </w:r>
      <w:ins w:id="119" w:author="MORAN Dominic" w:date="2018-07-14T02:27:00Z">
        <w:r w:rsidR="003F0EFC">
          <w:t>match</w:t>
        </w:r>
      </w:ins>
      <w:del w:id="120" w:author="MORAN Dominic" w:date="2018-07-14T02:27:00Z">
        <w:r w:rsidR="00DE6339" w:rsidDel="003F0EFC">
          <w:delText>adequately meet</w:delText>
        </w:r>
      </w:del>
      <w:r w:rsidR="00DE6339">
        <w:t xml:space="preserve"> farmer preferences</w:t>
      </w:r>
      <w:r w:rsidR="00281173">
        <w:t xml:space="preserve"> and expectations</w:t>
      </w:r>
      <w:r w:rsidR="00DE6339">
        <w:t xml:space="preserve"> </w:t>
      </w:r>
      <w:r w:rsidR="00C2431D">
        <w:t>for scheme design and rewards.</w:t>
      </w:r>
      <w:r w:rsidR="00DE6339">
        <w:t xml:space="preserve">    </w:t>
      </w:r>
      <w:r w:rsidR="009E0145" w:rsidRPr="009E0145">
        <w:t xml:space="preserve"> </w:t>
      </w:r>
    </w:p>
    <w:p w14:paraId="42CBE2F7" w14:textId="71D4871C" w:rsidR="009E0145" w:rsidRPr="009E0145" w:rsidRDefault="00474948" w:rsidP="009E0145">
      <w:pPr>
        <w:pStyle w:val="Heading2"/>
      </w:pPr>
      <w:commentRangeStart w:id="121"/>
      <w:ins w:id="122" w:author="MORAN Dominic" w:date="2018-07-14T02:28:00Z">
        <w:r>
          <w:t>S</w:t>
        </w:r>
      </w:ins>
      <w:del w:id="123" w:author="MORAN Dominic" w:date="2018-07-14T02:28:00Z">
        <w:r w:rsidR="00827E74" w:rsidDel="00474948">
          <w:delText>The s</w:delText>
        </w:r>
      </w:del>
      <w:r w:rsidR="00827E74">
        <w:t>tudy site</w:t>
      </w:r>
      <w:commentRangeEnd w:id="121"/>
      <w:r>
        <w:rPr>
          <w:rStyle w:val="CommentReference"/>
          <w:rFonts w:ascii="Times New Roman" w:hAnsi="Times New Roman" w:cs="Times New Roman"/>
          <w:bCs w:val="0"/>
          <w:iCs w:val="0"/>
        </w:rPr>
        <w:commentReference w:id="121"/>
      </w:r>
    </w:p>
    <w:p w14:paraId="22CEFE77" w14:textId="77777777" w:rsidR="00C2431D" w:rsidRDefault="00C2431D" w:rsidP="00E715AD"/>
    <w:p w14:paraId="30134116" w14:textId="420F7F47" w:rsidR="001579FC" w:rsidRDefault="001579FC" w:rsidP="001579FC">
      <w:r w:rsidRPr="001579FC">
        <w:t xml:space="preserve">Much of the study site (Figure 1) is situated in the foothills of the Carpathian Mountains and features an undulating topography with low nutritional pastures </w:t>
      </w:r>
      <w:r w:rsidRPr="001579F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Pr="001579FC">
        <w:fldChar w:fldCharType="separate"/>
      </w:r>
      <w:r w:rsidR="008B0780" w:rsidRPr="008B0780">
        <w:rPr>
          <w:noProof/>
        </w:rPr>
        <w:t>[30]</w:t>
      </w:r>
      <w:r w:rsidRPr="001579FC">
        <w:fldChar w:fldCharType="end"/>
      </w:r>
      <w:r w:rsidR="005F47D7">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Pr="001579FC">
        <w:fldChar w:fldCharType="separate"/>
      </w:r>
      <w:r w:rsidR="008B0780" w:rsidRPr="008B0780">
        <w:rPr>
          <w:noProof/>
        </w:rPr>
        <w:t>[31]</w:t>
      </w:r>
      <w:r w:rsidRPr="001579FC">
        <w:fldChar w:fldCharType="end"/>
      </w:r>
      <w:r w:rsidRPr="001579FC">
        <w:t xml:space="preserve">. Mechanised systems are the mainstay for medium to large farms, though </w:t>
      </w:r>
      <w:del w:id="124" w:author="MORAN Dominic" w:date="2018-07-14T02:29:00Z">
        <w:r w:rsidRPr="001579FC" w:rsidDel="00474948">
          <w:delText>these</w:delText>
        </w:r>
      </w:del>
      <w:r w:rsidRPr="001579FC">
        <w:t xml:space="preserve"> are much less common. </w:t>
      </w:r>
      <w:ins w:id="125" w:author="MORAN Dominic" w:date="2018-07-14T02:29:00Z">
        <w:r w:rsidR="00474948">
          <w:t>The site is characterised by h</w:t>
        </w:r>
      </w:ins>
      <w:del w:id="126" w:author="MORAN Dominic" w:date="2018-07-14T02:29:00Z">
        <w:r w:rsidRPr="001579FC" w:rsidDel="00474948">
          <w:delText>H</w:delText>
        </w:r>
      </w:del>
      <w:r w:rsidRPr="001579FC">
        <w:t xml:space="preserve">igh levels of rural poverty </w:t>
      </w:r>
      <w:del w:id="127" w:author="MORAN Dominic" w:date="2018-07-14T02:30:00Z">
        <w:r w:rsidRPr="001579FC" w:rsidDel="00474948">
          <w:delText>a</w:delText>
        </w:r>
      </w:del>
      <w:del w:id="128" w:author="MORAN Dominic" w:date="2018-07-14T02:29:00Z">
        <w:r w:rsidRPr="001579FC" w:rsidDel="00474948">
          <w:delText>lso feature in the study site</w:delText>
        </w:r>
      </w:del>
      <w:r w:rsidRPr="001579FC">
        <w:t xml:space="preserve">, with average household incomes </w:t>
      </w:r>
      <w:del w:id="129" w:author="MORAN Dominic" w:date="2018-07-14T02:30:00Z">
        <w:r w:rsidRPr="001579FC" w:rsidDel="00474948">
          <w:delText>being</w:delText>
        </w:r>
      </w:del>
      <w:r w:rsidRPr="001579FC">
        <w:t xml:space="preserve"> below </w:t>
      </w:r>
      <w:proofErr w:type="spellStart"/>
      <w:r w:rsidRPr="001579FC">
        <w:t>the</w:t>
      </w:r>
      <w:del w:id="130" w:author="MORAN Dominic" w:date="2018-07-14T02:30:00Z">
        <w:r w:rsidRPr="001579FC" w:rsidDel="00474948">
          <w:delText xml:space="preserve"> Romanian </w:delText>
        </w:r>
      </w:del>
      <w:r w:rsidRPr="001579FC">
        <w:t>national</w:t>
      </w:r>
      <w:proofErr w:type="spellEnd"/>
      <w:r w:rsidRPr="001579FC">
        <w:t xml:space="preserve"> average </w:t>
      </w:r>
      <w:r w:rsidRPr="001579FC">
        <w:fldChar w:fldCharType="begin" w:fldLock="1"/>
      </w:r>
      <w:r w:rsidR="008B0780">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"[32]", "plainTextFormattedCitation" : "[32]", "previouslyFormattedCitation" : "[32]" }, "properties" : { "noteIndex" : 0 }, "schema" : "https://github.com/citation-style-language/schema/raw/master/csl-citation.json" }</w:instrText>
      </w:r>
      <w:r w:rsidRPr="001579FC">
        <w:fldChar w:fldCharType="separate"/>
      </w:r>
      <w:r w:rsidR="008B0780" w:rsidRPr="008B0780">
        <w:rPr>
          <w:noProof/>
        </w:rPr>
        <w:t>[32]</w:t>
      </w:r>
      <w:r w:rsidRPr="001579FC">
        <w:fldChar w:fldCharType="end"/>
      </w:r>
      <w:r w:rsidRPr="001579FC">
        <w:t>.</w:t>
      </w:r>
    </w:p>
    <w:p w14:paraId="61DD1EE4" w14:textId="77777777" w:rsidR="00B40080" w:rsidRPr="001579FC" w:rsidRDefault="00B40080" w:rsidP="001579FC"/>
    <w:p w14:paraId="7A04E1CF" w14:textId="2D909C61" w:rsidR="00F733E0" w:rsidRDefault="00827E74" w:rsidP="00E715AD">
      <w:r w:rsidRPr="00827E74">
        <w:t>We surveyed</w:t>
      </w:r>
      <w:r w:rsidR="007000DA">
        <w:t xml:space="preserve"> 17</w:t>
      </w:r>
      <w:r w:rsidR="003B345C">
        <w:t>4</w:t>
      </w:r>
      <w:r w:rsidRPr="00827E74">
        <w:t xml:space="preserve"> livestock keepers </w:t>
      </w:r>
      <w:del w:id="131" w:author="MORAN Dominic" w:date="2018-07-14T02:30:00Z">
        <w:r w:rsidRPr="00827E74" w:rsidDel="00054CD5">
          <w:delText xml:space="preserve">in Transylvania </w:delText>
        </w:r>
      </w:del>
      <w:r w:rsidRPr="00827E74">
        <w:t xml:space="preserve">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w:t>
      </w:r>
      <w:ins w:id="132" w:author="MORAN Dominic" w:date="2018-07-14T02:31:00Z">
        <w:r w:rsidR="00054CD5">
          <w:t>,</w:t>
        </w:r>
      </w:ins>
      <w:r w:rsidRPr="00827E74">
        <w:t xml:space="preserve"> </w:t>
      </w:r>
      <w:r w:rsidR="001579FC">
        <w:t xml:space="preserve">with further </w:t>
      </w:r>
      <w:r w:rsidRPr="00827E74">
        <w:t>random sampling</w:t>
      </w:r>
      <w:r w:rsidR="005E2F12">
        <w:t xml:space="preserve"> of farms.</w:t>
      </w:r>
      <w:r w:rsidRPr="00827E74">
        <w:t xml:space="preserve"> </w:t>
      </w:r>
      <w:r w:rsidR="001579FC">
        <w:t>T</w:t>
      </w:r>
      <w:r w:rsidRPr="00827E74">
        <w:t xml:space="preserve">he survey </w:t>
      </w:r>
      <w:r w:rsidR="001579FC">
        <w:t xml:space="preserve">was </w:t>
      </w:r>
      <w:r w:rsidR="00525114">
        <w:t xml:space="preserve">administered </w:t>
      </w:r>
      <w:r w:rsidR="00525114" w:rsidRPr="00827E74">
        <w:t>from</w:t>
      </w:r>
      <w:r w:rsidRPr="00827E74">
        <w:t xml:space="preserve"> June to August (2015)</w:t>
      </w:r>
      <w:r w:rsidR="001579FC">
        <w:t>.</w:t>
      </w:r>
      <w:r w:rsidR="00525114">
        <w:t xml:space="preserve"> </w:t>
      </w:r>
    </w:p>
    <w:p w14:paraId="2857C673" w14:textId="77777777" w:rsidR="00E715AD" w:rsidRDefault="00E715AD" w:rsidP="00E715AD"/>
    <w:p w14:paraId="1DF870B7" w14:textId="77777777" w:rsidR="00097645" w:rsidRDefault="00827E74" w:rsidP="001258DC">
      <w:pPr>
        <w:spacing w:after="200"/>
        <w:ind w:firstLine="284"/>
        <w:jc w:val="center"/>
      </w:pPr>
      <w:r>
        <w:rPr>
          <w:rFonts w:cs="TimesNewRomanPSMT"/>
          <w:noProof/>
          <w:lang w:eastAsia="en-GB"/>
        </w:rPr>
        <w:drawing>
          <wp:inline distT="0" distB="0" distL="0" distR="0" wp14:anchorId="7CDB675A" wp14:editId="0818E966">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11">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14:paraId="5F08D473" w14:textId="5F854405" w:rsidR="000D02E9" w:rsidRPr="003145C2" w:rsidRDefault="000D02E9" w:rsidP="000D02E9">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1</w:t>
      </w:r>
      <w:r w:rsidRPr="005878F4">
        <w:rPr>
          <w:b/>
        </w:rPr>
        <w:fldChar w:fldCharType="end"/>
      </w:r>
      <w:r w:rsidRPr="000D02E9">
        <w:t xml:space="preserve">: </w:t>
      </w:r>
      <w:ins w:id="133" w:author="MORAN Dominic" w:date="2018-07-14T02:31:00Z">
        <w:r w:rsidR="00054CD5">
          <w:t>L</w:t>
        </w:r>
      </w:ins>
      <w:del w:id="134" w:author="MORAN Dominic" w:date="2018-07-14T02:31:00Z">
        <w:r w:rsidRPr="000D02E9" w:rsidDel="00054CD5">
          <w:delText>A l</w:delText>
        </w:r>
      </w:del>
      <w:r w:rsidRPr="000D02E9">
        <w:t>and cover map of the survey area with inset map of Romania.  Sampling locations</w:t>
      </w:r>
      <w:r w:rsidRPr="000E460A">
        <w:t xml:space="preserve"> are shown by yellow stars.</w:t>
      </w:r>
    </w:p>
    <w:p w14:paraId="70CB33EA" w14:textId="77777777" w:rsidR="007A7164" w:rsidRPr="007A7164" w:rsidRDefault="00827E74" w:rsidP="007A7164">
      <w:pPr>
        <w:pStyle w:val="Heading2"/>
      </w:pPr>
      <w:r w:rsidRPr="00827E74">
        <w:t>Questionnaire design and administration</w:t>
      </w:r>
    </w:p>
    <w:p w14:paraId="3E9386AD" w14:textId="4711A44D" w:rsidR="00234BBC" w:rsidDel="00054CD5" w:rsidRDefault="003B345C" w:rsidP="00B076D3">
      <w:pPr>
        <w:rPr>
          <w:del w:id="135" w:author="MORAN Dominic" w:date="2018-07-14T02:33:00Z"/>
        </w:rPr>
      </w:pPr>
      <w:r>
        <w:t>The</w:t>
      </w:r>
      <w:r w:rsidR="00B076D3" w:rsidRPr="00FD12D6">
        <w:t xml:space="preserve"> survey </w:t>
      </w:r>
      <w:del w:id="136" w:author="MORAN Dominic" w:date="2018-07-14T02:32:00Z">
        <w:r w:rsidR="00B076D3" w:rsidRPr="00FD12D6" w:rsidDel="00054CD5">
          <w:delText>instrument</w:delText>
        </w:r>
      </w:del>
      <w:r w:rsidR="00B076D3" w:rsidRPr="00961A71">
        <w:t xml:space="preserve"> consist</w:t>
      </w:r>
      <w:r w:rsidR="00D63CEE">
        <w:t xml:space="preserve">ed of four </w:t>
      </w:r>
      <w:commentRangeStart w:id="137"/>
      <w:r w:rsidR="00D63CEE">
        <w:t>sections</w:t>
      </w:r>
      <w:commentRangeEnd w:id="137"/>
      <w:r w:rsidR="00054CD5">
        <w:rPr>
          <w:rStyle w:val="CommentReference"/>
        </w:rPr>
        <w:commentReference w:id="137"/>
      </w:r>
      <w:r w:rsidR="00D63CEE">
        <w:t xml:space="preserve">. </w:t>
      </w:r>
      <w:r w:rsidR="005F47D7">
        <w:t xml:space="preserve">The first asked about </w:t>
      </w:r>
      <w:r w:rsidR="00B076D3" w:rsidRPr="00961A71">
        <w:t xml:space="preserve">the farm business </w:t>
      </w:r>
      <w:r w:rsidR="00525114" w:rsidRPr="00961A71">
        <w:t>including livestock</w:t>
      </w:r>
      <w:r w:rsidR="005F47D7">
        <w:t xml:space="preserve"> </w:t>
      </w:r>
      <w:r w:rsidR="00525114">
        <w:t>species and</w:t>
      </w:r>
      <w:r w:rsidR="00B076D3" w:rsidRPr="00961A71">
        <w:t xml:space="preserve"> </w:t>
      </w:r>
      <w:proofErr w:type="gramStart"/>
      <w:r w:rsidR="00B076D3" w:rsidRPr="00961A71">
        <w:t>breeds</w:t>
      </w:r>
      <w:r w:rsidR="00525114">
        <w:t xml:space="preserve"> </w:t>
      </w:r>
      <w:proofErr w:type="gramEnd"/>
      <w:del w:id="138" w:author="MORAN Dominic" w:date="2018-07-14T02:32:00Z">
        <w:r w:rsidR="00525114" w:rsidDel="00054CD5">
          <w:delText>kept</w:delText>
        </w:r>
      </w:del>
      <w:r w:rsidR="00B076D3" w:rsidRPr="00961A71">
        <w:t>, farm size</w:t>
      </w:r>
      <w:r w:rsidR="005F47D7">
        <w:t>,</w:t>
      </w:r>
      <w:r w:rsidR="00B1026B">
        <w:t xml:space="preserve"> and</w:t>
      </w:r>
      <w:r w:rsidR="00B076D3" w:rsidRPr="00961A71">
        <w:t xml:space="preserve"> traits </w:t>
      </w:r>
      <w:r w:rsidR="0036670E">
        <w:t xml:space="preserve">farmers </w:t>
      </w:r>
      <w:r w:rsidR="00B1026B">
        <w:t>deem</w:t>
      </w:r>
      <w:r w:rsidR="0036670E">
        <w:t xml:space="preserve"> most </w:t>
      </w:r>
      <w:r w:rsidR="00B076D3" w:rsidRPr="00961A71">
        <w:t xml:space="preserve">important when considering </w:t>
      </w:r>
      <w:r w:rsidR="0036670E">
        <w:t>choice</w:t>
      </w:r>
      <w:r w:rsidR="000F3905">
        <w:t xml:space="preserve"> of breed</w:t>
      </w:r>
      <w:r w:rsidR="00B076D3" w:rsidRPr="00961A71">
        <w:t xml:space="preserve">. </w:t>
      </w:r>
      <w:ins w:id="139" w:author="MORAN Dominic" w:date="2018-07-14T02:33:00Z">
        <w:r w:rsidR="00054CD5">
          <w:t>In the s</w:t>
        </w:r>
      </w:ins>
      <w:del w:id="140" w:author="MORAN Dominic" w:date="2018-07-14T02:33:00Z">
        <w:r w:rsidR="006519F0" w:rsidDel="00054CD5">
          <w:delText>S</w:delText>
        </w:r>
      </w:del>
      <w:r w:rsidR="006519F0">
        <w:t>econd, respondents</w:t>
      </w:r>
      <w:r w:rsidR="0036670E" w:rsidRPr="00961A71">
        <w:t xml:space="preserve"> </w:t>
      </w:r>
      <w:r w:rsidR="00B076D3" w:rsidRPr="00961A71">
        <w:t>were asked if they receive AES payments and whether they were aware of financial support for rare breeds</w:t>
      </w:r>
      <w:r w:rsidR="006519F0">
        <w:t xml:space="preserve"> and </w:t>
      </w:r>
      <w:del w:id="141" w:author="MORAN Dominic" w:date="2018-07-14T02:33:00Z">
        <w:r w:rsidR="006519F0" w:rsidDel="00054CD5">
          <w:delText>if they</w:delText>
        </w:r>
      </w:del>
      <w:r w:rsidR="006519F0">
        <w:t xml:space="preserve"> </w:t>
      </w:r>
      <w:ins w:id="142" w:author="MORAN Dominic" w:date="2018-07-14T02:33:00Z">
        <w:r w:rsidR="00054CD5">
          <w:t xml:space="preserve">ever </w:t>
        </w:r>
      </w:ins>
      <w:r w:rsidR="006519F0">
        <w:t>considered applying for this support</w:t>
      </w:r>
      <w:r w:rsidR="00B076D3" w:rsidRPr="00961A71">
        <w:t xml:space="preserve">. </w:t>
      </w:r>
    </w:p>
    <w:p w14:paraId="3CA27FA0" w14:textId="083F08FA" w:rsidR="00234BBC" w:rsidDel="00054CD5" w:rsidRDefault="00234BBC" w:rsidP="00054CD5">
      <w:pPr>
        <w:rPr>
          <w:del w:id="143" w:author="MORAN Dominic" w:date="2018-07-14T02:33:00Z"/>
        </w:rPr>
      </w:pPr>
    </w:p>
    <w:p w14:paraId="410702BA" w14:textId="60FDF1F4" w:rsidR="00C40F6A" w:rsidRDefault="00B076D3" w:rsidP="00C40F6A">
      <w:r w:rsidRPr="00C40F6A">
        <w:t>The third part of the questionnaire included the CE</w:t>
      </w:r>
      <w:r w:rsidR="0038170C" w:rsidRPr="00C40F6A">
        <w:t>.</w:t>
      </w:r>
      <w:r w:rsidR="00D63CEE">
        <w:t xml:space="preserve"> </w:t>
      </w:r>
      <w:r w:rsidRPr="00C40F6A">
        <w:t xml:space="preserve">Depending on whether farmers were keeping </w:t>
      </w:r>
      <w:proofErr w:type="spellStart"/>
      <w:r w:rsidRPr="00C40F6A">
        <w:t>ovines</w:t>
      </w:r>
      <w:proofErr w:type="spellEnd"/>
      <w:r w:rsidRPr="00C40F6A">
        <w:t>, bovines</w:t>
      </w:r>
      <w:r w:rsidR="007A7164" w:rsidRPr="00C40F6A">
        <w:t>,</w:t>
      </w:r>
      <w:r w:rsidRPr="00C40F6A">
        <w:t xml:space="preserve"> or </w:t>
      </w:r>
      <w:r w:rsidR="00D63CEE">
        <w:t xml:space="preserve">both, they were presented with </w:t>
      </w:r>
      <w:r w:rsidRPr="00C40F6A">
        <w:t xml:space="preserve">one or two sets of choice tasks, each containing 4 choice sets. Respondents were </w:t>
      </w:r>
      <w:r w:rsidR="00D902AC" w:rsidRPr="00D902AC">
        <w:t>asked to state their motivations for their choices</w:t>
      </w:r>
      <w:r w:rsidR="00D902AC">
        <w:t xml:space="preserve"> in the CE</w:t>
      </w:r>
      <w:ins w:id="144" w:author="MORAN Dominic" w:date="2018-07-14T02:34:00Z">
        <w:r w:rsidR="00054CD5">
          <w:t xml:space="preserve">, and this </w:t>
        </w:r>
      </w:ins>
      <w:ins w:id="145" w:author="MORAN Dominic" w:date="2018-07-14T02:35:00Z">
        <w:r w:rsidR="00054CD5">
          <w:t>information</w:t>
        </w:r>
      </w:ins>
      <w:ins w:id="146" w:author="MORAN Dominic" w:date="2018-07-14T02:34:00Z">
        <w:r w:rsidR="00054CD5">
          <w:t xml:space="preserve"> </w:t>
        </w:r>
      </w:ins>
      <w:del w:id="147" w:author="MORAN Dominic" w:date="2018-07-14T02:34:00Z">
        <w:r w:rsidR="00D902AC" w:rsidRPr="00D902AC" w:rsidDel="00054CD5">
          <w:delText>, which was</w:delText>
        </w:r>
      </w:del>
      <w:r w:rsidR="00D902AC" w:rsidRPr="00D902AC">
        <w:t xml:space="preserve"> </w:t>
      </w:r>
      <w:ins w:id="148" w:author="MORAN Dominic" w:date="2018-07-14T02:35:00Z">
        <w:r w:rsidR="00054CD5">
          <w:t xml:space="preserve">was </w:t>
        </w:r>
      </w:ins>
      <w:r w:rsidR="00D902AC" w:rsidRPr="00D902AC">
        <w:t>used to identify genuine choices from protest bids; the latter subsequently being removed from the analysis.</w:t>
      </w:r>
      <w:r w:rsidR="00D902AC">
        <w:t xml:space="preserve"> </w:t>
      </w:r>
      <w:ins w:id="149" w:author="MORAN Dominic" w:date="2018-07-14T02:35:00Z">
        <w:r w:rsidR="00054CD5">
          <w:t>Respondents</w:t>
        </w:r>
      </w:ins>
      <w:del w:id="150" w:author="MORAN Dominic" w:date="2018-07-14T02:35:00Z">
        <w:r w:rsidR="00D902AC" w:rsidDel="00054CD5">
          <w:delText>They</w:delText>
        </w:r>
      </w:del>
      <w:r w:rsidR="00D902AC">
        <w:t xml:space="preserve"> were also </w:t>
      </w:r>
      <w:r w:rsidRPr="00C40F6A">
        <w:t xml:space="preserve">asked </w:t>
      </w:r>
      <w:r w:rsidR="003E49B6">
        <w:t xml:space="preserve">about their </w:t>
      </w:r>
      <w:r w:rsidR="0036670E" w:rsidRPr="00C40F6A">
        <w:t xml:space="preserve">preference concerning </w:t>
      </w:r>
      <w:ins w:id="151" w:author="MORAN Dominic" w:date="2018-07-14T02:36:00Z">
        <w:r w:rsidR="00054CD5">
          <w:t xml:space="preserve">scheme </w:t>
        </w:r>
      </w:ins>
      <w:r w:rsidR="0036670E" w:rsidRPr="00C40F6A">
        <w:t>remittance</w:t>
      </w:r>
      <w:r w:rsidRPr="00C40F6A">
        <w:t xml:space="preserve"> </w:t>
      </w:r>
      <w:del w:id="152" w:author="MORAN Dominic" w:date="2018-07-14T02:36:00Z">
        <w:r w:rsidRPr="00C40F6A" w:rsidDel="00054CD5">
          <w:delText>of the scheme</w:delText>
        </w:r>
      </w:del>
      <w:r w:rsidRPr="00C40F6A">
        <w:t xml:space="preserve"> (i.e. individual</w:t>
      </w:r>
      <w:r w:rsidR="00D63CEE">
        <w:t xml:space="preserve"> </w:t>
      </w:r>
      <w:r w:rsidR="00D902AC">
        <w:t xml:space="preserve">or community </w:t>
      </w:r>
      <w:r w:rsidR="00D63CEE">
        <w:t>payment</w:t>
      </w:r>
      <w:r w:rsidRPr="00C40F6A">
        <w:t xml:space="preserve">). </w:t>
      </w:r>
      <w:ins w:id="153" w:author="MORAN Dominic" w:date="2018-07-14T02:36:00Z">
        <w:r w:rsidR="00054CD5">
          <w:t>The f</w:t>
        </w:r>
      </w:ins>
      <w:del w:id="154" w:author="MORAN Dominic" w:date="2018-07-14T02:36:00Z">
        <w:r w:rsidR="006519F0" w:rsidDel="00054CD5">
          <w:delText>F</w:delText>
        </w:r>
      </w:del>
      <w:r w:rsidR="006519F0">
        <w:t>ourth</w:t>
      </w:r>
      <w:ins w:id="155" w:author="MORAN Dominic" w:date="2018-07-14T02:36:00Z">
        <w:r w:rsidR="00054CD5">
          <w:t xml:space="preserve"> section collected </w:t>
        </w:r>
      </w:ins>
      <w:del w:id="156" w:author="MORAN Dominic" w:date="2018-07-14T02:36:00Z">
        <w:r w:rsidR="006519F0" w:rsidDel="00054CD5">
          <w:delText>, b</w:delText>
        </w:r>
        <w:r w:rsidR="0036670E" w:rsidRPr="00C40F6A" w:rsidDel="00054CD5">
          <w:delText>asic</w:delText>
        </w:r>
        <w:r w:rsidRPr="00C40F6A" w:rsidDel="00054CD5">
          <w:delText xml:space="preserve"> </w:delText>
        </w:r>
      </w:del>
      <w:r w:rsidRPr="00C40F6A">
        <w:t xml:space="preserve">socio-economic information including </w:t>
      </w:r>
      <w:ins w:id="157" w:author="MORAN Dominic" w:date="2018-07-14T02:36:00Z">
        <w:r w:rsidR="00054CD5">
          <w:t xml:space="preserve">respondent </w:t>
        </w:r>
      </w:ins>
      <w:r w:rsidRPr="00C40F6A">
        <w:t>age, gender</w:t>
      </w:r>
      <w:r w:rsidR="0036670E" w:rsidRPr="00C40F6A">
        <w:t xml:space="preserve">, </w:t>
      </w:r>
      <w:r w:rsidR="001E7286" w:rsidRPr="00C40F6A">
        <w:t>education</w:t>
      </w:r>
      <w:ins w:id="158" w:author="MORAN Dominic" w:date="2018-07-14T02:37:00Z">
        <w:r w:rsidR="00054CD5">
          <w:t>al</w:t>
        </w:r>
      </w:ins>
      <w:r w:rsidR="0036670E" w:rsidRPr="00C40F6A">
        <w:t xml:space="preserve"> attainment and</w:t>
      </w:r>
      <w:r w:rsidRPr="00C40F6A">
        <w:t xml:space="preserve"> </w:t>
      </w:r>
      <w:proofErr w:type="gramStart"/>
      <w:ins w:id="159" w:author="MORAN Dominic" w:date="2018-07-14T02:37:00Z">
        <w:r w:rsidR="00054CD5">
          <w:t>household ???</w:t>
        </w:r>
      </w:ins>
      <w:r w:rsidRPr="00C40F6A">
        <w:t>income</w:t>
      </w:r>
      <w:proofErr w:type="gramEnd"/>
      <w:ins w:id="160" w:author="MORAN Dominic" w:date="2018-07-14T02:37:00Z">
        <w:r w:rsidR="00054CD5">
          <w:t xml:space="preserve">. </w:t>
        </w:r>
      </w:ins>
      <w:del w:id="161" w:author="MORAN Dominic" w:date="2018-07-14T02:37:00Z">
        <w:r w:rsidR="0036670E" w:rsidRPr="00C40F6A" w:rsidDel="00054CD5">
          <w:delText xml:space="preserve"> </w:delText>
        </w:r>
        <w:r w:rsidR="00D902AC" w:rsidDel="00054CD5">
          <w:delText>were</w:delText>
        </w:r>
        <w:r w:rsidR="00D902AC" w:rsidRPr="00C40F6A" w:rsidDel="00054CD5">
          <w:delText xml:space="preserve"> </w:delText>
        </w:r>
        <w:r w:rsidR="0036670E" w:rsidRPr="00C40F6A" w:rsidDel="00054CD5">
          <w:delText>also requested</w:delText>
        </w:r>
      </w:del>
      <w:r w:rsidR="0036670E">
        <w:t xml:space="preserve">. </w:t>
      </w:r>
      <w:r w:rsidRPr="00961A71">
        <w:t xml:space="preserve"> </w:t>
      </w:r>
    </w:p>
    <w:p w14:paraId="45007F19" w14:textId="77777777" w:rsidR="007A7164" w:rsidRDefault="007000DA" w:rsidP="00C40F6A">
      <w:pPr>
        <w:pStyle w:val="Heading2"/>
      </w:pPr>
      <w:r>
        <w:t>Choice experiment design</w:t>
      </w:r>
    </w:p>
    <w:p w14:paraId="3F18C0A4" w14:textId="77777777" w:rsidR="007A7164" w:rsidRDefault="007A7164" w:rsidP="007A7164"/>
    <w:p w14:paraId="33A33642" w14:textId="0E2EB6BF" w:rsidR="00AD4937" w:rsidRDefault="007850F8" w:rsidP="007A7164">
      <w:r>
        <w:t xml:space="preserve">The </w:t>
      </w:r>
      <w:r w:rsidR="00106051">
        <w:t>CE elicited</w:t>
      </w:r>
      <w:r w:rsidR="001579FC">
        <w:t xml:space="preserve"> individual preferences</w:t>
      </w:r>
      <w:r w:rsidR="00A27B61">
        <w:t xml:space="preserve"> using hypothetical </w:t>
      </w:r>
      <w:r>
        <w:t xml:space="preserve">conservation </w:t>
      </w:r>
      <w:r w:rsidR="00A27B61">
        <w:t>choice</w:t>
      </w:r>
      <w:r>
        <w:t xml:space="preserve"> </w:t>
      </w:r>
      <w:r w:rsidR="00A27B61">
        <w:t>set</w:t>
      </w:r>
      <w:r w:rsidR="001C3E25">
        <w:t>s</w:t>
      </w:r>
      <w:r w:rsidR="007A7164" w:rsidRPr="007A7164">
        <w:t xml:space="preserve"> </w:t>
      </w:r>
      <w:r>
        <w:t xml:space="preserve">requiring </w:t>
      </w:r>
      <w:r w:rsidR="007A7164" w:rsidRPr="007A7164">
        <w:t>farmers to upkeep rare breeds from a list of breeds proposed by the Romanian Government for support under the 2014-2020 RDP measure (</w:t>
      </w:r>
      <w:r w:rsidR="00B1026B">
        <w:t xml:space="preserve">see </w:t>
      </w:r>
      <w:r w:rsidR="001C3E25">
        <w:t>Appendix 1</w:t>
      </w:r>
      <w:r w:rsidR="00D63CEE">
        <w:t xml:space="preserve">for list of eligible breeds). </w:t>
      </w:r>
      <w:r w:rsidR="007A7164" w:rsidRPr="007A7164">
        <w:t xml:space="preserve">Farmers were advised </w:t>
      </w:r>
      <w:r w:rsidR="00A37DF4">
        <w:t xml:space="preserve">that </w:t>
      </w:r>
      <w:r w:rsidR="007A7164" w:rsidRPr="007A7164">
        <w:t>the breeding of animals must be pedigree to qualify for further subsides</w:t>
      </w:r>
      <w:r w:rsidR="00695C1B">
        <w:t xml:space="preserve"> on offspring</w:t>
      </w:r>
      <w:r w:rsidR="00D63CEE">
        <w:t xml:space="preserve"> (i.e. non-random mating)</w:t>
      </w:r>
      <w:r w:rsidR="007A7164" w:rsidRPr="007A7164">
        <w:t xml:space="preserve">. Each choice task consisted of two </w:t>
      </w:r>
      <w:ins w:id="162" w:author="MORAN Dominic" w:date="2018-07-14T02:38:00Z">
        <w:r w:rsidR="00F47208">
          <w:t xml:space="preserve">alternative </w:t>
        </w:r>
      </w:ins>
      <w:r w:rsidR="007A7164" w:rsidRPr="007A7164">
        <w:t>contract</w:t>
      </w:r>
      <w:ins w:id="163" w:author="MORAN Dominic" w:date="2018-07-14T02:38:00Z">
        <w:r w:rsidR="00F47208">
          <w:t>s</w:t>
        </w:r>
      </w:ins>
      <w:del w:id="164" w:author="MORAN Dominic" w:date="2018-07-14T02:38:00Z">
        <w:r w:rsidR="007A7164" w:rsidRPr="007A7164" w:rsidDel="00F47208">
          <w:delText xml:space="preserve"> alternatives</w:delText>
        </w:r>
      </w:del>
      <w:r w:rsidR="007A7164" w:rsidRPr="007A7164">
        <w:t xml:space="preserve"> and a </w:t>
      </w:r>
      <w:r w:rsidR="007A7164" w:rsidRPr="007A7164">
        <w:rPr>
          <w:rFonts w:ascii="Arial" w:hAnsi="Arial" w:cs="Arial"/>
        </w:rPr>
        <w:t>‘</w:t>
      </w:r>
      <w:r w:rsidR="007A7164" w:rsidRPr="007A7164">
        <w:t>none</w:t>
      </w:r>
      <w:r w:rsidR="007A7164" w:rsidRPr="007A7164">
        <w:rPr>
          <w:rFonts w:ascii="Arial" w:hAnsi="Arial" w:cs="Arial"/>
        </w:rPr>
        <w:t>’</w:t>
      </w:r>
      <w:r w:rsidR="007A7164" w:rsidRPr="007A7164">
        <w:t xml:space="preserve"> option to embody the </w:t>
      </w:r>
      <w:r w:rsidR="003E49B6">
        <w:t>voluntary</w:t>
      </w:r>
      <w:r w:rsidR="007A7164" w:rsidRPr="007A7164">
        <w:t xml:space="preserve"> nature of the conservation scheme</w:t>
      </w:r>
      <w:r w:rsidR="00B012C4">
        <w:t xml:space="preserve">. </w:t>
      </w:r>
      <w:r w:rsidR="007A7164" w:rsidRPr="007A7164">
        <w:t xml:space="preserve">Attributes and </w:t>
      </w:r>
      <w:ins w:id="165" w:author="MORAN Dominic" w:date="2018-07-14T02:38:00Z">
        <w:r w:rsidR="00F47208">
          <w:t>their</w:t>
        </w:r>
      </w:ins>
      <w:del w:id="166" w:author="MORAN Dominic" w:date="2018-07-14T02:38:00Z">
        <w:r w:rsidR="00A37DF4" w:rsidDel="00F47208">
          <w:delText>attribute</w:delText>
        </w:r>
      </w:del>
      <w:r w:rsidR="00A37DF4">
        <w:t xml:space="preserve"> </w:t>
      </w:r>
      <w:r w:rsidR="007A7164" w:rsidRPr="007A7164">
        <w:t>levels used to des</w:t>
      </w:r>
      <w:r w:rsidR="00B1026B">
        <w:t>cribe the conservation contract</w:t>
      </w:r>
      <w:r w:rsidR="007A7164" w:rsidRPr="007A7164">
        <w:t xml:space="preserve"> were determined in a multi-stage process involving literature review</w:t>
      </w:r>
      <w:del w:id="167" w:author="MORAN Dominic" w:date="2018-07-14T02:38:00Z">
        <w:r w:rsidR="007A7164" w:rsidRPr="007A7164" w:rsidDel="00F47208">
          <w:delText>s</w:delText>
        </w:r>
      </w:del>
      <w:r w:rsidR="007A7164" w:rsidRPr="007A7164">
        <w:t>, expert consultations and pilot testing</w:t>
      </w:r>
      <w:r w:rsidR="00D63CEE">
        <w:t>.</w:t>
      </w:r>
    </w:p>
    <w:p w14:paraId="17656449" w14:textId="77777777" w:rsidR="00AD4937" w:rsidRDefault="00AD4937" w:rsidP="007A7164"/>
    <w:p w14:paraId="27C503FC" w14:textId="2595E91E" w:rsidR="00DC1B7C" w:rsidRDefault="003E49B6" w:rsidP="007A7164">
      <w:commentRangeStart w:id="168"/>
      <w:r>
        <w:t>E</w:t>
      </w:r>
      <w:r w:rsidR="007A7164" w:rsidRPr="007A7164">
        <w:t xml:space="preserve">ach choice task </w:t>
      </w:r>
      <w:commentRangeEnd w:id="168"/>
      <w:r w:rsidR="004E1D6F">
        <w:rPr>
          <w:rStyle w:val="CommentReference"/>
        </w:rPr>
        <w:commentReference w:id="168"/>
      </w:r>
      <w:r>
        <w:t>consisted of four attributes (Table 1). The first three attributes described</w:t>
      </w:r>
      <w:del w:id="169" w:author="MORAN Dominic" w:date="2018-07-14T02:40:00Z">
        <w:r w:rsidDel="00CA5A11">
          <w:delText xml:space="preserve"> important contract characteristics:</w:delText>
        </w:r>
      </w:del>
      <w:r w:rsidR="007A7164" w:rsidRPr="007A7164">
        <w:t xml:space="preserve"> contract length (CL)</w:t>
      </w:r>
      <w:r>
        <w:t>;</w:t>
      </w:r>
      <w:r w:rsidR="007A7164" w:rsidRPr="007A7164">
        <w:t xml:space="preserve"> scheme support (SS)</w:t>
      </w:r>
      <w:r>
        <w:t>;</w:t>
      </w:r>
      <w:r w:rsidR="007A7164" w:rsidRPr="007A7164">
        <w:t xml:space="preserve"> and structure of scheme (SOS). </w:t>
      </w:r>
      <w:ins w:id="170" w:author="MORAN Dominic" w:date="2018-07-14T02:41:00Z">
        <w:r w:rsidR="00CA5A11">
          <w:t xml:space="preserve"> Choice of </w:t>
        </w:r>
      </w:ins>
      <w:del w:id="171" w:author="MORAN Dominic" w:date="2018-07-14T02:41:00Z">
        <w:r w:rsidR="008669D3" w:rsidDel="00CA5A11">
          <w:delText xml:space="preserve">The contract </w:delText>
        </w:r>
      </w:del>
      <w:r w:rsidR="008669D3">
        <w:t xml:space="preserve">attributes </w:t>
      </w:r>
      <w:ins w:id="172" w:author="MORAN Dominic" w:date="2018-07-14T02:41:00Z">
        <w:r w:rsidR="00CA5A11">
          <w:t xml:space="preserve">drew </w:t>
        </w:r>
      </w:ins>
      <w:del w:id="173" w:author="MORAN Dominic" w:date="2018-07-14T02:41:00Z">
        <w:r w:rsidR="008669D3" w:rsidDel="00CA5A11">
          <w:delText>were chosen based</w:delText>
        </w:r>
      </w:del>
      <w:r w:rsidR="008669D3">
        <w:t xml:space="preserve"> on empirical </w:t>
      </w:r>
      <w:r w:rsidR="003D00A4">
        <w:t>work</w:t>
      </w:r>
      <w:r w:rsidR="008669D3">
        <w:t xml:space="preserve"> </w:t>
      </w:r>
      <w:r w:rsidR="003D00A4">
        <w:t>suggesting</w:t>
      </w:r>
      <w:r w:rsidR="008669D3">
        <w:t xml:space="preserve"> </w:t>
      </w:r>
      <w:ins w:id="174" w:author="MORAN Dominic" w:date="2018-07-14T02:41:00Z">
        <w:r w:rsidR="00CA5A11">
          <w:t>their importance in</w:t>
        </w:r>
      </w:ins>
      <w:del w:id="175" w:author="MORAN Dominic" w:date="2018-07-14T02:41:00Z">
        <w:r w:rsidR="008669D3" w:rsidDel="00CA5A11">
          <w:delText>such attributes are important for</w:delText>
        </w:r>
      </w:del>
      <w:r w:rsidR="008669D3">
        <w:t xml:space="preserve"> AES scheme design</w:t>
      </w:r>
      <w:r w:rsidR="008B0780">
        <w:t xml:space="preserve"> </w:t>
      </w:r>
      <w:r w:rsidR="008B0780">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"[21,22,33]", "plainTextFormattedCitation" : "[21,22,33]", "previouslyFormattedCitation" : "[21,22,33]" }, "properties" : { "noteIndex" : 0 }, "schema" : "https://github.com/citation-style-language/schema/raw/master/csl-citation.json" }</w:instrText>
      </w:r>
      <w:r w:rsidR="008B0780">
        <w:fldChar w:fldCharType="separate"/>
      </w:r>
      <w:r w:rsidR="008B0780" w:rsidRPr="008B0780">
        <w:rPr>
          <w:noProof/>
        </w:rPr>
        <w:t>[21,22,33]</w:t>
      </w:r>
      <w:r w:rsidR="008B0780">
        <w:fldChar w:fldCharType="end"/>
      </w:r>
      <w:r w:rsidR="008669D3">
        <w:t xml:space="preserve"> </w:t>
      </w:r>
      <w:del w:id="176" w:author="MORAN Dominic" w:date="2018-07-14T02:42:00Z">
        <w:r w:rsidR="008669D3" w:rsidDel="00CA5A11">
          <w:delText>but are yet to be explored in the context of animal genetic resources conservation</w:delText>
        </w:r>
      </w:del>
      <w:commentRangeStart w:id="177"/>
      <w:r w:rsidR="008B0780">
        <w:t xml:space="preserve">. </w:t>
      </w:r>
      <w:r w:rsidR="00D15033">
        <w:t xml:space="preserve">Other attributes not explored here </w:t>
      </w:r>
      <w:r w:rsidR="003D00A4">
        <w:t xml:space="preserve">but found to be significant in </w:t>
      </w:r>
      <w:r w:rsidR="001C3E25">
        <w:t xml:space="preserve">previous </w:t>
      </w:r>
      <w:r w:rsidR="003D00A4">
        <w:t xml:space="preserve">work include </w:t>
      </w:r>
      <w:r w:rsidR="00B47350">
        <w:t xml:space="preserve">bureaucratic </w:t>
      </w:r>
      <w:r w:rsidR="003E6BFB">
        <w:t xml:space="preserve">load </w:t>
      </w:r>
      <w:r w:rsidR="003E6BFB">
        <w:fldChar w:fldCharType="begin" w:fldLock="1"/>
      </w:r>
      <w:r w:rsidR="003D00A4">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instrText>
      </w:r>
      <w:r w:rsidR="003E6BFB">
        <w:fldChar w:fldCharType="separate"/>
      </w:r>
      <w:r w:rsidR="003E6BFB" w:rsidRPr="003E6BFB">
        <w:rPr>
          <w:noProof/>
        </w:rPr>
        <w:t>[22]</w:t>
      </w:r>
      <w:r w:rsidR="003E6BFB">
        <w:fldChar w:fldCharType="end"/>
      </w:r>
      <w:r w:rsidR="00D15033">
        <w:t xml:space="preserve">, </w:t>
      </w:r>
      <w:r w:rsidR="00CC01F7">
        <w:t>contract flexibility</w:t>
      </w:r>
      <w:r w:rsidR="003E6BFB">
        <w:t xml:space="preserve"> </w:t>
      </w:r>
      <w:r w:rsidR="003E6BFB">
        <w:fldChar w:fldCharType="begin" w:fldLock="1"/>
      </w:r>
      <w:r w:rsidR="003E6BFB">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instrText>
      </w:r>
      <w:r w:rsidR="003E6BFB">
        <w:fldChar w:fldCharType="separate"/>
      </w:r>
      <w:r w:rsidR="003E6BFB" w:rsidRPr="003E6BFB">
        <w:rPr>
          <w:noProof/>
        </w:rPr>
        <w:t>[21]</w:t>
      </w:r>
      <w:r w:rsidR="003E6BFB">
        <w:fldChar w:fldCharType="end"/>
      </w:r>
      <w:r w:rsidR="003D00A4">
        <w:t xml:space="preserve"> and</w:t>
      </w:r>
      <w:r w:rsidR="003E6BFB">
        <w:t xml:space="preserve"> </w:t>
      </w:r>
      <w:r w:rsidR="001C3E25">
        <w:t>trust in authorities</w:t>
      </w:r>
      <w:r w:rsidR="003D00A4">
        <w:t xml:space="preserve"> </w:t>
      </w:r>
      <w:r w:rsidR="003D00A4">
        <w:fldChar w:fldCharType="begin" w:fldLock="1"/>
      </w:r>
      <w:r w:rsidR="002C04F6">
        <w:instrText>ADDIN CSL_CITATION { "citationItems" : [ { "id" : "ITEM-1",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"ITEM-1",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"mendeley" : { "formattedCitation" : "[25]", "plainTextFormattedCitation" : "[25]", "previouslyFormattedCitation" : "[25]" }, "properties" : { "noteIndex" : 0 }, "schema" : "https://github.com/citation-style-language/schema/raw/master/csl-citation.json" }</w:instrText>
      </w:r>
      <w:r w:rsidR="003D00A4">
        <w:fldChar w:fldCharType="separate"/>
      </w:r>
      <w:r w:rsidR="003D00A4" w:rsidRPr="003D00A4">
        <w:rPr>
          <w:noProof/>
        </w:rPr>
        <w:t>[25]</w:t>
      </w:r>
      <w:r w:rsidR="003D00A4">
        <w:fldChar w:fldCharType="end"/>
      </w:r>
      <w:r w:rsidR="003D00A4">
        <w:t>.</w:t>
      </w:r>
      <w:commentRangeEnd w:id="177"/>
      <w:r w:rsidR="00CA5A11">
        <w:rPr>
          <w:rStyle w:val="CommentReference"/>
        </w:rPr>
        <w:commentReference w:id="177"/>
      </w:r>
      <w:r w:rsidR="003E6BFB">
        <w:t xml:space="preserve"> </w:t>
      </w:r>
      <w:r w:rsidR="007A7164" w:rsidRPr="007A7164">
        <w:t xml:space="preserve">A final monetary attribute (COS) represented a </w:t>
      </w:r>
      <w:commentRangeStart w:id="178"/>
      <w:r w:rsidR="007A7164" w:rsidRPr="007A7164">
        <w:t>subsidy</w:t>
      </w:r>
      <w:commentRangeEnd w:id="178"/>
      <w:r w:rsidR="00CA5A11">
        <w:rPr>
          <w:rStyle w:val="CommentReference"/>
        </w:rPr>
        <w:commentReference w:id="178"/>
      </w:r>
      <w:r w:rsidR="007A7164" w:rsidRPr="007A7164">
        <w:t xml:space="preserve"> </w:t>
      </w:r>
      <w:r w:rsidR="00695C1B">
        <w:t>that</w:t>
      </w:r>
      <w:r w:rsidR="007A7164" w:rsidRPr="007A7164">
        <w:t xml:space="preserve"> would be paid to farmers annually (per animal) a</w:t>
      </w:r>
      <w:r w:rsidR="00B012C4">
        <w:t xml:space="preserve">nd took four different levels. </w:t>
      </w:r>
      <w:r w:rsidR="007A7164" w:rsidRPr="007A7164">
        <w:t xml:space="preserve">The monetary attribute </w:t>
      </w:r>
      <w:r w:rsidR="002A5298">
        <w:t xml:space="preserve">in local currency </w:t>
      </w:r>
      <w:r w:rsidR="002A5298" w:rsidRPr="002A5298">
        <w:t>(Lei per year)</w:t>
      </w:r>
      <w:r w:rsidR="002A5298">
        <w:t xml:space="preserve"> </w:t>
      </w:r>
      <w:r w:rsidR="007A7164" w:rsidRPr="007A7164">
        <w:t xml:space="preserve">was based on a percentage (10%, 30%, 60% and 100%) of the proposed </w:t>
      </w:r>
      <w:r w:rsidR="00B012C4">
        <w:t>monetary reward</w:t>
      </w:r>
      <w:r w:rsidR="007A7164" w:rsidRPr="007A7164">
        <w:t xml:space="preserve"> outlined in the </w:t>
      </w:r>
      <w:r w:rsidR="00695C1B">
        <w:t>RDP</w:t>
      </w:r>
      <w:r w:rsidR="007A7164" w:rsidRPr="007A7164">
        <w:t xml:space="preserve">; the premise being </w:t>
      </w:r>
      <w:ins w:id="179" w:author="MORAN Dominic" w:date="2018-07-14T02:44:00Z">
        <w:r w:rsidR="00CA5A11">
          <w:t xml:space="preserve">that </w:t>
        </w:r>
      </w:ins>
      <w:r w:rsidR="004C46AE">
        <w:t xml:space="preserve">some </w:t>
      </w:r>
      <w:r w:rsidR="007A7164" w:rsidRPr="007A7164">
        <w:t xml:space="preserve">farmers </w:t>
      </w:r>
      <w:r w:rsidR="00B012C4">
        <w:t xml:space="preserve">may be </w:t>
      </w:r>
      <w:r w:rsidR="002A5298">
        <w:t>willing to accept (</w:t>
      </w:r>
      <w:r w:rsidR="00B012C4">
        <w:t>WTA</w:t>
      </w:r>
      <w:r w:rsidR="002A5298">
        <w:t>)</w:t>
      </w:r>
      <w:r w:rsidR="00B012C4">
        <w:t xml:space="preserve"> a lower reward</w:t>
      </w:r>
      <w:r w:rsidR="004C46AE">
        <w:t>, depending on contract design</w:t>
      </w:r>
      <w:r w:rsidR="007A7164" w:rsidRPr="007A7164">
        <w:t xml:space="preserve">.  </w:t>
      </w:r>
      <w:r w:rsidR="000C7619">
        <w:t xml:space="preserve">The choice tasks were differentiated based on the livestock species </w:t>
      </w:r>
      <w:del w:id="180" w:author="MORAN Dominic" w:date="2018-07-14T02:46:00Z">
        <w:r w:rsidR="000C7619" w:rsidDel="00CA5A11">
          <w:delText>addressed in the work to reflect the scope of the RDP support measure f</w:delText>
        </w:r>
        <w:r w:rsidR="00B47350" w:rsidDel="00CA5A11">
          <w:delText>or rare breeds in Romania. The</w:delText>
        </w:r>
      </w:del>
      <w:r w:rsidR="007A7164" w:rsidRPr="007A7164">
        <w:t xml:space="preserve"> </w:t>
      </w:r>
      <w:r w:rsidR="002A5298">
        <w:t>C</w:t>
      </w:r>
      <w:r w:rsidR="007A7164" w:rsidRPr="007A7164">
        <w:t xml:space="preserve">hoice tasks were </w:t>
      </w:r>
      <w:r w:rsidR="002A5298">
        <w:t>similar</w:t>
      </w:r>
      <w:r w:rsidR="00B47350">
        <w:t xml:space="preserve"> </w:t>
      </w:r>
      <w:r w:rsidR="007A7164" w:rsidRPr="007A7164">
        <w:t>for bovine (cattle, horses and buffalo) and ovine farmers (sheep and goats)</w:t>
      </w:r>
      <w:r w:rsidR="00B47350">
        <w:t xml:space="preserve"> </w:t>
      </w:r>
      <w:r w:rsidR="002A5298">
        <w:t>except</w:t>
      </w:r>
      <w:r w:rsidR="007A7164" w:rsidRPr="007A7164">
        <w:t xml:space="preserve"> </w:t>
      </w:r>
      <w:r w:rsidR="002A5298">
        <w:t xml:space="preserve">for </w:t>
      </w:r>
      <w:r w:rsidR="007A7164" w:rsidRPr="007A7164">
        <w:t xml:space="preserve">the </w:t>
      </w:r>
      <w:r w:rsidR="002A5298">
        <w:t xml:space="preserve">value of the </w:t>
      </w:r>
      <w:r w:rsidR="007A7164" w:rsidRPr="007A7164">
        <w:t>monetary attribute,</w:t>
      </w:r>
      <w:r w:rsidR="002A5298">
        <w:t xml:space="preserve"> which reflected the relative support normally given to different species</w:t>
      </w:r>
      <w:ins w:id="181" w:author="MORAN Dominic" w:date="2018-07-14T02:46:00Z">
        <w:r w:rsidR="00CA5A11">
          <w:t xml:space="preserve"> under current RDP conditions.</w:t>
        </w:r>
      </w:ins>
      <w:del w:id="182" w:author="MORAN Dominic" w:date="2018-07-14T02:46:00Z">
        <w:r w:rsidR="002A5298" w:rsidDel="00CA5A11">
          <w:delText>.</w:delText>
        </w:r>
      </w:del>
      <w:r w:rsidR="002A5298">
        <w:t xml:space="preserve"> </w:t>
      </w:r>
      <w:r w:rsidR="007A7164" w:rsidRPr="007A7164">
        <w:t xml:space="preserve"> </w:t>
      </w:r>
    </w:p>
    <w:p w14:paraId="4C36AE9E" w14:textId="77777777" w:rsidR="001E7286" w:rsidRPr="001E7286" w:rsidRDefault="001E7286" w:rsidP="007A7164"/>
    <w:p w14:paraId="68D5B598" w14:textId="77777777" w:rsidR="00DC1B7C" w:rsidRPr="00D63CEE" w:rsidRDefault="000D02E9" w:rsidP="001258DC">
      <w:pPr>
        <w:pStyle w:val="Caption"/>
        <w:rPr>
          <w:color w:val="auto"/>
          <w:szCs w:val="22"/>
        </w:rPr>
      </w:pPr>
      <w:r w:rsidRPr="00D63CEE">
        <w:rPr>
          <w:rFonts w:ascii="Times New Roman" w:hAnsi="Times New Roman"/>
          <w:color w:val="auto"/>
          <w:sz w:val="22"/>
          <w:szCs w:val="22"/>
        </w:rPr>
        <w:t xml:space="preserve">Table </w:t>
      </w:r>
      <w:r w:rsidRPr="00D63CEE">
        <w:rPr>
          <w:rFonts w:ascii="Times New Roman" w:hAnsi="Times New Roman"/>
          <w:color w:val="auto"/>
          <w:sz w:val="22"/>
          <w:szCs w:val="22"/>
        </w:rPr>
        <w:fldChar w:fldCharType="begin"/>
      </w:r>
      <w:r w:rsidRPr="00D63CEE">
        <w:rPr>
          <w:rFonts w:ascii="Times New Roman" w:hAnsi="Times New Roman"/>
          <w:color w:val="auto"/>
          <w:sz w:val="22"/>
          <w:szCs w:val="22"/>
        </w:rPr>
        <w:instrText xml:space="preserve"> SEQ Table \* ARABIC </w:instrText>
      </w:r>
      <w:r w:rsidRPr="00D63CEE">
        <w:rPr>
          <w:rFonts w:ascii="Times New Roman" w:hAnsi="Times New Roman"/>
          <w:color w:val="auto"/>
          <w:sz w:val="22"/>
          <w:szCs w:val="22"/>
        </w:rPr>
        <w:fldChar w:fldCharType="separate"/>
      </w:r>
      <w:r w:rsidR="00675A92" w:rsidRPr="00D63CEE">
        <w:rPr>
          <w:rFonts w:ascii="Times New Roman" w:hAnsi="Times New Roman"/>
          <w:noProof/>
          <w:color w:val="auto"/>
          <w:sz w:val="22"/>
          <w:szCs w:val="22"/>
        </w:rPr>
        <w:t>1</w:t>
      </w:r>
      <w:r w:rsidRPr="00D63CEE">
        <w:rPr>
          <w:rFonts w:ascii="Times New Roman" w:hAnsi="Times New Roman"/>
          <w:color w:val="auto"/>
          <w:sz w:val="22"/>
          <w:szCs w:val="22"/>
        </w:rPr>
        <w:fldChar w:fldCharType="end"/>
      </w:r>
      <w:r w:rsidRPr="00D63CEE">
        <w:rPr>
          <w:rFonts w:ascii="Times New Roman" w:hAnsi="Times New Roman"/>
          <w:b w:val="0"/>
          <w:color w:val="auto"/>
          <w:sz w:val="22"/>
          <w:szCs w:val="22"/>
        </w:rPr>
        <w:t xml:space="preserve">: </w:t>
      </w:r>
      <w:r w:rsidRPr="00D63CEE">
        <w:rPr>
          <w:rFonts w:ascii="Times New Roman" w:hAnsi="Times New Roman"/>
          <w:b w:val="0"/>
          <w:bCs w:val="0"/>
          <w:color w:val="auto"/>
          <w:sz w:val="22"/>
          <w:szCs w:val="22"/>
        </w:rPr>
        <w:t>Attributes and attribute levels used in the CE</w:t>
      </w:r>
    </w:p>
    <w:tbl>
      <w:tblPr>
        <w:tblW w:w="7621" w:type="dxa"/>
        <w:jc w:val="center"/>
        <w:tblLook w:val="04A0" w:firstRow="1" w:lastRow="0" w:firstColumn="1" w:lastColumn="0" w:noHBand="0" w:noVBand="1"/>
      </w:tblPr>
      <w:tblGrid>
        <w:gridCol w:w="2376"/>
        <w:gridCol w:w="993"/>
        <w:gridCol w:w="4252"/>
      </w:tblGrid>
      <w:tr w:rsidR="00DC1B7C" w:rsidRPr="00500F2F" w14:paraId="100188DD" w14:textId="77777777" w:rsidTr="001258DC">
        <w:trPr>
          <w:trHeight w:val="402"/>
          <w:jc w:val="center"/>
        </w:trPr>
        <w:tc>
          <w:tcPr>
            <w:tcW w:w="2376" w:type="dxa"/>
            <w:tcBorders>
              <w:top w:val="single" w:sz="4" w:space="0" w:color="auto"/>
              <w:left w:val="nil"/>
              <w:bottom w:val="single" w:sz="4" w:space="0" w:color="auto"/>
              <w:right w:val="nil"/>
            </w:tcBorders>
            <w:noWrap/>
            <w:vAlign w:val="center"/>
            <w:hideMark/>
          </w:tcPr>
          <w:p w14:paraId="69A46C05" w14:textId="77777777" w:rsidR="00DC1B7C" w:rsidRPr="00500F2F" w:rsidRDefault="00DC1B7C" w:rsidP="00DC1B7C">
            <w:pPr>
              <w:spacing w:line="276" w:lineRule="auto"/>
              <w:ind w:firstLine="0"/>
              <w:jc w:val="left"/>
              <w:rPr>
                <w:b/>
                <w:bCs/>
                <w:color w:val="000000"/>
                <w:sz w:val="20"/>
                <w:szCs w:val="20"/>
              </w:rPr>
            </w:pPr>
            <w:r w:rsidRPr="00500F2F">
              <w:rPr>
                <w:b/>
                <w:bCs/>
                <w:color w:val="000000"/>
                <w:sz w:val="20"/>
                <w:szCs w:val="20"/>
              </w:rPr>
              <w:t>Contract attributes</w:t>
            </w:r>
          </w:p>
        </w:tc>
        <w:tc>
          <w:tcPr>
            <w:tcW w:w="993" w:type="dxa"/>
            <w:tcBorders>
              <w:top w:val="single" w:sz="4" w:space="0" w:color="auto"/>
              <w:left w:val="nil"/>
              <w:bottom w:val="single" w:sz="4" w:space="0" w:color="auto"/>
              <w:right w:val="nil"/>
            </w:tcBorders>
            <w:noWrap/>
            <w:vAlign w:val="center"/>
            <w:hideMark/>
          </w:tcPr>
          <w:p w14:paraId="63D0F9EB" w14:textId="77777777" w:rsidR="00DC1B7C" w:rsidRPr="00500F2F" w:rsidRDefault="00DC1B7C" w:rsidP="00DC1B7C">
            <w:pPr>
              <w:spacing w:line="276" w:lineRule="auto"/>
              <w:ind w:firstLine="34"/>
              <w:jc w:val="left"/>
              <w:rPr>
                <w:b/>
                <w:bCs/>
                <w:color w:val="000000"/>
                <w:sz w:val="20"/>
                <w:szCs w:val="20"/>
              </w:rPr>
            </w:pPr>
            <w:r w:rsidRPr="00500F2F">
              <w:rPr>
                <w:b/>
                <w:bCs/>
                <w:color w:val="000000"/>
                <w:sz w:val="20"/>
                <w:szCs w:val="20"/>
              </w:rPr>
              <w:t xml:space="preserve">No. of levels </w:t>
            </w:r>
          </w:p>
        </w:tc>
        <w:tc>
          <w:tcPr>
            <w:tcW w:w="4252" w:type="dxa"/>
            <w:tcBorders>
              <w:top w:val="single" w:sz="4" w:space="0" w:color="auto"/>
              <w:left w:val="nil"/>
              <w:bottom w:val="single" w:sz="4" w:space="0" w:color="auto"/>
              <w:right w:val="nil"/>
            </w:tcBorders>
            <w:noWrap/>
            <w:vAlign w:val="center"/>
            <w:hideMark/>
          </w:tcPr>
          <w:p w14:paraId="6310A11C" w14:textId="77777777" w:rsidR="00DC1B7C" w:rsidRPr="00500F2F" w:rsidRDefault="00DC1B7C" w:rsidP="00DC1B7C">
            <w:pPr>
              <w:spacing w:line="276" w:lineRule="auto"/>
              <w:ind w:firstLine="34"/>
              <w:jc w:val="left"/>
              <w:rPr>
                <w:b/>
                <w:bCs/>
                <w:color w:val="000000"/>
                <w:sz w:val="20"/>
                <w:szCs w:val="20"/>
              </w:rPr>
            </w:pPr>
            <w:r w:rsidRPr="00500F2F">
              <w:rPr>
                <w:b/>
                <w:bCs/>
                <w:color w:val="000000"/>
                <w:sz w:val="20"/>
                <w:szCs w:val="20"/>
              </w:rPr>
              <w:t xml:space="preserve">Attribute levels </w:t>
            </w:r>
          </w:p>
        </w:tc>
      </w:tr>
      <w:tr w:rsidR="00DC1B7C" w:rsidRPr="00500F2F" w14:paraId="2C53B08F" w14:textId="77777777" w:rsidTr="001258DC">
        <w:trPr>
          <w:trHeight w:val="402"/>
          <w:jc w:val="center"/>
        </w:trPr>
        <w:tc>
          <w:tcPr>
            <w:tcW w:w="2376" w:type="dxa"/>
            <w:noWrap/>
            <w:vAlign w:val="center"/>
            <w:hideMark/>
          </w:tcPr>
          <w:p w14:paraId="25EC4A0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Contract length (CL)</w:t>
            </w:r>
          </w:p>
        </w:tc>
        <w:tc>
          <w:tcPr>
            <w:tcW w:w="993" w:type="dxa"/>
            <w:noWrap/>
            <w:vAlign w:val="center"/>
            <w:hideMark/>
          </w:tcPr>
          <w:p w14:paraId="74E08372"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4252" w:type="dxa"/>
            <w:noWrap/>
            <w:vAlign w:val="center"/>
            <w:hideMark/>
          </w:tcPr>
          <w:p w14:paraId="641FA040" w14:textId="77777777" w:rsidR="00DC1B7C" w:rsidRPr="00500F2F" w:rsidRDefault="00B012C4" w:rsidP="00DC1B7C">
            <w:pPr>
              <w:spacing w:line="276" w:lineRule="auto"/>
              <w:ind w:firstLine="34"/>
              <w:jc w:val="left"/>
              <w:rPr>
                <w:color w:val="000000"/>
                <w:sz w:val="20"/>
                <w:szCs w:val="20"/>
              </w:rPr>
            </w:pPr>
            <w:r>
              <w:rPr>
                <w:color w:val="000000"/>
                <w:sz w:val="20"/>
                <w:szCs w:val="20"/>
              </w:rPr>
              <w:t>5 / 10 year contract</w:t>
            </w:r>
          </w:p>
        </w:tc>
      </w:tr>
      <w:tr w:rsidR="00DC1B7C" w:rsidRPr="00500F2F" w14:paraId="262F5A75" w14:textId="77777777" w:rsidTr="001258DC">
        <w:trPr>
          <w:trHeight w:val="402"/>
          <w:jc w:val="center"/>
        </w:trPr>
        <w:tc>
          <w:tcPr>
            <w:tcW w:w="2376" w:type="dxa"/>
            <w:noWrap/>
            <w:vAlign w:val="center"/>
            <w:hideMark/>
          </w:tcPr>
          <w:p w14:paraId="21A93AB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Scheme support (SS)</w:t>
            </w:r>
          </w:p>
        </w:tc>
        <w:tc>
          <w:tcPr>
            <w:tcW w:w="993" w:type="dxa"/>
            <w:noWrap/>
            <w:vAlign w:val="center"/>
            <w:hideMark/>
          </w:tcPr>
          <w:p w14:paraId="743E2D02"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4252" w:type="dxa"/>
            <w:noWrap/>
            <w:vAlign w:val="center"/>
            <w:hideMark/>
          </w:tcPr>
          <w:p w14:paraId="10519E37" w14:textId="77777777" w:rsidR="00DC1B7C" w:rsidRPr="00500F2F" w:rsidRDefault="00B012C4" w:rsidP="00DC1B7C">
            <w:pPr>
              <w:spacing w:line="276" w:lineRule="auto"/>
              <w:ind w:firstLine="34"/>
              <w:jc w:val="left"/>
              <w:rPr>
                <w:color w:val="000000"/>
                <w:sz w:val="20"/>
                <w:szCs w:val="20"/>
              </w:rPr>
            </w:pPr>
            <w:commentRangeStart w:id="183"/>
            <w:r>
              <w:rPr>
                <w:color w:val="000000"/>
                <w:sz w:val="20"/>
                <w:szCs w:val="20"/>
              </w:rPr>
              <w:t>Scheme a</w:t>
            </w:r>
            <w:r w:rsidR="00DC1B7C" w:rsidRPr="00500F2F">
              <w:rPr>
                <w:color w:val="000000"/>
                <w:sz w:val="20"/>
                <w:szCs w:val="20"/>
              </w:rPr>
              <w:t>pplication assistance only / independent agricultural advisor</w:t>
            </w:r>
            <w:r>
              <w:rPr>
                <w:color w:val="000000"/>
                <w:sz w:val="20"/>
                <w:szCs w:val="20"/>
              </w:rPr>
              <w:t>y support</w:t>
            </w:r>
            <w:r w:rsidR="00DC1B7C" w:rsidRPr="00500F2F">
              <w:rPr>
                <w:color w:val="000000"/>
                <w:sz w:val="20"/>
                <w:szCs w:val="20"/>
              </w:rPr>
              <w:t xml:space="preserve"> </w:t>
            </w:r>
            <w:commentRangeEnd w:id="183"/>
            <w:r w:rsidR="00CC2746">
              <w:rPr>
                <w:rStyle w:val="CommentReference"/>
              </w:rPr>
              <w:commentReference w:id="183"/>
            </w:r>
          </w:p>
        </w:tc>
      </w:tr>
      <w:tr w:rsidR="00DC1B7C" w:rsidRPr="00500F2F" w14:paraId="036C85FA" w14:textId="77777777" w:rsidTr="001258DC">
        <w:trPr>
          <w:trHeight w:val="402"/>
          <w:jc w:val="center"/>
        </w:trPr>
        <w:tc>
          <w:tcPr>
            <w:tcW w:w="2376" w:type="dxa"/>
            <w:noWrap/>
            <w:vAlign w:val="center"/>
            <w:hideMark/>
          </w:tcPr>
          <w:p w14:paraId="01ADF002"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Structure of scheme (SOS)</w:t>
            </w:r>
          </w:p>
        </w:tc>
        <w:tc>
          <w:tcPr>
            <w:tcW w:w="993" w:type="dxa"/>
            <w:noWrap/>
            <w:vAlign w:val="center"/>
            <w:hideMark/>
          </w:tcPr>
          <w:p w14:paraId="08DD245E"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4252" w:type="dxa"/>
            <w:noWrap/>
            <w:vAlign w:val="center"/>
            <w:hideMark/>
          </w:tcPr>
          <w:p w14:paraId="26C8E100" w14:textId="161DD289" w:rsidR="00DC1B7C" w:rsidRPr="00500F2F" w:rsidRDefault="00B012C4" w:rsidP="00B012C4">
            <w:pPr>
              <w:spacing w:line="276" w:lineRule="auto"/>
              <w:ind w:firstLine="34"/>
              <w:jc w:val="left"/>
              <w:rPr>
                <w:color w:val="000000"/>
                <w:sz w:val="20"/>
                <w:szCs w:val="20"/>
              </w:rPr>
            </w:pPr>
            <w:r>
              <w:rPr>
                <w:color w:val="000000"/>
                <w:sz w:val="20"/>
                <w:szCs w:val="20"/>
              </w:rPr>
              <w:t xml:space="preserve">Individually managed  </w:t>
            </w:r>
            <w:r w:rsidR="00327145">
              <w:rPr>
                <w:color w:val="000000"/>
                <w:sz w:val="20"/>
                <w:szCs w:val="20"/>
              </w:rPr>
              <w:t xml:space="preserve">conservation </w:t>
            </w:r>
            <w:r>
              <w:rPr>
                <w:color w:val="000000"/>
                <w:sz w:val="20"/>
                <w:szCs w:val="20"/>
              </w:rPr>
              <w:t xml:space="preserve">scheme </w:t>
            </w:r>
            <w:r w:rsidR="00DC1B7C" w:rsidRPr="00500F2F">
              <w:rPr>
                <w:color w:val="000000"/>
                <w:sz w:val="20"/>
                <w:szCs w:val="20"/>
              </w:rPr>
              <w:t>/ community</w:t>
            </w:r>
            <w:r>
              <w:rPr>
                <w:color w:val="000000"/>
                <w:sz w:val="20"/>
                <w:szCs w:val="20"/>
              </w:rPr>
              <w:t xml:space="preserve"> managed </w:t>
            </w:r>
            <w:r w:rsidR="00327145">
              <w:rPr>
                <w:color w:val="000000"/>
                <w:sz w:val="20"/>
                <w:szCs w:val="20"/>
              </w:rPr>
              <w:t xml:space="preserve">conservation </w:t>
            </w:r>
            <w:r>
              <w:rPr>
                <w:color w:val="000000"/>
                <w:sz w:val="20"/>
                <w:szCs w:val="20"/>
              </w:rPr>
              <w:t>scheme</w:t>
            </w:r>
            <w:r w:rsidR="00DC1B7C" w:rsidRPr="00500F2F">
              <w:rPr>
                <w:color w:val="000000"/>
                <w:sz w:val="20"/>
                <w:szCs w:val="20"/>
              </w:rPr>
              <w:t xml:space="preserve"> </w:t>
            </w:r>
          </w:p>
        </w:tc>
      </w:tr>
      <w:tr w:rsidR="00DC1B7C" w:rsidRPr="00500F2F" w14:paraId="27486A30" w14:textId="77777777" w:rsidTr="001258DC">
        <w:trPr>
          <w:trHeight w:val="402"/>
          <w:jc w:val="center"/>
        </w:trPr>
        <w:tc>
          <w:tcPr>
            <w:tcW w:w="2376" w:type="dxa"/>
            <w:vMerge w:val="restart"/>
            <w:tcBorders>
              <w:top w:val="single" w:sz="4" w:space="0" w:color="auto"/>
              <w:left w:val="nil"/>
              <w:bottom w:val="single" w:sz="4" w:space="0" w:color="000000"/>
              <w:right w:val="nil"/>
            </w:tcBorders>
            <w:noWrap/>
            <w:vAlign w:val="center"/>
            <w:hideMark/>
          </w:tcPr>
          <w:p w14:paraId="755C68E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Subsidy (COS)</w:t>
            </w:r>
          </w:p>
        </w:tc>
        <w:tc>
          <w:tcPr>
            <w:tcW w:w="993" w:type="dxa"/>
            <w:vMerge w:val="restart"/>
            <w:tcBorders>
              <w:top w:val="single" w:sz="4" w:space="0" w:color="auto"/>
              <w:left w:val="nil"/>
              <w:bottom w:val="single" w:sz="4" w:space="0" w:color="000000"/>
              <w:right w:val="nil"/>
            </w:tcBorders>
            <w:noWrap/>
            <w:vAlign w:val="center"/>
            <w:hideMark/>
          </w:tcPr>
          <w:p w14:paraId="75313407"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4</w:t>
            </w:r>
          </w:p>
        </w:tc>
        <w:tc>
          <w:tcPr>
            <w:tcW w:w="4252" w:type="dxa"/>
            <w:tcBorders>
              <w:top w:val="single" w:sz="4" w:space="0" w:color="auto"/>
              <w:left w:val="nil"/>
              <w:bottom w:val="nil"/>
              <w:right w:val="nil"/>
            </w:tcBorders>
            <w:noWrap/>
            <w:vAlign w:val="center"/>
            <w:hideMark/>
          </w:tcPr>
          <w:p w14:paraId="7BA5EB7F"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Bovines = 90; 270; 530; 890 Lei / year</w:t>
            </w:r>
          </w:p>
        </w:tc>
      </w:tr>
      <w:tr w:rsidR="00DC1B7C" w:rsidRPr="00500F2F" w14:paraId="1190F5F4" w14:textId="77777777" w:rsidTr="001258DC">
        <w:trPr>
          <w:trHeight w:val="402"/>
          <w:jc w:val="center"/>
        </w:trPr>
        <w:tc>
          <w:tcPr>
            <w:tcW w:w="0" w:type="auto"/>
            <w:vMerge/>
            <w:tcBorders>
              <w:top w:val="single" w:sz="4" w:space="0" w:color="auto"/>
              <w:left w:val="nil"/>
              <w:bottom w:val="single" w:sz="4" w:space="0" w:color="000000"/>
              <w:right w:val="nil"/>
            </w:tcBorders>
            <w:vAlign w:val="center"/>
            <w:hideMark/>
          </w:tcPr>
          <w:p w14:paraId="201E8171" w14:textId="77777777" w:rsidR="00DC1B7C" w:rsidRPr="00500F2F" w:rsidRDefault="00DC1B7C" w:rsidP="00DC1B7C">
            <w:pPr>
              <w:jc w:val="left"/>
              <w:rPr>
                <w:color w:val="000000"/>
                <w:sz w:val="20"/>
                <w:szCs w:val="20"/>
              </w:rPr>
            </w:pPr>
          </w:p>
        </w:tc>
        <w:tc>
          <w:tcPr>
            <w:tcW w:w="993" w:type="dxa"/>
            <w:vMerge/>
            <w:tcBorders>
              <w:top w:val="single" w:sz="4" w:space="0" w:color="auto"/>
              <w:left w:val="nil"/>
              <w:bottom w:val="single" w:sz="4" w:space="0" w:color="000000"/>
              <w:right w:val="nil"/>
            </w:tcBorders>
            <w:vAlign w:val="center"/>
            <w:hideMark/>
          </w:tcPr>
          <w:p w14:paraId="4D5882E6" w14:textId="77777777" w:rsidR="00DC1B7C" w:rsidRPr="00500F2F" w:rsidRDefault="00DC1B7C" w:rsidP="00DC1B7C">
            <w:pPr>
              <w:jc w:val="left"/>
              <w:rPr>
                <w:color w:val="000000"/>
                <w:sz w:val="20"/>
                <w:szCs w:val="20"/>
              </w:rPr>
            </w:pPr>
          </w:p>
        </w:tc>
        <w:tc>
          <w:tcPr>
            <w:tcW w:w="4252" w:type="dxa"/>
            <w:tcBorders>
              <w:top w:val="nil"/>
              <w:left w:val="nil"/>
              <w:bottom w:val="single" w:sz="4" w:space="0" w:color="auto"/>
              <w:right w:val="nil"/>
            </w:tcBorders>
            <w:noWrap/>
            <w:vAlign w:val="center"/>
            <w:hideMark/>
          </w:tcPr>
          <w:p w14:paraId="57A289E5" w14:textId="77777777" w:rsidR="00DC1B7C" w:rsidRPr="00500F2F" w:rsidRDefault="00DC1B7C" w:rsidP="00DC1B7C">
            <w:pPr>
              <w:spacing w:line="276" w:lineRule="auto"/>
              <w:ind w:firstLine="34"/>
              <w:jc w:val="left"/>
              <w:rPr>
                <w:color w:val="000000"/>
                <w:sz w:val="20"/>
                <w:szCs w:val="20"/>
              </w:rPr>
            </w:pPr>
            <w:proofErr w:type="spellStart"/>
            <w:r w:rsidRPr="00500F2F">
              <w:rPr>
                <w:color w:val="000000"/>
                <w:sz w:val="20"/>
                <w:szCs w:val="20"/>
              </w:rPr>
              <w:t>Ovines</w:t>
            </w:r>
            <w:proofErr w:type="spellEnd"/>
            <w:r w:rsidRPr="00500F2F">
              <w:rPr>
                <w:color w:val="000000"/>
                <w:sz w:val="20"/>
                <w:szCs w:val="20"/>
              </w:rPr>
              <w:t xml:space="preserve"> = 5; 15; 25; 45 Lei / year</w:t>
            </w:r>
          </w:p>
        </w:tc>
      </w:tr>
    </w:tbl>
    <w:p w14:paraId="01384A5E" w14:textId="77777777" w:rsidR="00DC1B7C" w:rsidRPr="007A7164" w:rsidRDefault="00DC1B7C" w:rsidP="007A7164"/>
    <w:p w14:paraId="67899884" w14:textId="2FEA60D9" w:rsidR="00B012C4" w:rsidRDefault="00DC1B7C" w:rsidP="00F32089">
      <w:commentRangeStart w:id="184"/>
      <w:r w:rsidRPr="00DC1B7C">
        <w:t>A</w:t>
      </w:r>
      <w:r w:rsidR="00257D92">
        <w:t>n</w:t>
      </w:r>
      <w:commentRangeEnd w:id="184"/>
      <w:r w:rsidR="00CC2746">
        <w:rPr>
          <w:rStyle w:val="CommentReference"/>
        </w:rPr>
        <w:commentReference w:id="184"/>
      </w:r>
      <w:r w:rsidRPr="00DC1B7C">
        <w:t xml:space="preserve"> efficient </w:t>
      </w:r>
      <w:r w:rsidR="002A5298">
        <w:t xml:space="preserve">experimental </w:t>
      </w:r>
      <w:r w:rsidRPr="00DC1B7C">
        <w:t>design</w:t>
      </w:r>
      <w:r w:rsidR="002A5298">
        <w:t xml:space="preserve"> was </w:t>
      </w:r>
      <w:r w:rsidR="002C04F6">
        <w:t xml:space="preserve">formulated using </w:t>
      </w:r>
      <w:proofErr w:type="spellStart"/>
      <w:r w:rsidR="002C04F6">
        <w:t>NGene</w:t>
      </w:r>
      <w:proofErr w:type="spellEnd"/>
      <w:r w:rsidR="002C04F6">
        <w:t xml:space="preserve"> </w:t>
      </w:r>
      <w:r w:rsidR="002C04F6">
        <w:fldChar w:fldCharType="begin" w:fldLock="1"/>
      </w:r>
      <w:r w:rsidR="0077411B">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"[34]", "plainTextFormattedCitation" : "[34]", "previouslyFormattedCitation" : "[34]" }, "properties" : { "noteIndex" : 0 }, "schema" : "https://github.com/citation-style-language/schema/raw/master/csl-citation.json" }</w:instrText>
      </w:r>
      <w:r w:rsidR="002C04F6">
        <w:fldChar w:fldCharType="separate"/>
      </w:r>
      <w:r w:rsidR="002C04F6" w:rsidRPr="002C04F6">
        <w:rPr>
          <w:noProof/>
        </w:rPr>
        <w:t>[34]</w:t>
      </w:r>
      <w:r w:rsidR="002C04F6">
        <w:fldChar w:fldCharType="end"/>
      </w:r>
      <w:r w:rsidRPr="00DC1B7C">
        <w:t xml:space="preserve"> </w:t>
      </w:r>
      <w:r w:rsidR="00B1026B">
        <w:t xml:space="preserve">. </w:t>
      </w:r>
      <w:commentRangeStart w:id="185"/>
      <w:r w:rsidRPr="00DC1B7C">
        <w:t xml:space="preserve">Priors </w:t>
      </w:r>
      <w:commentRangeEnd w:id="185"/>
      <w:r w:rsidR="00CC2746">
        <w:rPr>
          <w:rStyle w:val="CommentReference"/>
        </w:rPr>
        <w:commentReference w:id="185"/>
      </w:r>
      <w:r w:rsidRPr="00DC1B7C">
        <w:t>for the design were estimated from</w:t>
      </w:r>
      <w:r w:rsidR="00B012C4">
        <w:t xml:space="preserve"> results of the pilot testing and t</w:t>
      </w:r>
      <w:r w:rsidRPr="00DC1B7C">
        <w:t>he design was optimised for</w:t>
      </w:r>
      <w:r w:rsidR="002C04F6">
        <w:t xml:space="preserve"> random parameter logit</w:t>
      </w:r>
      <w:r w:rsidRPr="00DC1B7C">
        <w:t xml:space="preserve"> </w:t>
      </w:r>
      <w:r w:rsidR="002C04F6">
        <w:t>(</w:t>
      </w:r>
      <w:r w:rsidR="001F5A44">
        <w:t>RPL</w:t>
      </w:r>
      <w:r w:rsidR="002C04F6">
        <w:t>)</w:t>
      </w:r>
      <w:r w:rsidRPr="00DC1B7C">
        <w:t xml:space="preserve"> modelling of the choice </w:t>
      </w:r>
      <w:commentRangeStart w:id="186"/>
      <w:r w:rsidRPr="00DC1B7C">
        <w:t>data</w:t>
      </w:r>
      <w:commentRangeEnd w:id="186"/>
      <w:r w:rsidR="00CC2746">
        <w:rPr>
          <w:rStyle w:val="CommentReference"/>
        </w:rPr>
        <w:commentReference w:id="186"/>
      </w:r>
      <w:r w:rsidR="002C04F6">
        <w:t xml:space="preserve">. Pilot testing was undertaken </w:t>
      </w:r>
      <w:r w:rsidR="002C04F6" w:rsidRPr="00327145">
        <w:rPr>
          <w:i/>
        </w:rPr>
        <w:t>in situ</w:t>
      </w:r>
      <w:r w:rsidR="002C04F6">
        <w:t xml:space="preserve"> to </w:t>
      </w:r>
      <w:r w:rsidR="00231D29">
        <w:t>ensure</w:t>
      </w:r>
      <w:r w:rsidR="002C04F6">
        <w:t xml:space="preserve"> the </w:t>
      </w:r>
      <w:r w:rsidR="00231D29">
        <w:t xml:space="preserve">attributes were relevant to participants and </w:t>
      </w:r>
      <w:r w:rsidR="00626C16">
        <w:t xml:space="preserve">to </w:t>
      </w:r>
      <w:commentRangeStart w:id="187"/>
      <w:r w:rsidR="00231D29">
        <w:t>verify the CE design</w:t>
      </w:r>
      <w:commentRangeEnd w:id="187"/>
      <w:r w:rsidR="00CC2746">
        <w:rPr>
          <w:rStyle w:val="CommentReference"/>
        </w:rPr>
        <w:commentReference w:id="187"/>
      </w:r>
      <w:r w:rsidR="002C04F6">
        <w:t>.</w:t>
      </w:r>
      <w:r w:rsidRPr="00DC1B7C">
        <w:t xml:space="preserve"> The final CE comprised 16 choice sets which were blocked into 4 blocks</w:t>
      </w:r>
      <w:r w:rsidR="00257D92">
        <w:t xml:space="preserve"> of</w:t>
      </w:r>
      <w:r w:rsidRPr="00DC1B7C">
        <w:t xml:space="preserve"> four choice tasks </w:t>
      </w:r>
      <w:r w:rsidR="00257D92">
        <w:t xml:space="preserve">each </w:t>
      </w:r>
      <w:r w:rsidRPr="00DC1B7C">
        <w:t xml:space="preserve">in a bid to reduce the cognitive burden </w:t>
      </w:r>
      <w:ins w:id="188" w:author="MORAN Dominic" w:date="2018-07-14T02:51:00Z">
        <w:r w:rsidR="00CC2746">
          <w:t>for</w:t>
        </w:r>
      </w:ins>
      <w:del w:id="189" w:author="MORAN Dominic" w:date="2018-07-14T02:51:00Z">
        <w:r w:rsidRPr="00DC1B7C" w:rsidDel="00CC2746">
          <w:delText>presented to</w:delText>
        </w:r>
      </w:del>
      <w:r w:rsidRPr="00DC1B7C">
        <w:t xml:space="preserve"> respondents</w:t>
      </w:r>
      <w:r w:rsidR="009D00D1">
        <w:t xml:space="preserve"> </w:t>
      </w:r>
      <w:r w:rsidR="009D00D1">
        <w:fldChar w:fldCharType="begin" w:fldLock="1"/>
      </w:r>
      <w:r w:rsidR="003E6BFB">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"[35]", "plainTextFormattedCitation" : "[35]", "previouslyFormattedCitation" : "[35]" }, "properties" : { "noteIndex" : 0 }, "schema" : "https://github.com/citation-style-language/schema/raw/master/csl-citation.json" }</w:instrText>
      </w:r>
      <w:r w:rsidR="009D00D1">
        <w:fldChar w:fldCharType="separate"/>
      </w:r>
      <w:r w:rsidR="008B0780" w:rsidRPr="008B0780">
        <w:rPr>
          <w:noProof/>
        </w:rPr>
        <w:t>[35]</w:t>
      </w:r>
      <w:r w:rsidR="009D00D1">
        <w:fldChar w:fldCharType="end"/>
      </w:r>
      <w:r w:rsidR="00626C16">
        <w:t xml:space="preserve">. </w:t>
      </w:r>
      <w:proofErr w:type="gramStart"/>
      <w:ins w:id="190" w:author="MORAN Dominic" w:date="2018-07-14T02:51:00Z">
        <w:r w:rsidR="00CC2746">
          <w:t>Figure  2</w:t>
        </w:r>
        <w:proofErr w:type="gramEnd"/>
        <w:r w:rsidR="00CC2746">
          <w:t xml:space="preserve"> shows </w:t>
        </w:r>
      </w:ins>
      <w:del w:id="191" w:author="MORAN Dominic" w:date="2018-07-14T02:52:00Z">
        <w:r w:rsidR="00C266C5" w:rsidDel="00CC2746">
          <w:delText>An example of</w:delText>
        </w:r>
      </w:del>
      <w:r w:rsidR="00C266C5">
        <w:t xml:space="preserve"> a typical choice task </w:t>
      </w:r>
      <w:r w:rsidR="00C266C5" w:rsidRPr="00DC1B7C">
        <w:t>presented to respondents</w:t>
      </w:r>
      <w:ins w:id="192" w:author="MORAN Dominic" w:date="2018-07-14T02:52:00Z">
        <w:r w:rsidR="00CC2746">
          <w:t>..</w:t>
        </w:r>
      </w:ins>
      <w:del w:id="193" w:author="MORAN Dominic" w:date="2018-07-14T02:52:00Z">
        <w:r w:rsidR="00C266C5" w:rsidDel="00CC2746">
          <w:delText xml:space="preserve"> is provided in </w:delText>
        </w:r>
        <w:r w:rsidR="00231D29" w:rsidDel="00CC2746">
          <w:delText>Figure 2</w:delText>
        </w:r>
        <w:r w:rsidR="00C266C5" w:rsidDel="00CC2746">
          <w:delText xml:space="preserve">. </w:delText>
        </w:r>
      </w:del>
    </w:p>
    <w:p w14:paraId="4F2856ED" w14:textId="77777777" w:rsidR="00231D29" w:rsidRDefault="00231D29" w:rsidP="00F32089"/>
    <w:tbl>
      <w:tblPr>
        <w:tblStyle w:val="TableGrid"/>
        <w:tblW w:w="0" w:type="auto"/>
        <w:jc w:val="center"/>
        <w:tblLook w:val="04A0" w:firstRow="1" w:lastRow="0" w:firstColumn="1" w:lastColumn="0" w:noHBand="0" w:noVBand="1"/>
      </w:tblPr>
      <w:tblGrid>
        <w:gridCol w:w="1960"/>
        <w:gridCol w:w="1959"/>
        <w:gridCol w:w="1951"/>
        <w:gridCol w:w="1716"/>
      </w:tblGrid>
      <w:tr w:rsidR="00231D29" w14:paraId="376DC3A0"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04728E" w14:textId="77777777" w:rsidR="00231D29" w:rsidRDefault="00231D29" w:rsidP="000C5905">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14:paraId="7AAB8DF8"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7261E0"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14:paraId="19218EBE"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231D29" w14:paraId="78C065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F6983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14:paraId="773AF7BB" w14:textId="77777777" w:rsidR="00231D29" w:rsidRDefault="00231D29" w:rsidP="000C5905">
            <w:pPr>
              <w:pStyle w:val="Interviewerscript"/>
              <w:jc w:val="center"/>
              <w:rPr>
                <w:rFonts w:ascii="Times New Roman" w:hAnsi="Times New Roman" w:cs="Times New Roman"/>
                <w:color w:val="auto"/>
                <w:sz w:val="18"/>
                <w:szCs w:val="18"/>
              </w:rPr>
            </w:pPr>
          </w:p>
          <w:p w14:paraId="2C3EBB25"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9E37CE" w14:textId="77777777" w:rsidR="00231D29" w:rsidRDefault="00231D29" w:rsidP="000C5905">
            <w:pPr>
              <w:pStyle w:val="Interviewerscript"/>
              <w:jc w:val="center"/>
              <w:rPr>
                <w:rFonts w:ascii="Times New Roman" w:hAnsi="Times New Roman" w:cs="Times New Roman"/>
                <w:color w:val="auto"/>
                <w:sz w:val="18"/>
                <w:szCs w:val="18"/>
              </w:rPr>
            </w:pPr>
          </w:p>
          <w:p w14:paraId="39CFD0F9"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14:paraId="7490B2F3" w14:textId="77777777" w:rsidR="00231D29" w:rsidRDefault="00231D29" w:rsidP="000C5905">
            <w:pPr>
              <w:pStyle w:val="Interviewerscript"/>
              <w:jc w:val="center"/>
              <w:rPr>
                <w:rFonts w:ascii="Times New Roman" w:hAnsi="Times New Roman" w:cs="Times New Roman"/>
                <w:color w:val="auto"/>
                <w:sz w:val="18"/>
                <w:szCs w:val="18"/>
              </w:rPr>
            </w:pPr>
          </w:p>
          <w:p w14:paraId="6E2E13F4"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370128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F98B4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14:paraId="0B616888" w14:textId="77777777" w:rsidR="00231D29" w:rsidRDefault="00231D29" w:rsidP="000C5905">
            <w:pPr>
              <w:pStyle w:val="Interviewerscript"/>
              <w:jc w:val="center"/>
              <w:rPr>
                <w:rFonts w:ascii="Times New Roman" w:hAnsi="Times New Roman" w:cs="Times New Roman"/>
                <w:color w:val="auto"/>
                <w:sz w:val="18"/>
                <w:szCs w:val="18"/>
              </w:rPr>
            </w:pPr>
          </w:p>
          <w:p w14:paraId="32F3EA4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Application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27024A0" w14:textId="77777777" w:rsidR="00231D29" w:rsidRDefault="00231D29" w:rsidP="000C5905">
            <w:pPr>
              <w:pStyle w:val="Interviewerscript"/>
              <w:jc w:val="center"/>
              <w:rPr>
                <w:rFonts w:ascii="Times New Roman" w:hAnsi="Times New Roman" w:cs="Times New Roman"/>
                <w:color w:val="auto"/>
                <w:sz w:val="18"/>
                <w:szCs w:val="18"/>
              </w:rPr>
            </w:pPr>
          </w:p>
          <w:p w14:paraId="3339DEC0"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Independent agricultural advisor</w:t>
            </w:r>
          </w:p>
        </w:tc>
        <w:tc>
          <w:tcPr>
            <w:tcW w:w="1716" w:type="dxa"/>
            <w:tcBorders>
              <w:top w:val="single" w:sz="4" w:space="0" w:color="auto"/>
              <w:left w:val="single" w:sz="4" w:space="0" w:color="auto"/>
              <w:bottom w:val="single" w:sz="4" w:space="0" w:color="auto"/>
              <w:right w:val="single" w:sz="4" w:space="0" w:color="auto"/>
            </w:tcBorders>
            <w:vAlign w:val="center"/>
            <w:hideMark/>
          </w:tcPr>
          <w:p w14:paraId="4E23304F"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231D29" w14:paraId="3AD58A48"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72327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14:paraId="320795F7" w14:textId="77777777" w:rsidR="00231D29" w:rsidRDefault="00231D29" w:rsidP="000C5905">
            <w:pPr>
              <w:pStyle w:val="Interviewerscript"/>
              <w:jc w:val="center"/>
              <w:rPr>
                <w:rFonts w:ascii="Times New Roman" w:hAnsi="Times New Roman" w:cs="Times New Roman"/>
                <w:color w:val="auto"/>
                <w:sz w:val="18"/>
                <w:szCs w:val="18"/>
              </w:rPr>
            </w:pPr>
          </w:p>
          <w:p w14:paraId="6810F32E" w14:textId="4F70EA60" w:rsidR="00231D29" w:rsidRDefault="005E3D86"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Community managed conservation and breeding 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4E0C5E" w14:textId="77777777" w:rsidR="00231D29" w:rsidRDefault="00231D29" w:rsidP="000C5905">
            <w:pPr>
              <w:pStyle w:val="Interviewerscript"/>
              <w:jc w:val="center"/>
              <w:rPr>
                <w:rFonts w:ascii="Times New Roman" w:hAnsi="Times New Roman" w:cs="Times New Roman"/>
                <w:color w:val="auto"/>
                <w:sz w:val="18"/>
                <w:szCs w:val="18"/>
              </w:rPr>
            </w:pPr>
          </w:p>
          <w:p w14:paraId="663D5820" w14:textId="1585C990" w:rsidR="00231D29" w:rsidRDefault="005E3D86"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Individually managed conservation and breeding programme</w:t>
            </w:r>
          </w:p>
        </w:tc>
        <w:tc>
          <w:tcPr>
            <w:tcW w:w="1716" w:type="dxa"/>
            <w:tcBorders>
              <w:top w:val="single" w:sz="4" w:space="0" w:color="auto"/>
              <w:left w:val="single" w:sz="4" w:space="0" w:color="auto"/>
              <w:bottom w:val="single" w:sz="4" w:space="0" w:color="auto"/>
              <w:right w:val="single" w:sz="4" w:space="0" w:color="auto"/>
            </w:tcBorders>
            <w:vAlign w:val="center"/>
          </w:tcPr>
          <w:p w14:paraId="5A6AA5B4" w14:textId="77777777" w:rsidR="00231D29" w:rsidRDefault="00231D29" w:rsidP="000C5905">
            <w:pPr>
              <w:pStyle w:val="Interviewerscript"/>
              <w:jc w:val="center"/>
              <w:rPr>
                <w:rFonts w:ascii="Times New Roman" w:hAnsi="Times New Roman" w:cs="Times New Roman"/>
                <w:color w:val="auto"/>
                <w:sz w:val="18"/>
                <w:szCs w:val="18"/>
              </w:rPr>
            </w:pPr>
          </w:p>
          <w:p w14:paraId="4863E1AD"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5F3DF206"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26BD3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14:paraId="42364871"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14:paraId="3785DFE2" w14:textId="77777777" w:rsidR="00231D29" w:rsidRDefault="00231D29" w:rsidP="000C5905">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EAA9DC" w14:textId="77777777" w:rsidR="00231D29" w:rsidRDefault="00231D29" w:rsidP="000C5905">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14:paraId="36831EB6" w14:textId="77777777" w:rsidR="00231D29" w:rsidRDefault="00231D29" w:rsidP="000C5905">
            <w:pPr>
              <w:jc w:val="center"/>
              <w:rPr>
                <w:noProof/>
                <w:sz w:val="18"/>
                <w:szCs w:val="18"/>
              </w:rPr>
            </w:pPr>
            <w:r>
              <w:rPr>
                <w:noProof/>
                <w:sz w:val="18"/>
                <w:szCs w:val="18"/>
              </w:rPr>
              <w:t>Lei 0</w:t>
            </w:r>
          </w:p>
        </w:tc>
      </w:tr>
    </w:tbl>
    <w:p w14:paraId="667ABC13" w14:textId="77777777" w:rsidR="00231D29" w:rsidRDefault="00231D29" w:rsidP="00231D29">
      <w:pPr>
        <w:rPr>
          <w:b/>
          <w:bCs/>
          <w:sz w:val="18"/>
          <w:szCs w:val="18"/>
        </w:rPr>
      </w:pPr>
    </w:p>
    <w:p w14:paraId="0D8E1453" w14:textId="77777777" w:rsidR="00231D29" w:rsidRDefault="00231D29" w:rsidP="00231D29">
      <w:pPr>
        <w:rPr>
          <w:sz w:val="18"/>
          <w:szCs w:val="18"/>
        </w:rPr>
      </w:pPr>
      <w:r>
        <w:rPr>
          <w:b/>
          <w:bCs/>
          <w:sz w:val="18"/>
          <w:szCs w:val="18"/>
        </w:rPr>
        <w:t>I prefer:</w:t>
      </w:r>
      <w:r>
        <w:rPr>
          <w:b/>
          <w:bCs/>
          <w:sz w:val="18"/>
          <w:szCs w:val="18"/>
        </w:rPr>
        <w:tab/>
      </w:r>
      <w:r>
        <w:rPr>
          <w:b/>
          <w:bCs/>
          <w:sz w:val="18"/>
          <w:szCs w:val="18"/>
        </w:rPr>
        <w:tab/>
      </w:r>
      <w:r>
        <w:rPr>
          <w:sz w:val="18"/>
          <w:szCs w:val="18"/>
        </w:rPr>
        <w:t xml:space="preserve">Option </w:t>
      </w:r>
      <w:proofErr w:type="spellStart"/>
      <w:r>
        <w:rPr>
          <w:sz w:val="18"/>
          <w:szCs w:val="18"/>
        </w:rPr>
        <w:t>A</w:t>
      </w:r>
      <w:proofErr w:type="spellEnd"/>
      <w:r>
        <w:rPr>
          <w:sz w:val="18"/>
          <w:szCs w:val="18"/>
        </w:rPr>
        <w:t xml:space="preserve">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14:paraId="462528E5" w14:textId="39200513" w:rsidR="00231D29" w:rsidRDefault="00231D29" w:rsidP="00F32089">
      <w:r>
        <w:tab/>
      </w:r>
      <w:r>
        <w:tab/>
      </w:r>
      <w:r>
        <w:tab/>
        <w:t xml:space="preserve">   </w:t>
      </w:r>
      <w:r>
        <w:sym w:font="Wingdings" w:char="F071"/>
      </w:r>
      <w:r>
        <w:tab/>
      </w:r>
      <w:r>
        <w:tab/>
      </w:r>
      <w:r>
        <w:tab/>
        <w:t xml:space="preserve">    </w:t>
      </w:r>
      <w:r>
        <w:sym w:font="Wingdings" w:char="F071"/>
      </w:r>
      <w:r>
        <w:tab/>
      </w:r>
      <w:r>
        <w:tab/>
      </w:r>
      <w:r>
        <w:tab/>
        <w:t xml:space="preserve">   </w:t>
      </w:r>
      <w:r>
        <w:sym w:font="Wingdings" w:char="F071"/>
      </w:r>
    </w:p>
    <w:p w14:paraId="0E7BFB12" w14:textId="08DA28F5" w:rsidR="00231D29" w:rsidRPr="00B47350" w:rsidRDefault="00231D29" w:rsidP="00327145">
      <w:pPr>
        <w:pStyle w:val="Caption"/>
        <w:rPr>
          <w:color w:val="auto"/>
          <w:szCs w:val="22"/>
        </w:rPr>
      </w:pPr>
      <w:r w:rsidRPr="00B47350">
        <w:rPr>
          <w:rFonts w:ascii="Times New Roman" w:hAnsi="Times New Roman"/>
          <w:color w:val="auto"/>
          <w:sz w:val="22"/>
          <w:szCs w:val="22"/>
        </w:rPr>
        <w:t xml:space="preserve">Figure </w:t>
      </w:r>
      <w:r w:rsidRPr="00B47350">
        <w:rPr>
          <w:rFonts w:ascii="Times New Roman" w:hAnsi="Times New Roman"/>
          <w:color w:val="auto"/>
          <w:sz w:val="22"/>
          <w:szCs w:val="22"/>
        </w:rPr>
        <w:fldChar w:fldCharType="begin"/>
      </w:r>
      <w:r w:rsidRPr="00B47350">
        <w:rPr>
          <w:rFonts w:ascii="Times New Roman" w:hAnsi="Times New Roman"/>
          <w:color w:val="auto"/>
          <w:sz w:val="22"/>
          <w:szCs w:val="22"/>
        </w:rPr>
        <w:instrText xml:space="preserve"> SEQ Figure \* ARABIC </w:instrText>
      </w:r>
      <w:r w:rsidRPr="00B47350">
        <w:rPr>
          <w:rFonts w:ascii="Times New Roman" w:hAnsi="Times New Roman"/>
          <w:color w:val="auto"/>
          <w:sz w:val="22"/>
          <w:szCs w:val="22"/>
        </w:rPr>
        <w:fldChar w:fldCharType="separate"/>
      </w:r>
      <w:r w:rsidRPr="00B47350">
        <w:rPr>
          <w:rFonts w:ascii="Times New Roman" w:hAnsi="Times New Roman"/>
          <w:noProof/>
          <w:color w:val="auto"/>
          <w:sz w:val="22"/>
          <w:szCs w:val="22"/>
        </w:rPr>
        <w:t>2</w:t>
      </w:r>
      <w:r w:rsidRPr="00B47350">
        <w:rPr>
          <w:rFonts w:ascii="Times New Roman" w:hAnsi="Times New Roman"/>
          <w:color w:val="auto"/>
          <w:sz w:val="22"/>
          <w:szCs w:val="22"/>
        </w:rPr>
        <w:fldChar w:fldCharType="end"/>
      </w:r>
      <w:r w:rsidRPr="00B47350">
        <w:rPr>
          <w:rFonts w:ascii="Times New Roman" w:hAnsi="Times New Roman"/>
          <w:b w:val="0"/>
          <w:color w:val="auto"/>
          <w:sz w:val="22"/>
          <w:szCs w:val="22"/>
        </w:rPr>
        <w:t>: A typical choice task shown to respondents</w:t>
      </w:r>
    </w:p>
    <w:p w14:paraId="24ACEBC7" w14:textId="4C76E4F4" w:rsidR="001F5A44" w:rsidRDefault="001F5A44" w:rsidP="00F32089"/>
    <w:p w14:paraId="18DDFED9" w14:textId="1977DD5F" w:rsidR="00C46F67" w:rsidRDefault="00F6093D" w:rsidP="005878F4">
      <w:pPr>
        <w:pStyle w:val="Heading2"/>
      </w:pPr>
      <w:r>
        <w:t>Econometric specification</w:t>
      </w:r>
    </w:p>
    <w:p w14:paraId="3E176FC9" w14:textId="6667AC84" w:rsidR="00EF4D6A" w:rsidRDefault="005E7301" w:rsidP="00EF4D6A">
      <w:ins w:id="194" w:author="MORAN Dominic" w:date="2018-07-15T20:18:00Z">
        <w:r>
          <w:t xml:space="preserve">Respondent choices in a </w:t>
        </w:r>
      </w:ins>
      <w:r w:rsidR="00EF4D6A" w:rsidRPr="00961A71">
        <w:t>CE</w:t>
      </w:r>
      <w:del w:id="195" w:author="MORAN Dominic" w:date="2018-07-15T20:18:00Z">
        <w:r w:rsidR="00EF4D6A" w:rsidRPr="00961A71" w:rsidDel="005E7301">
          <w:delText>s</w:delText>
        </w:r>
      </w:del>
      <w:r w:rsidR="00EF4D6A" w:rsidRPr="00961A71">
        <w:t xml:space="preserve"> </w:t>
      </w:r>
      <w:ins w:id="196" w:author="MORAN Dominic" w:date="2018-07-15T20:18:00Z">
        <w:r>
          <w:t xml:space="preserve">can be modelled with reference to </w:t>
        </w:r>
      </w:ins>
      <w:del w:id="197" w:author="MORAN Dominic" w:date="2018-07-15T20:18:00Z">
        <w:r w:rsidR="00EF4D6A" w:rsidRPr="00961A71" w:rsidDel="005E7301">
          <w:delText>are theoretically grounded in</w:delText>
        </w:r>
      </w:del>
      <w:r w:rsidR="00EF4D6A" w:rsidRPr="00961A71">
        <w:t xml:space="preserve"> Lancaster's theory of value </w:t>
      </w:r>
      <w:r w:rsidR="00EF4D6A" w:rsidRPr="00961A71">
        <w:fldChar w:fldCharType="begin" w:fldLock="1"/>
      </w:r>
      <w:r w:rsidR="00327145">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"[36]", "plainTextFormattedCitation" : "[36]", "previouslyFormattedCitation" : "[36]" }, "properties" : { "noteIndex" : 0 }, "schema" : "https://github.com/citation-style-language/schema/raw/master/csl-citation.json" }</w:instrText>
      </w:r>
      <w:r w:rsidR="00EF4D6A" w:rsidRPr="00961A71">
        <w:fldChar w:fldCharType="separate"/>
      </w:r>
      <w:r w:rsidR="0077411B" w:rsidRPr="0077411B">
        <w:rPr>
          <w:noProof/>
        </w:rPr>
        <w:t>[36]</w:t>
      </w:r>
      <w:r w:rsidR="00EF4D6A" w:rsidRPr="00961A71">
        <w:fldChar w:fldCharType="end"/>
      </w:r>
      <w:r w:rsidR="00EF4D6A" w:rsidRPr="00961A71">
        <w:t xml:space="preserve"> and </w:t>
      </w:r>
      <w:del w:id="198" w:author="MORAN Dominic" w:date="2018-07-15T20:15:00Z">
        <w:r w:rsidR="00EF4D6A" w:rsidRPr="00961A71" w:rsidDel="005E7301">
          <w:delText>based on</w:delText>
        </w:r>
      </w:del>
      <w:r w:rsidR="00EF4D6A" w:rsidRPr="00961A71">
        <w:t xml:space="preserve"> Random Utility Theory </w:t>
      </w:r>
      <w:r w:rsidR="00EF4D6A" w:rsidRPr="00961A71">
        <w:fldChar w:fldCharType="begin" w:fldLock="1"/>
      </w:r>
      <w:r w:rsidR="00327145">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"[37,38]", "plainTextFormattedCitation" : "[37,38]", "previouslyFormattedCitation" : "[37,38]" }, "properties" : { "noteIndex" : 0 }, "schema" : "https://github.com/citation-style-language/schema/raw/master/csl-citation.json" }</w:instrText>
      </w:r>
      <w:r w:rsidR="00EF4D6A" w:rsidRPr="00961A71">
        <w:fldChar w:fldCharType="separate"/>
      </w:r>
      <w:r w:rsidR="0077411B" w:rsidRPr="0077411B">
        <w:rPr>
          <w:noProof/>
        </w:rPr>
        <w:t>[37,38]</w:t>
      </w:r>
      <w:r w:rsidR="00EF4D6A" w:rsidRPr="00961A71">
        <w:fldChar w:fldCharType="end"/>
      </w:r>
      <w:r w:rsidR="00EF4D6A" w:rsidRPr="00961A71">
        <w:t xml:space="preserve">. </w:t>
      </w:r>
      <w:r w:rsidR="00EF4D6A">
        <w:t xml:space="preserve">For a general description </w:t>
      </w:r>
      <w:del w:id="199" w:author="MORAN Dominic" w:date="2018-07-15T20:15:00Z">
        <w:r w:rsidR="00EF4D6A" w:rsidDel="005E7301">
          <w:delText>of CEs,</w:delText>
        </w:r>
      </w:del>
      <w:r w:rsidR="00EF4D6A">
        <w:t xml:space="preserve"> see </w:t>
      </w:r>
      <w:commentRangeStart w:id="200"/>
      <w:r w:rsidR="00EF4D6A">
        <w:fldChar w:fldCharType="begin" w:fldLock="1"/>
      </w:r>
      <w:r w:rsidR="00327145">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"[39]", "plainTextFormattedCitation" : "[39]", "previouslyFormattedCitation" : "[39]" }, "properties" : { "noteIndex" : 0 }, "schema" : "https://github.com/citation-style-language/schema/raw/master/csl-citation.json" }</w:instrText>
      </w:r>
      <w:r w:rsidR="00EF4D6A">
        <w:fldChar w:fldCharType="separate"/>
      </w:r>
      <w:r w:rsidR="0077411B" w:rsidRPr="0077411B">
        <w:rPr>
          <w:noProof/>
        </w:rPr>
        <w:t>[39]</w:t>
      </w:r>
      <w:r w:rsidR="00EF4D6A">
        <w:fldChar w:fldCharType="end"/>
      </w:r>
      <w:commentRangeEnd w:id="200"/>
      <w:r>
        <w:rPr>
          <w:rStyle w:val="CommentReference"/>
        </w:rPr>
        <w:commentReference w:id="200"/>
      </w:r>
      <w:r w:rsidR="00EF4D6A">
        <w:t xml:space="preserve">. </w:t>
      </w:r>
      <w:r w:rsidR="00626C16">
        <w:t>The</w:t>
      </w:r>
      <w:r w:rsidR="00EF4D6A" w:rsidRPr="00F32089">
        <w:t xml:space="preserve"> </w:t>
      </w:r>
      <w:r w:rsidR="00EF4D6A">
        <w:t>RPL</w:t>
      </w:r>
      <w:r w:rsidR="00EF4D6A" w:rsidRPr="00F32089">
        <w:t xml:space="preserve"> </w:t>
      </w:r>
      <w:r w:rsidR="00EF4D6A">
        <w:t xml:space="preserve">model </w:t>
      </w:r>
      <w:r w:rsidR="00626C16">
        <w:t xml:space="preserve">for choice data analysis </w:t>
      </w:r>
      <w:r w:rsidR="00EF4D6A" w:rsidRPr="00F32089">
        <w:t>takes into account heterogeneity of the parameter values among respondents</w:t>
      </w:r>
      <w:r w:rsidR="00EF4D6A">
        <w:t xml:space="preserve"> and </w:t>
      </w:r>
      <w:r w:rsidR="00EF4D6A" w:rsidRPr="002E759B">
        <w:rPr>
          <w:lang w:eastAsia="zh-CN" w:bidi="ta-IN"/>
        </w:rPr>
        <w:t xml:space="preserve">relaxes key assumptions </w:t>
      </w:r>
      <w:ins w:id="201" w:author="MORAN Dominic" w:date="2018-07-14T02:53:00Z">
        <w:r w:rsidR="00CC2746">
          <w:rPr>
            <w:lang w:eastAsia="zh-CN" w:bidi="ta-IN"/>
          </w:rPr>
          <w:t>that</w:t>
        </w:r>
      </w:ins>
      <w:del w:id="202" w:author="MORAN Dominic" w:date="2018-07-14T02:53:00Z">
        <w:r w:rsidR="00EF4D6A" w:rsidRPr="002E759B" w:rsidDel="00CC2746">
          <w:rPr>
            <w:lang w:eastAsia="zh-CN" w:bidi="ta-IN"/>
          </w:rPr>
          <w:delText>which</w:delText>
        </w:r>
      </w:del>
      <w:r w:rsidR="00EF4D6A" w:rsidRPr="002E759B">
        <w:rPr>
          <w:lang w:eastAsia="zh-CN" w:bidi="ta-IN"/>
        </w:rPr>
        <w:t xml:space="preserve"> constrain the use of co</w:t>
      </w:r>
      <w:r w:rsidR="00EF4D6A">
        <w:rPr>
          <w:lang w:eastAsia="zh-CN" w:bidi="ta-IN"/>
        </w:rPr>
        <w:t xml:space="preserve">nditional logit models, namely independence of irrelevant alternatives - </w:t>
      </w:r>
      <w:proofErr w:type="spellStart"/>
      <w:r w:rsidR="002D6331">
        <w:rPr>
          <w:i/>
          <w:lang w:eastAsia="zh-CN" w:bidi="ta-IN"/>
        </w:rPr>
        <w:t>iia</w:t>
      </w:r>
      <w:proofErr w:type="spellEnd"/>
      <w:r w:rsidR="00EF4D6A" w:rsidRPr="00F32089">
        <w:t xml:space="preserve"> </w:t>
      </w:r>
      <w:r w:rsidR="00EF4D6A" w:rsidRPr="00F32089">
        <w:fldChar w:fldCharType="begin" w:fldLock="1"/>
      </w:r>
      <w:r w:rsidR="00327145">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"[40]", "plainTextFormattedCitation" : "[40]", "previouslyFormattedCitation" : "[40]" }, "properties" : { "noteIndex" : 0 }, "schema" : "https://github.com/citation-style-language/schema/raw/master/csl-citation.json" }</w:instrText>
      </w:r>
      <w:r w:rsidR="00EF4D6A" w:rsidRPr="00F32089">
        <w:fldChar w:fldCharType="separate"/>
      </w:r>
      <w:r w:rsidR="0077411B" w:rsidRPr="0077411B">
        <w:rPr>
          <w:noProof/>
        </w:rPr>
        <w:t>[40]</w:t>
      </w:r>
      <w:r w:rsidR="00EF4D6A" w:rsidRPr="00F32089">
        <w:fldChar w:fldCharType="end"/>
      </w:r>
      <w:r w:rsidR="00EF4D6A">
        <w:t xml:space="preserve">. Under a RPL specification, the utility a respondent </w:t>
      </w:r>
      <w:proofErr w:type="spellStart"/>
      <w:r w:rsidR="00EF4D6A">
        <w:rPr>
          <w:i/>
        </w:rPr>
        <w:t>i</w:t>
      </w:r>
      <w:proofErr w:type="spellEnd"/>
      <w:r w:rsidR="00EF4D6A">
        <w:t xml:space="preserve"> </w:t>
      </w:r>
      <w:proofErr w:type="gramStart"/>
      <w:r w:rsidR="00EF4D6A">
        <w:t>derives</w:t>
      </w:r>
      <w:proofErr w:type="gramEnd"/>
      <w:r w:rsidR="00EF4D6A">
        <w:t xml:space="preserve"> from an alternative </w:t>
      </w:r>
      <w:r w:rsidR="00EF4D6A" w:rsidRPr="006160A9">
        <w:rPr>
          <w:i/>
        </w:rPr>
        <w:t>j</w:t>
      </w:r>
      <w:r w:rsidR="00EF4D6A">
        <w:t xml:space="preserve"> in each choice situation </w:t>
      </w:r>
      <w:r w:rsidR="00EF4D6A" w:rsidRPr="006160A9">
        <w:rPr>
          <w:i/>
        </w:rPr>
        <w:t>t</w:t>
      </w:r>
      <w:r w:rsidR="00EF4D6A">
        <w:t xml:space="preserve"> is given by:</w:t>
      </w:r>
    </w:p>
    <w:p w14:paraId="242839F4" w14:textId="77777777" w:rsidR="00EF4D6A" w:rsidRDefault="00EF4D6A" w:rsidP="00EF4D6A"/>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EF4D6A" w14:paraId="3516B031" w14:textId="77777777" w:rsidTr="004704A2">
        <w:tc>
          <w:tcPr>
            <w:tcW w:w="350" w:type="pct"/>
          </w:tcPr>
          <w:p w14:paraId="36440781" w14:textId="77777777" w:rsidR="00EF4D6A" w:rsidRDefault="00EF4D6A" w:rsidP="004704A2">
            <w:pPr>
              <w:ind w:firstLine="0"/>
              <w:rPr>
                <w:lang w:eastAsia="zh-CN" w:bidi="ta-IN"/>
              </w:rPr>
            </w:pPr>
          </w:p>
        </w:tc>
        <w:tc>
          <w:tcPr>
            <w:tcW w:w="4300" w:type="pct"/>
          </w:tcPr>
          <w:p w14:paraId="6AE0ACBD" w14:textId="77777777" w:rsidR="00EF4D6A" w:rsidRPr="006160A9" w:rsidRDefault="00717C86" w:rsidP="004704A2">
            <w:pPr>
              <w:pStyle w:val="Caption"/>
              <w:jc w:val="center"/>
              <w:rPr>
                <w:b w:val="0"/>
                <w:lang w:eastAsia="zh-CN" w:bidi="ta-IN"/>
              </w:rPr>
            </w:pPr>
            <m:oMathPara>
              <m:oMath>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U</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β</m:t>
                    </m:r>
                  </m:e>
                  <m:sub>
                    <m:r>
                      <m:rPr>
                        <m:sty m:val="bi"/>
                      </m:rPr>
                      <w:rPr>
                        <w:rFonts w:ascii="Cambria Math" w:hAnsi="Cambria Math"/>
                        <w:color w:val="auto"/>
                        <w:lang w:eastAsia="zh-CN" w:bidi="ta-IN"/>
                      </w:rPr>
                      <m:t>i</m:t>
                    </m:r>
                  </m:sub>
                </m:sSub>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X</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ϵ</m:t>
                    </m:r>
                  </m:e>
                  <m:sub>
                    <m:r>
                      <m:rPr>
                        <m:sty m:val="bi"/>
                      </m:rPr>
                      <w:rPr>
                        <w:rFonts w:ascii="Cambria Math" w:hAnsi="Cambria Math"/>
                        <w:color w:val="auto"/>
                        <w:lang w:eastAsia="zh-CN" w:bidi="ta-IN"/>
                      </w:rPr>
                      <m:t>ijt</m:t>
                    </m:r>
                  </m:sub>
                </m:sSub>
              </m:oMath>
            </m:oMathPara>
          </w:p>
        </w:tc>
        <w:tc>
          <w:tcPr>
            <w:tcW w:w="350" w:type="pct"/>
          </w:tcPr>
          <w:p w14:paraId="484FB670" w14:textId="77777777" w:rsidR="00EF4D6A" w:rsidRDefault="00EF4D6A" w:rsidP="004704A2">
            <w:pPr>
              <w:ind w:firstLine="0"/>
              <w:jc w:val="right"/>
              <w:rPr>
                <w:lang w:eastAsia="zh-CN" w:bidi="ta-IN"/>
              </w:rPr>
            </w:pPr>
            <w:r w:rsidRPr="00B87F2B">
              <w:rPr>
                <w:lang w:eastAsia="zh-CN" w:bidi="ta-IN"/>
              </w:rPr>
              <w:t xml:space="preserve">( </w:t>
            </w:r>
            <w:r>
              <w:rPr>
                <w:lang w:eastAsia="zh-CN" w:bidi="ta-IN"/>
              </w:rPr>
              <w:t>1</w:t>
            </w:r>
            <w:r w:rsidRPr="00B87F2B">
              <w:rPr>
                <w:lang w:eastAsia="zh-CN" w:bidi="ta-IN"/>
              </w:rPr>
              <w:t>)</w:t>
            </w:r>
          </w:p>
        </w:tc>
      </w:tr>
    </w:tbl>
    <w:p w14:paraId="427228E8" w14:textId="77777777" w:rsidR="00EF4D6A" w:rsidRDefault="00EF4D6A" w:rsidP="00EF4D6A"/>
    <w:p w14:paraId="589A6903" w14:textId="7B937B59" w:rsidR="002D6331" w:rsidRDefault="00EF4D6A" w:rsidP="002D6331">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w:t>
      </w:r>
      <w:ins w:id="203" w:author="MORAN Dominic" w:date="2018-07-14T02:54:00Z">
        <w:r w:rsidR="002F1BC1">
          <w:t>,</w:t>
        </w:r>
      </w:ins>
      <w:r>
        <w:t xml:space="preserve">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w:t>
      </w:r>
      <w:r w:rsidR="002D6331">
        <w:t xml:space="preserve">Conditional on the individual specific parameters </w:t>
      </w:r>
      <w:r w:rsidR="002D6331" w:rsidRPr="007B7F02">
        <w:t>β</w:t>
      </w:r>
      <w:proofErr w:type="spellStart"/>
      <w:r w:rsidR="002D6331">
        <w:rPr>
          <w:vertAlign w:val="subscript"/>
        </w:rPr>
        <w:t>i</w:t>
      </w:r>
      <w:proofErr w:type="spellEnd"/>
      <w:r w:rsidR="002D6331">
        <w:t xml:space="preserve"> and error components </w:t>
      </w:r>
      <w:proofErr w:type="spellStart"/>
      <w:r w:rsidR="002D6331">
        <w:t>ε</w:t>
      </w:r>
      <w:r w:rsidR="002D6331">
        <w:rPr>
          <w:vertAlign w:val="subscript"/>
        </w:rPr>
        <w:t>i</w:t>
      </w:r>
      <w:proofErr w:type="spellEnd"/>
      <w:r w:rsidR="002D6331">
        <w:t xml:space="preserve"> </w:t>
      </w:r>
      <w:r w:rsidR="002D6331" w:rsidRPr="007B7F02">
        <w:t>the</w:t>
      </w:r>
      <w:r w:rsidR="002D6331">
        <w:t xml:space="preserve"> </w:t>
      </w:r>
      <w:r w:rsidR="002D6331" w:rsidRPr="00F32089">
        <w:t xml:space="preserve">probability that individual </w:t>
      </w:r>
      <w:proofErr w:type="spellStart"/>
      <w:r w:rsidR="002D6331" w:rsidRPr="00F32089">
        <w:rPr>
          <w:i/>
        </w:rPr>
        <w:t>i</w:t>
      </w:r>
      <w:proofErr w:type="spellEnd"/>
      <w:r w:rsidR="002D6331" w:rsidRPr="00F32089">
        <w:rPr>
          <w:i/>
        </w:rPr>
        <w:t xml:space="preserve"> </w:t>
      </w:r>
      <w:proofErr w:type="gramStart"/>
      <w:r w:rsidR="002D6331" w:rsidRPr="00F32089">
        <w:t>chooses</w:t>
      </w:r>
      <w:proofErr w:type="gramEnd"/>
      <w:r w:rsidR="002D6331" w:rsidRPr="00F32089">
        <w:t xml:space="preserve"> alternative </w:t>
      </w:r>
      <w:r w:rsidR="002D6331" w:rsidRPr="00F32089">
        <w:rPr>
          <w:i/>
        </w:rPr>
        <w:t>j</w:t>
      </w:r>
      <w:r w:rsidR="002D6331" w:rsidRPr="00F32089">
        <w:t xml:space="preserve"> in a particular choice </w:t>
      </w:r>
      <w:r w:rsidR="002D6331">
        <w:t xml:space="preserve">task </w:t>
      </w:r>
      <w:r w:rsidR="002D6331" w:rsidRPr="007B7F02">
        <w:rPr>
          <w:i/>
        </w:rPr>
        <w:t>n</w:t>
      </w:r>
      <w:r w:rsidR="002D6331">
        <w:t xml:space="preserve"> </w:t>
      </w:r>
      <w:r w:rsidR="002D6331" w:rsidRPr="007B7F02">
        <w:t>is</w:t>
      </w:r>
      <w:r w:rsidR="002D6331" w:rsidRPr="00F32089">
        <w:t xml:space="preserve"> represented as:</w:t>
      </w:r>
    </w:p>
    <w:p w14:paraId="36BB6CFC" w14:textId="77777777" w:rsidR="002D6331" w:rsidRDefault="002D6331" w:rsidP="002D633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2D6331" w14:paraId="097B8DA7" w14:textId="77777777" w:rsidTr="00263BB0">
        <w:tc>
          <w:tcPr>
            <w:tcW w:w="350" w:type="pct"/>
          </w:tcPr>
          <w:p w14:paraId="4F50D1AB" w14:textId="77777777" w:rsidR="002D6331" w:rsidRDefault="002D6331" w:rsidP="00263BB0">
            <w:pPr>
              <w:ind w:firstLine="0"/>
              <w:rPr>
                <w:lang w:eastAsia="zh-CN" w:bidi="ta-IN"/>
              </w:rPr>
            </w:pPr>
          </w:p>
        </w:tc>
        <w:tc>
          <w:tcPr>
            <w:tcW w:w="4300" w:type="pct"/>
          </w:tcPr>
          <w:p w14:paraId="6A8869F4" w14:textId="77777777" w:rsidR="002D6331" w:rsidRDefault="002D6331" w:rsidP="00263BB0">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sSub>
                      <m:sSubPr>
                        <m:ctrlPr>
                          <w:rPr>
                            <w:rFonts w:ascii="Cambria Math" w:hAnsi="Cambria Math"/>
                            <w:i/>
                            <w:color w:val="auto"/>
                          </w:rPr>
                        </m:ctrlPr>
                      </m:sSubPr>
                      <m:e>
                        <m:r>
                          <m:rPr>
                            <m:sty m:val="bi"/>
                          </m:rPr>
                          <w:rPr>
                            <w:rFonts w:ascii="Cambria Math" w:hAnsi="Cambria Math"/>
                            <w:color w:val="auto"/>
                          </w:rPr>
                          <m:t>, β</m:t>
                        </m:r>
                      </m:e>
                      <m:sub>
                        <m:r>
                          <m:rPr>
                            <m:sty m:val="bi"/>
                          </m:rPr>
                          <w:rPr>
                            <w:rFonts w:ascii="Cambria Math" w:hAnsi="Cambria Math"/>
                            <w:color w:val="auto"/>
                          </w:rPr>
                          <m:t>it</m:t>
                        </m:r>
                      </m:sub>
                    </m:sSub>
                    <m:r>
                      <m:rPr>
                        <m:sty m:val="bi"/>
                      </m:rPr>
                      <w:rPr>
                        <w:rFonts w:ascii="Cambria Math" w:hAnsi="Cambria Math"/>
                        <w:color w:val="auto"/>
                      </w:rPr>
                      <m:t xml:space="preserve"> ,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it</m:t>
                        </m:r>
                      </m:sub>
                    </m:sSub>
                  </m:e>
                </m:d>
                <m:r>
                  <m:rPr>
                    <m:sty m:val="bi"/>
                  </m:rPr>
                  <w:rPr>
                    <w:rFonts w:ascii="Cambria Math" w:hAnsi="Cambria Math"/>
                    <w:color w:val="auto"/>
                  </w:rPr>
                  <m:t>=</m:t>
                </m:r>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oMath>
            </m:oMathPara>
          </w:p>
        </w:tc>
        <w:tc>
          <w:tcPr>
            <w:tcW w:w="350" w:type="pct"/>
          </w:tcPr>
          <w:p w14:paraId="0E55B7DF" w14:textId="63AFC809" w:rsidR="002D6331" w:rsidRDefault="002D6331" w:rsidP="00263BB0">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2D6331" w14:paraId="27D8FC73" w14:textId="77777777" w:rsidTr="00263BB0">
        <w:tc>
          <w:tcPr>
            <w:tcW w:w="350" w:type="pct"/>
          </w:tcPr>
          <w:p w14:paraId="63F5F683" w14:textId="77777777" w:rsidR="002D6331" w:rsidRDefault="002D6331" w:rsidP="00263BB0">
            <w:pPr>
              <w:ind w:firstLine="0"/>
              <w:rPr>
                <w:lang w:eastAsia="zh-CN" w:bidi="ta-IN"/>
              </w:rPr>
            </w:pPr>
          </w:p>
        </w:tc>
        <w:tc>
          <w:tcPr>
            <w:tcW w:w="4300" w:type="pct"/>
          </w:tcPr>
          <w:p w14:paraId="6DFEFE4B" w14:textId="77777777" w:rsidR="002D6331" w:rsidRDefault="002D6331" w:rsidP="00263BB0">
            <w:pPr>
              <w:pStyle w:val="Caption"/>
              <w:jc w:val="center"/>
              <w:rPr>
                <w:rFonts w:ascii="Times New Roman" w:eastAsia="Times New Roman" w:hAnsi="Times New Roman"/>
                <w:color w:val="auto"/>
              </w:rPr>
            </w:pPr>
          </w:p>
        </w:tc>
        <w:tc>
          <w:tcPr>
            <w:tcW w:w="350" w:type="pct"/>
          </w:tcPr>
          <w:p w14:paraId="6A6E6301" w14:textId="77777777" w:rsidR="002D6331" w:rsidRPr="00B87F2B" w:rsidRDefault="002D6331" w:rsidP="00263BB0">
            <w:pPr>
              <w:ind w:firstLine="0"/>
              <w:jc w:val="right"/>
              <w:rPr>
                <w:lang w:eastAsia="zh-CN" w:bidi="ta-IN"/>
              </w:rPr>
            </w:pPr>
          </w:p>
        </w:tc>
      </w:tr>
    </w:tbl>
    <w:p w14:paraId="309835B5" w14:textId="28F73AB0" w:rsidR="00EF4D6A" w:rsidRDefault="002D6331" w:rsidP="002D6331">
      <w:r>
        <w:t>Note</w:t>
      </w:r>
      <w:proofErr w:type="gramStart"/>
      <w:r>
        <w:t>,</w:t>
      </w:r>
      <w:proofErr w:type="gramEnd"/>
      <w:r>
        <w:t xml:space="preserve"> choices for bovine and ovine farmers were modelled separately to explore preference heterogeneity between both groups. </w:t>
      </w:r>
      <w:r w:rsidR="00EF4D6A" w:rsidRPr="000A51A0">
        <w:t>The empirical model was estimated using the econometric software NLOGIT 5.0</w:t>
      </w:r>
      <w:r w:rsidR="00EF4D6A">
        <w:t>. For a full description of the model specification, s</w:t>
      </w:r>
      <w:r w:rsidR="00756551">
        <w:t xml:space="preserve">ee </w:t>
      </w:r>
      <w:r w:rsidR="0077411B">
        <w:t>Appendix 2</w:t>
      </w:r>
      <w:r w:rsidR="00EF4D6A">
        <w:t xml:space="preserve">.  </w:t>
      </w:r>
    </w:p>
    <w:p w14:paraId="5832A07C" w14:textId="77777777" w:rsidR="00656FF2" w:rsidRDefault="00656FF2" w:rsidP="00656FF2"/>
    <w:p w14:paraId="2F50815A" w14:textId="77777777" w:rsidR="00156109" w:rsidRDefault="00156109" w:rsidP="00156109">
      <w:pPr>
        <w:pStyle w:val="Heading1"/>
      </w:pPr>
      <w:r>
        <w:t xml:space="preserve">Results </w:t>
      </w:r>
    </w:p>
    <w:p w14:paraId="3E7F1B2F" w14:textId="6F469CC7" w:rsidR="00156109" w:rsidRPr="00156109" w:rsidRDefault="00EE6732" w:rsidP="00156109">
      <w:pPr>
        <w:pStyle w:val="Heading2"/>
      </w:pPr>
      <w:ins w:id="204" w:author="MORAN Dominic" w:date="2018-07-14T02:55:00Z">
        <w:r>
          <w:t>Respondent c</w:t>
        </w:r>
      </w:ins>
      <w:del w:id="205" w:author="MORAN Dominic" w:date="2018-07-14T02:55:00Z">
        <w:r w:rsidR="00156109" w:rsidRPr="00156109" w:rsidDel="00EE6732">
          <w:delText>C</w:delText>
        </w:r>
      </w:del>
      <w:r w:rsidR="00156109" w:rsidRPr="00156109">
        <w:t xml:space="preserve">haracteristics </w:t>
      </w:r>
      <w:del w:id="206" w:author="MORAN Dominic" w:date="2018-07-14T02:55:00Z">
        <w:r w:rsidR="00156109" w:rsidRPr="00156109" w:rsidDel="00EE6732">
          <w:delText>of survey r</w:delText>
        </w:r>
      </w:del>
      <w:del w:id="207" w:author="MORAN Dominic" w:date="2018-07-14T02:56:00Z">
        <w:r w:rsidR="00156109" w:rsidRPr="00156109" w:rsidDel="00EE6732">
          <w:delText>espondents</w:delText>
        </w:r>
      </w:del>
    </w:p>
    <w:p w14:paraId="2D42AA79" w14:textId="35C1A6BC" w:rsidR="005878F4" w:rsidRDefault="0001614F" w:rsidP="005878F4">
      <w:r>
        <w:t>A total 174 respondents were surveyed - 116</w:t>
      </w:r>
      <w:r w:rsidR="00E276D7">
        <w:t xml:space="preserve"> were bovine farmers</w:t>
      </w:r>
      <w:r w:rsidR="00E276D7" w:rsidRPr="00070992">
        <w:t xml:space="preserve"> and </w:t>
      </w:r>
      <w:r w:rsidR="00E276D7">
        <w:t xml:space="preserve">81 were </w:t>
      </w:r>
      <w:r w:rsidR="00E276D7" w:rsidRPr="00070992">
        <w:t>ovine farmers</w:t>
      </w:r>
      <w:r w:rsidR="00E276D7">
        <w:t xml:space="preserve"> </w:t>
      </w:r>
      <w:commentRangeStart w:id="208"/>
      <w:r w:rsidR="00E276D7">
        <w:t xml:space="preserve">(note </w:t>
      </w:r>
      <w:r>
        <w:t xml:space="preserve">some respondents kept both </w:t>
      </w:r>
      <w:proofErr w:type="spellStart"/>
      <w:r>
        <w:t>ovines</w:t>
      </w:r>
      <w:proofErr w:type="spellEnd"/>
      <w:r>
        <w:t xml:space="preserve"> and bovines</w:t>
      </w:r>
      <w:r w:rsidR="00E276D7">
        <w:t>)</w:t>
      </w:r>
      <w:commentRangeEnd w:id="208"/>
      <w:r w:rsidR="00EE6732">
        <w:rPr>
          <w:rStyle w:val="CommentReference"/>
        </w:rPr>
        <w:commentReference w:id="208"/>
      </w:r>
      <w:r w:rsidR="00E276D7" w:rsidRPr="00070992">
        <w:t xml:space="preserve">. </w:t>
      </w:r>
      <w:del w:id="209" w:author="MORAN Dominic" w:date="2018-07-14T02:57:00Z">
        <w:r w:rsidR="000C5905" w:rsidDel="00EE6732">
          <w:delText>The</w:delText>
        </w:r>
      </w:del>
      <w:r w:rsidR="000C5905">
        <w:t xml:space="preserve"> </w:t>
      </w:r>
      <w:ins w:id="210" w:author="MORAN Dominic" w:date="2018-07-14T02:57:00Z">
        <w:r w:rsidR="00EE6732">
          <w:t>M</w:t>
        </w:r>
      </w:ins>
      <w:del w:id="211" w:author="MORAN Dominic" w:date="2018-07-14T02:57:00Z">
        <w:r w:rsidR="000C5905" w:rsidDel="00EE6732">
          <w:delText>m</w:delText>
        </w:r>
      </w:del>
      <w:r w:rsidR="000C5905">
        <w:t xml:space="preserve">ean </w:t>
      </w:r>
      <w:del w:id="212" w:author="MORAN Dominic" w:date="2018-07-14T02:57:00Z">
        <w:r w:rsidR="000C5905" w:rsidDel="00EE6732">
          <w:delText>categorical</w:delText>
        </w:r>
      </w:del>
      <w:r w:rsidR="000C5905">
        <w:t xml:space="preserve"> age of participants was</w:t>
      </w:r>
      <w:r w:rsidR="005878F4" w:rsidRPr="00156109">
        <w:t xml:space="preserve"> from </w:t>
      </w:r>
      <w:r w:rsidR="005878F4">
        <w:t>40-49</w:t>
      </w:r>
      <w:r w:rsidR="005878F4" w:rsidRPr="00156109">
        <w:t xml:space="preserve"> years</w:t>
      </w:r>
      <w:ins w:id="213" w:author="MORAN Dominic" w:date="2018-07-14T02:58:00Z">
        <w:r w:rsidR="00CE1789">
          <w:t xml:space="preserve">, with </w:t>
        </w:r>
      </w:ins>
      <w:del w:id="214" w:author="MORAN Dominic" w:date="2018-07-14T02:58:00Z">
        <w:r w:rsidR="005878F4" w:rsidRPr="00156109" w:rsidDel="00CE1789">
          <w:delText xml:space="preserve"> and reported a</w:delText>
        </w:r>
      </w:del>
      <w:r w:rsidR="005878F4" w:rsidRPr="00156109">
        <w:t xml:space="preserve"> highest education level</w:t>
      </w:r>
      <w:ins w:id="215" w:author="MORAN Dominic" w:date="2018-07-14T02:58:00Z">
        <w:r w:rsidR="00CE1789">
          <w:t>s</w:t>
        </w:r>
      </w:ins>
      <w:r w:rsidR="005878F4" w:rsidRPr="00156109">
        <w:t xml:space="preserve"> of either secondary school or college</w:t>
      </w:r>
      <w:r w:rsidR="00DD5500">
        <w:t xml:space="preserve"> (Table 2</w:t>
      </w:r>
      <w:r w:rsidR="005878F4">
        <w:t xml:space="preserve">). </w:t>
      </w:r>
      <w:r w:rsidR="00695DE9">
        <w:t xml:space="preserve">This </w:t>
      </w:r>
      <w:commentRangeStart w:id="216"/>
      <w:r w:rsidR="00695DE9">
        <w:t xml:space="preserve">compares well </w:t>
      </w:r>
      <w:commentRangeEnd w:id="216"/>
      <w:r w:rsidR="00CE1789">
        <w:rPr>
          <w:rStyle w:val="CommentReference"/>
        </w:rPr>
        <w:commentReference w:id="216"/>
      </w:r>
      <w:r w:rsidR="00695DE9">
        <w:t>with</w:t>
      </w:r>
      <w:r w:rsidR="005878F4">
        <w:t xml:space="preserve"> household census data </w:t>
      </w:r>
      <w:r w:rsidR="00695DE9">
        <w:t xml:space="preserve">that </w:t>
      </w:r>
      <w:r w:rsidR="005878F4">
        <w:t xml:space="preserve">indicates </w:t>
      </w:r>
      <w:commentRangeStart w:id="217"/>
      <w:r w:rsidR="005878F4">
        <w:t xml:space="preserve">56% of the population is aged 25-64 </w:t>
      </w:r>
      <w:commentRangeEnd w:id="217"/>
      <w:r w:rsidR="00CE1789">
        <w:rPr>
          <w:rStyle w:val="CommentReference"/>
        </w:rPr>
        <w:commentReference w:id="217"/>
      </w:r>
      <w:r w:rsidR="005878F4">
        <w:t xml:space="preserve">and 86% are educated to secondary or college level </w:t>
      </w:r>
      <w:r w:rsidR="005878F4">
        <w:fldChar w:fldCharType="begin" w:fldLock="1"/>
      </w:r>
      <w:r w:rsidR="00327145">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"[41]", "plainTextFormattedCitation" : "[41]", "previouslyFormattedCitation" : "[41]" }, "properties" : { "noteIndex" : 0 }, "schema" : "https://github.com/citation-style-language/schema/raw/master/csl-citation.json" }</w:instrText>
      </w:r>
      <w:r w:rsidR="005878F4">
        <w:fldChar w:fldCharType="separate"/>
      </w:r>
      <w:r w:rsidR="0077411B" w:rsidRPr="0077411B">
        <w:rPr>
          <w:noProof/>
        </w:rPr>
        <w:t>[41]</w:t>
      </w:r>
      <w:r w:rsidR="005878F4">
        <w:fldChar w:fldCharType="end"/>
      </w:r>
      <w:r w:rsidR="005878F4" w:rsidRPr="00156109">
        <w:t xml:space="preserve">.  </w:t>
      </w:r>
      <w:r w:rsidR="005878F4">
        <w:t>Fewer</w:t>
      </w:r>
      <w:r w:rsidR="005878F4" w:rsidRPr="00156109">
        <w:t xml:space="preserve"> female respondents featured in our sample </w:t>
      </w:r>
      <w:r w:rsidR="005878F4">
        <w:t>as</w:t>
      </w:r>
      <w:r w:rsidR="005878F4" w:rsidRPr="00156109">
        <w:t xml:space="preserve"> more m</w:t>
      </w:r>
      <w:r w:rsidR="005878F4">
        <w:t>ales</w:t>
      </w:r>
      <w:r w:rsidR="005878F4" w:rsidRPr="00156109">
        <w:t xml:space="preserve"> are employed in agriculture</w:t>
      </w:r>
      <w:r w:rsidR="005878F4">
        <w:t xml:space="preserve"> </w:t>
      </w:r>
      <w:r w:rsidR="005878F4">
        <w:fldChar w:fldCharType="begin" w:fldLock="1"/>
      </w:r>
      <w:r w:rsidR="00327145">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"[42]", "plainTextFormattedCitation" : "[42]", "previouslyFormattedCitation" : "[42]" }, "properties" : { "noteIndex" : 0 }, "schema" : "https://github.com/citation-style-language/schema/raw/master/csl-citation.json" }</w:instrText>
      </w:r>
      <w:r w:rsidR="005878F4">
        <w:fldChar w:fldCharType="separate"/>
      </w:r>
      <w:r w:rsidR="0077411B" w:rsidRPr="0077411B">
        <w:rPr>
          <w:noProof/>
        </w:rPr>
        <w:t>[42]</w:t>
      </w:r>
      <w:r w:rsidR="005878F4">
        <w:fldChar w:fldCharType="end"/>
      </w:r>
      <w:r w:rsidR="00B47350">
        <w:t xml:space="preserve">. </w:t>
      </w:r>
      <w:r w:rsidR="005878F4" w:rsidRPr="00156109">
        <w:t>Average monthly household income was</w:t>
      </w:r>
      <w:r w:rsidR="005878F4">
        <w:t xml:space="preserve">  reported to be in the range of </w:t>
      </w:r>
      <w:r w:rsidR="005878F4" w:rsidRPr="00156109">
        <w:rPr>
          <w:rFonts w:ascii="Arial" w:hAnsi="Arial" w:cs="Arial"/>
        </w:rPr>
        <w:t>€</w:t>
      </w:r>
      <w:r w:rsidR="005878F4">
        <w:t>181</w:t>
      </w:r>
      <w:r w:rsidR="005878F4" w:rsidRPr="00156109">
        <w:t xml:space="preserve"> to </w:t>
      </w:r>
      <w:r w:rsidR="005878F4" w:rsidRPr="00156109">
        <w:rPr>
          <w:rFonts w:ascii="Arial" w:hAnsi="Arial" w:cs="Arial"/>
        </w:rPr>
        <w:t>€</w:t>
      </w:r>
      <w:r w:rsidR="005878F4">
        <w:t>362</w:t>
      </w:r>
      <w:r w:rsidR="005878F4" w:rsidRPr="00156109">
        <w:t xml:space="preserve">; </w:t>
      </w:r>
      <w:r w:rsidR="005878F4">
        <w:t>lower than</w:t>
      </w:r>
      <w:r w:rsidR="005878F4" w:rsidRPr="00156109">
        <w:t xml:space="preserve"> </w:t>
      </w:r>
      <w:r w:rsidR="005878F4">
        <w:t xml:space="preserve">the national average of </w:t>
      </w:r>
      <w:r w:rsidR="005878F4" w:rsidRPr="00156109">
        <w:rPr>
          <w:rFonts w:ascii="Arial" w:hAnsi="Arial" w:cs="Arial"/>
        </w:rPr>
        <w:t>€</w:t>
      </w:r>
      <w:r w:rsidR="005878F4">
        <w:t xml:space="preserve">566 </w:t>
      </w:r>
      <w:r w:rsidR="005878F4">
        <w:fldChar w:fldCharType="begin" w:fldLock="1"/>
      </w:r>
      <w:r w:rsidR="00327145">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"[43]", "plainTextFormattedCitation" : "[43]", "previouslyFormattedCitation" : "[43]" }, "properties" : { "noteIndex" : 0 }, "schema" : "https://github.com/citation-style-language/schema/raw/master/csl-citation.json" }</w:instrText>
      </w:r>
      <w:r w:rsidR="005878F4">
        <w:fldChar w:fldCharType="separate"/>
      </w:r>
      <w:r w:rsidR="0077411B" w:rsidRPr="0077411B">
        <w:rPr>
          <w:noProof/>
        </w:rPr>
        <w:t>[43]</w:t>
      </w:r>
      <w:r w:rsidR="005878F4">
        <w:fldChar w:fldCharType="end"/>
      </w:r>
      <w:r w:rsidR="003F5CD8">
        <w:t xml:space="preserve"> but anticipated at the sample site </w:t>
      </w:r>
      <w:r w:rsidR="003F5CD8">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3F5CD8">
        <w:fldChar w:fldCharType="separate"/>
      </w:r>
      <w:r w:rsidR="008B0780" w:rsidRPr="008B0780">
        <w:rPr>
          <w:noProof/>
        </w:rPr>
        <w:t>[31]</w:t>
      </w:r>
      <w:r w:rsidR="003F5CD8">
        <w:fldChar w:fldCharType="end"/>
      </w:r>
      <w:r w:rsidR="005878F4">
        <w:t>. The primary income for most farmers was EU subsides, while sale of milk and meat products were generally secondary and tertiary sources, respectively.</w:t>
      </w:r>
      <w:r w:rsidR="00695DE9">
        <w:t xml:space="preserve"> </w:t>
      </w:r>
      <w:r w:rsidR="005878F4">
        <w:t xml:space="preserve"> </w:t>
      </w:r>
    </w:p>
    <w:p w14:paraId="7192B9F9" w14:textId="77777777" w:rsidR="001F5A44" w:rsidRPr="001F5A44" w:rsidRDefault="001F5A44" w:rsidP="001F5A44">
      <w:pPr>
        <w:rPr>
          <w:sz w:val="18"/>
          <w:szCs w:val="18"/>
        </w:rPr>
      </w:pPr>
    </w:p>
    <w:p w14:paraId="24F57361" w14:textId="1DA12A75" w:rsidR="00992342" w:rsidRPr="005878F4" w:rsidRDefault="000D02E9" w:rsidP="005878F4">
      <w:pPr>
        <w:pStyle w:val="Caption"/>
        <w:rPr>
          <w:color w:val="auto"/>
          <w:szCs w:val="22"/>
        </w:rPr>
      </w:pPr>
      <w:r w:rsidRPr="005878F4">
        <w:rPr>
          <w:rFonts w:ascii="Times New Roman" w:hAnsi="Times New Roman"/>
          <w:color w:val="auto"/>
          <w:sz w:val="22"/>
          <w:szCs w:val="22"/>
        </w:rPr>
        <w:t xml:space="preserve">Table </w:t>
      </w:r>
      <w:r w:rsidRPr="005878F4">
        <w:rPr>
          <w:rFonts w:ascii="Times New Roman" w:hAnsi="Times New Roman"/>
          <w:color w:val="auto"/>
          <w:sz w:val="22"/>
          <w:szCs w:val="22"/>
        </w:rPr>
        <w:fldChar w:fldCharType="begin"/>
      </w:r>
      <w:r w:rsidRPr="005878F4">
        <w:rPr>
          <w:rFonts w:ascii="Times New Roman" w:hAnsi="Times New Roman"/>
          <w:color w:val="auto"/>
          <w:sz w:val="22"/>
          <w:szCs w:val="22"/>
        </w:rPr>
        <w:instrText xml:space="preserve"> SEQ Table \* ARABIC </w:instrText>
      </w:r>
      <w:r w:rsidRPr="005878F4">
        <w:rPr>
          <w:rFonts w:ascii="Times New Roman" w:hAnsi="Times New Roman"/>
          <w:color w:val="auto"/>
          <w:sz w:val="22"/>
          <w:szCs w:val="22"/>
        </w:rPr>
        <w:fldChar w:fldCharType="separate"/>
      </w:r>
      <w:r w:rsidR="00DD5500">
        <w:rPr>
          <w:rFonts w:ascii="Times New Roman" w:hAnsi="Times New Roman"/>
          <w:noProof/>
          <w:color w:val="auto"/>
          <w:sz w:val="22"/>
          <w:szCs w:val="22"/>
        </w:rPr>
        <w:t>2</w:t>
      </w:r>
      <w:r w:rsidRPr="005878F4">
        <w:rPr>
          <w:rFonts w:ascii="Times New Roman" w:hAnsi="Times New Roman"/>
          <w:color w:val="auto"/>
          <w:sz w:val="22"/>
          <w:szCs w:val="22"/>
        </w:rPr>
        <w:fldChar w:fldCharType="end"/>
      </w:r>
      <w:r w:rsidRPr="005878F4">
        <w:rPr>
          <w:rFonts w:ascii="Times New Roman" w:hAnsi="Times New Roman"/>
          <w:b w:val="0"/>
          <w:color w:val="auto"/>
          <w:sz w:val="22"/>
          <w:szCs w:val="22"/>
        </w:rPr>
        <w:t xml:space="preserve">: </w:t>
      </w:r>
      <w:ins w:id="218" w:author="MORAN Dominic" w:date="2018-07-15T14:19:00Z">
        <w:r w:rsidR="00AA6C54">
          <w:rPr>
            <w:rFonts w:ascii="Times New Roman" w:hAnsi="Times New Roman"/>
            <w:b w:val="0"/>
            <w:color w:val="auto"/>
            <w:sz w:val="22"/>
            <w:szCs w:val="22"/>
          </w:rPr>
          <w:t>Respondent s</w:t>
        </w:r>
      </w:ins>
      <w:del w:id="219" w:author="MORAN Dominic" w:date="2018-07-15T14:19:00Z">
        <w:r w:rsidRPr="005878F4" w:rsidDel="00AA6C54">
          <w:rPr>
            <w:rFonts w:ascii="Times New Roman" w:hAnsi="Times New Roman"/>
            <w:b w:val="0"/>
            <w:color w:val="auto"/>
            <w:sz w:val="22"/>
            <w:szCs w:val="22"/>
          </w:rPr>
          <w:delText>S</w:delText>
        </w:r>
      </w:del>
      <w:r w:rsidRPr="005878F4">
        <w:rPr>
          <w:rFonts w:ascii="Times New Roman" w:hAnsi="Times New Roman"/>
          <w:b w:val="0"/>
          <w:color w:val="auto"/>
          <w:sz w:val="22"/>
          <w:szCs w:val="22"/>
        </w:rPr>
        <w:t xml:space="preserve">ummary statistics </w:t>
      </w:r>
      <w:del w:id="220" w:author="MORAN Dominic" w:date="2018-07-15T14:19:00Z">
        <w:r w:rsidRPr="005878F4" w:rsidDel="00AA6C54">
          <w:rPr>
            <w:rFonts w:ascii="Times New Roman" w:hAnsi="Times New Roman"/>
            <w:b w:val="0"/>
            <w:color w:val="auto"/>
            <w:sz w:val="22"/>
            <w:szCs w:val="22"/>
          </w:rPr>
          <w:delText>of respondents</w:delText>
        </w:r>
      </w:del>
      <w:r w:rsidRPr="005878F4">
        <w:rPr>
          <w:rFonts w:ascii="Times New Roman" w:hAnsi="Times New Roman"/>
          <w:b w:val="0"/>
          <w:color w:val="auto"/>
          <w:sz w:val="22"/>
          <w:szCs w:val="22"/>
        </w:rPr>
        <w:t xml:space="preserve"> </w:t>
      </w:r>
    </w:p>
    <w:tbl>
      <w:tblPr>
        <w:tblW w:w="7386" w:type="dxa"/>
        <w:jc w:val="center"/>
        <w:tblLook w:val="04A0" w:firstRow="1" w:lastRow="0" w:firstColumn="1" w:lastColumn="0" w:noHBand="0" w:noVBand="1"/>
      </w:tblPr>
      <w:tblGrid>
        <w:gridCol w:w="1061"/>
        <w:gridCol w:w="5008"/>
        <w:gridCol w:w="850"/>
        <w:gridCol w:w="567"/>
      </w:tblGrid>
      <w:tr w:rsidR="003A2195" w:rsidRPr="003A2195" w14:paraId="0664B472" w14:textId="77777777" w:rsidTr="001258DC">
        <w:trPr>
          <w:trHeight w:val="570"/>
          <w:jc w:val="center"/>
        </w:trPr>
        <w:tc>
          <w:tcPr>
            <w:tcW w:w="961" w:type="dxa"/>
            <w:tcBorders>
              <w:top w:val="single" w:sz="4" w:space="0" w:color="auto"/>
              <w:left w:val="nil"/>
              <w:bottom w:val="single" w:sz="4" w:space="0" w:color="auto"/>
              <w:right w:val="nil"/>
            </w:tcBorders>
            <w:shd w:val="clear" w:color="auto" w:fill="auto"/>
            <w:noWrap/>
            <w:vAlign w:val="center"/>
            <w:hideMark/>
          </w:tcPr>
          <w:p w14:paraId="775815B2" w14:textId="77777777" w:rsidR="003A2195" w:rsidRPr="003A2195" w:rsidRDefault="00DD5500" w:rsidP="003A2195">
            <w:pPr>
              <w:spacing w:line="240" w:lineRule="auto"/>
              <w:ind w:firstLine="0"/>
              <w:jc w:val="left"/>
              <w:rPr>
                <w:b/>
                <w:bCs/>
                <w:color w:val="000000"/>
                <w:sz w:val="20"/>
                <w:szCs w:val="20"/>
                <w:lang w:eastAsia="en-GB"/>
              </w:rPr>
            </w:pPr>
            <w:r w:rsidRPr="003A2195">
              <w:rPr>
                <w:b/>
                <w:bCs/>
                <w:color w:val="000000"/>
                <w:sz w:val="20"/>
                <w:szCs w:val="20"/>
                <w:lang w:eastAsia="en-GB"/>
              </w:rPr>
              <w:t>Covariate</w:t>
            </w:r>
          </w:p>
        </w:tc>
        <w:tc>
          <w:tcPr>
            <w:tcW w:w="5008" w:type="dxa"/>
            <w:tcBorders>
              <w:top w:val="single" w:sz="4" w:space="0" w:color="auto"/>
              <w:left w:val="nil"/>
              <w:bottom w:val="single" w:sz="4" w:space="0" w:color="auto"/>
              <w:right w:val="nil"/>
            </w:tcBorders>
            <w:shd w:val="clear" w:color="auto" w:fill="auto"/>
            <w:noWrap/>
            <w:vAlign w:val="center"/>
            <w:hideMark/>
          </w:tcPr>
          <w:p w14:paraId="0945361E" w14:textId="77777777" w:rsidR="003A2195" w:rsidRPr="003A2195" w:rsidRDefault="003A2195" w:rsidP="003A2195">
            <w:pPr>
              <w:spacing w:line="240" w:lineRule="auto"/>
              <w:ind w:firstLine="0"/>
              <w:jc w:val="left"/>
              <w:rPr>
                <w:b/>
                <w:bCs/>
                <w:color w:val="000000"/>
                <w:sz w:val="20"/>
                <w:szCs w:val="20"/>
                <w:lang w:eastAsia="en-GB"/>
              </w:rPr>
            </w:pPr>
            <w:r w:rsidRPr="003A2195">
              <w:rPr>
                <w:b/>
                <w:bCs/>
                <w:color w:val="000000"/>
                <w:sz w:val="20"/>
                <w:szCs w:val="20"/>
                <w:lang w:eastAsia="en-GB"/>
              </w:rPr>
              <w:t>Interpretation</w:t>
            </w:r>
          </w:p>
        </w:tc>
        <w:tc>
          <w:tcPr>
            <w:tcW w:w="850" w:type="dxa"/>
            <w:tcBorders>
              <w:top w:val="single" w:sz="4" w:space="0" w:color="auto"/>
              <w:left w:val="nil"/>
              <w:bottom w:val="single" w:sz="4" w:space="0" w:color="auto"/>
              <w:right w:val="nil"/>
            </w:tcBorders>
            <w:shd w:val="clear" w:color="auto" w:fill="auto"/>
            <w:vAlign w:val="center"/>
            <w:hideMark/>
          </w:tcPr>
          <w:p w14:paraId="3F39D878" w14:textId="77777777" w:rsidR="003A2195" w:rsidRPr="003A2195" w:rsidRDefault="003A2195" w:rsidP="003A2195">
            <w:pPr>
              <w:spacing w:line="240" w:lineRule="auto"/>
              <w:ind w:firstLine="0"/>
              <w:jc w:val="left"/>
              <w:rPr>
                <w:b/>
                <w:bCs/>
                <w:color w:val="000000"/>
                <w:sz w:val="20"/>
                <w:szCs w:val="20"/>
                <w:lang w:eastAsia="en-GB"/>
              </w:rPr>
            </w:pPr>
            <w:r w:rsidRPr="003A2195">
              <w:rPr>
                <w:b/>
                <w:bCs/>
                <w:color w:val="000000"/>
                <w:sz w:val="20"/>
                <w:szCs w:val="20"/>
                <w:lang w:eastAsia="en-GB"/>
              </w:rPr>
              <w:t>Mean</w:t>
            </w:r>
          </w:p>
        </w:tc>
        <w:tc>
          <w:tcPr>
            <w:tcW w:w="567" w:type="dxa"/>
            <w:tcBorders>
              <w:top w:val="single" w:sz="4" w:space="0" w:color="auto"/>
              <w:left w:val="nil"/>
              <w:bottom w:val="single" w:sz="4" w:space="0" w:color="auto"/>
              <w:right w:val="nil"/>
            </w:tcBorders>
            <w:shd w:val="clear" w:color="auto" w:fill="auto"/>
            <w:vAlign w:val="center"/>
            <w:hideMark/>
          </w:tcPr>
          <w:p w14:paraId="29323695" w14:textId="77777777" w:rsidR="003A2195" w:rsidRPr="003A2195" w:rsidRDefault="003A2195" w:rsidP="003A2195">
            <w:pPr>
              <w:spacing w:line="240" w:lineRule="auto"/>
              <w:ind w:firstLine="0"/>
              <w:jc w:val="left"/>
              <w:rPr>
                <w:b/>
                <w:bCs/>
                <w:color w:val="000000"/>
                <w:sz w:val="20"/>
                <w:szCs w:val="20"/>
                <w:lang w:eastAsia="en-GB"/>
              </w:rPr>
            </w:pPr>
            <w:r w:rsidRPr="003A2195">
              <w:rPr>
                <w:b/>
                <w:bCs/>
                <w:color w:val="000000"/>
                <w:sz w:val="20"/>
                <w:szCs w:val="20"/>
                <w:lang w:eastAsia="en-GB"/>
              </w:rPr>
              <w:t>Std. Dev</w:t>
            </w:r>
          </w:p>
        </w:tc>
      </w:tr>
      <w:tr w:rsidR="003A2195" w:rsidRPr="003A2195" w14:paraId="1B98D8FB" w14:textId="77777777" w:rsidTr="001258DC">
        <w:trPr>
          <w:trHeight w:val="300"/>
          <w:jc w:val="center"/>
        </w:trPr>
        <w:tc>
          <w:tcPr>
            <w:tcW w:w="961" w:type="dxa"/>
            <w:tcBorders>
              <w:top w:val="nil"/>
              <w:left w:val="nil"/>
              <w:bottom w:val="nil"/>
              <w:right w:val="nil"/>
            </w:tcBorders>
            <w:shd w:val="clear" w:color="auto" w:fill="auto"/>
            <w:vAlign w:val="center"/>
            <w:hideMark/>
          </w:tcPr>
          <w:p w14:paraId="606B235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Gender</w:t>
            </w:r>
          </w:p>
        </w:tc>
        <w:tc>
          <w:tcPr>
            <w:tcW w:w="5008" w:type="dxa"/>
            <w:tcBorders>
              <w:top w:val="nil"/>
              <w:left w:val="nil"/>
              <w:bottom w:val="nil"/>
              <w:right w:val="nil"/>
            </w:tcBorders>
            <w:shd w:val="clear" w:color="auto" w:fill="auto"/>
            <w:vAlign w:val="center"/>
            <w:hideMark/>
          </w:tcPr>
          <w:p w14:paraId="0938E8E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male, 0 otherwise</w:t>
            </w:r>
          </w:p>
        </w:tc>
        <w:tc>
          <w:tcPr>
            <w:tcW w:w="850" w:type="dxa"/>
            <w:tcBorders>
              <w:top w:val="nil"/>
              <w:left w:val="nil"/>
              <w:bottom w:val="nil"/>
              <w:right w:val="nil"/>
            </w:tcBorders>
            <w:shd w:val="clear" w:color="auto" w:fill="auto"/>
            <w:noWrap/>
            <w:vAlign w:val="center"/>
            <w:hideMark/>
          </w:tcPr>
          <w:p w14:paraId="674C97C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0.83</w:t>
            </w:r>
          </w:p>
        </w:tc>
        <w:tc>
          <w:tcPr>
            <w:tcW w:w="567" w:type="dxa"/>
            <w:tcBorders>
              <w:top w:val="nil"/>
              <w:left w:val="nil"/>
              <w:bottom w:val="nil"/>
              <w:right w:val="nil"/>
            </w:tcBorders>
            <w:shd w:val="clear" w:color="auto" w:fill="auto"/>
            <w:noWrap/>
            <w:vAlign w:val="center"/>
            <w:hideMark/>
          </w:tcPr>
          <w:p w14:paraId="0067724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0.91</w:t>
            </w:r>
          </w:p>
        </w:tc>
      </w:tr>
      <w:tr w:rsidR="003A2195" w:rsidRPr="003A2195" w14:paraId="7118568E" w14:textId="77777777" w:rsidTr="001258DC">
        <w:trPr>
          <w:trHeight w:val="510"/>
          <w:jc w:val="center"/>
        </w:trPr>
        <w:tc>
          <w:tcPr>
            <w:tcW w:w="961" w:type="dxa"/>
            <w:tcBorders>
              <w:top w:val="nil"/>
              <w:left w:val="nil"/>
              <w:bottom w:val="nil"/>
              <w:right w:val="nil"/>
            </w:tcBorders>
            <w:shd w:val="clear" w:color="auto" w:fill="auto"/>
            <w:vAlign w:val="center"/>
            <w:hideMark/>
          </w:tcPr>
          <w:p w14:paraId="51C8C2F7"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A</w:t>
            </w:r>
            <w:r>
              <w:rPr>
                <w:color w:val="000000"/>
                <w:sz w:val="20"/>
                <w:szCs w:val="20"/>
                <w:lang w:eastAsia="en-GB"/>
              </w:rPr>
              <w:t>ge</w:t>
            </w:r>
          </w:p>
        </w:tc>
        <w:tc>
          <w:tcPr>
            <w:tcW w:w="5008" w:type="dxa"/>
            <w:tcBorders>
              <w:top w:val="nil"/>
              <w:left w:val="nil"/>
              <w:bottom w:val="nil"/>
              <w:right w:val="nil"/>
            </w:tcBorders>
            <w:shd w:val="clear" w:color="auto" w:fill="auto"/>
            <w:vAlign w:val="center"/>
            <w:hideMark/>
          </w:tcPr>
          <w:p w14:paraId="1DEC6549"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Categorical (1=&lt;20, 2=20-29, 3=30-39, 4=40-49, 5=50-59, 6=60-69, 7=over 70 years)</w:t>
            </w:r>
          </w:p>
        </w:tc>
        <w:tc>
          <w:tcPr>
            <w:tcW w:w="850" w:type="dxa"/>
            <w:tcBorders>
              <w:top w:val="nil"/>
              <w:left w:val="nil"/>
              <w:bottom w:val="nil"/>
              <w:right w:val="nil"/>
            </w:tcBorders>
            <w:shd w:val="clear" w:color="auto" w:fill="auto"/>
            <w:noWrap/>
            <w:vAlign w:val="center"/>
            <w:hideMark/>
          </w:tcPr>
          <w:p w14:paraId="10F6560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4.23</w:t>
            </w:r>
          </w:p>
        </w:tc>
        <w:tc>
          <w:tcPr>
            <w:tcW w:w="567" w:type="dxa"/>
            <w:tcBorders>
              <w:top w:val="nil"/>
              <w:left w:val="nil"/>
              <w:bottom w:val="nil"/>
              <w:right w:val="nil"/>
            </w:tcBorders>
            <w:shd w:val="clear" w:color="auto" w:fill="auto"/>
            <w:noWrap/>
            <w:vAlign w:val="center"/>
            <w:hideMark/>
          </w:tcPr>
          <w:p w14:paraId="554FCA7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1.44</w:t>
            </w:r>
          </w:p>
        </w:tc>
      </w:tr>
      <w:tr w:rsidR="003A2195" w:rsidRPr="003A2195" w14:paraId="3A59AC78" w14:textId="77777777" w:rsidTr="001258DC">
        <w:trPr>
          <w:trHeight w:val="510"/>
          <w:jc w:val="center"/>
        </w:trPr>
        <w:tc>
          <w:tcPr>
            <w:tcW w:w="961" w:type="dxa"/>
            <w:tcBorders>
              <w:top w:val="nil"/>
              <w:left w:val="nil"/>
              <w:bottom w:val="nil"/>
              <w:right w:val="nil"/>
            </w:tcBorders>
            <w:shd w:val="clear" w:color="auto" w:fill="auto"/>
            <w:vAlign w:val="center"/>
            <w:hideMark/>
          </w:tcPr>
          <w:p w14:paraId="4DBD7F6B"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EDU</w:t>
            </w:r>
          </w:p>
        </w:tc>
        <w:tc>
          <w:tcPr>
            <w:tcW w:w="5008" w:type="dxa"/>
            <w:tcBorders>
              <w:top w:val="nil"/>
              <w:left w:val="nil"/>
              <w:bottom w:val="nil"/>
              <w:right w:val="nil"/>
            </w:tcBorders>
            <w:shd w:val="clear" w:color="auto" w:fill="auto"/>
            <w:vAlign w:val="center"/>
            <w:hideMark/>
          </w:tcPr>
          <w:p w14:paraId="79CE1332" w14:textId="77777777" w:rsidR="003A2195" w:rsidRPr="003A2195" w:rsidRDefault="003A2195" w:rsidP="00675A92">
            <w:pPr>
              <w:spacing w:line="240" w:lineRule="auto"/>
              <w:ind w:firstLine="0"/>
              <w:jc w:val="left"/>
              <w:rPr>
                <w:color w:val="000000"/>
                <w:sz w:val="20"/>
                <w:szCs w:val="20"/>
                <w:lang w:eastAsia="en-GB"/>
              </w:rPr>
            </w:pPr>
            <w:r w:rsidRPr="003A2195">
              <w:rPr>
                <w:color w:val="000000"/>
                <w:sz w:val="20"/>
                <w:szCs w:val="20"/>
                <w:lang w:eastAsia="en-GB"/>
              </w:rPr>
              <w:t>Categorical (1=secondary, 2=college, 3=degree</w:t>
            </w:r>
            <w:r w:rsidR="00675A92">
              <w:rPr>
                <w:color w:val="000000"/>
                <w:sz w:val="20"/>
                <w:szCs w:val="20"/>
                <w:lang w:eastAsia="en-GB"/>
              </w:rPr>
              <w:t xml:space="preserve"> &amp; professional)</w:t>
            </w:r>
          </w:p>
        </w:tc>
        <w:tc>
          <w:tcPr>
            <w:tcW w:w="850" w:type="dxa"/>
            <w:tcBorders>
              <w:top w:val="nil"/>
              <w:left w:val="nil"/>
              <w:bottom w:val="nil"/>
              <w:right w:val="nil"/>
            </w:tcBorders>
            <w:shd w:val="clear" w:color="auto" w:fill="auto"/>
            <w:noWrap/>
            <w:vAlign w:val="center"/>
            <w:hideMark/>
          </w:tcPr>
          <w:p w14:paraId="71C35182"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1.58</w:t>
            </w:r>
          </w:p>
        </w:tc>
        <w:tc>
          <w:tcPr>
            <w:tcW w:w="567" w:type="dxa"/>
            <w:tcBorders>
              <w:top w:val="nil"/>
              <w:left w:val="nil"/>
              <w:bottom w:val="nil"/>
              <w:right w:val="nil"/>
            </w:tcBorders>
            <w:shd w:val="clear" w:color="auto" w:fill="auto"/>
            <w:noWrap/>
            <w:vAlign w:val="center"/>
            <w:hideMark/>
          </w:tcPr>
          <w:p w14:paraId="6D1ADB3D"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0.61</w:t>
            </w:r>
          </w:p>
        </w:tc>
      </w:tr>
      <w:tr w:rsidR="003A2195" w:rsidRPr="003A2195" w14:paraId="4A361A14" w14:textId="77777777" w:rsidTr="001258DC">
        <w:trPr>
          <w:trHeight w:val="510"/>
          <w:jc w:val="center"/>
        </w:trPr>
        <w:tc>
          <w:tcPr>
            <w:tcW w:w="961" w:type="dxa"/>
            <w:tcBorders>
              <w:top w:val="nil"/>
              <w:left w:val="nil"/>
              <w:bottom w:val="nil"/>
              <w:right w:val="nil"/>
            </w:tcBorders>
            <w:shd w:val="clear" w:color="auto" w:fill="auto"/>
            <w:vAlign w:val="center"/>
            <w:hideMark/>
          </w:tcPr>
          <w:p w14:paraId="1D3A546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Income</w:t>
            </w:r>
          </w:p>
        </w:tc>
        <w:tc>
          <w:tcPr>
            <w:tcW w:w="5008" w:type="dxa"/>
            <w:tcBorders>
              <w:top w:val="nil"/>
              <w:left w:val="nil"/>
              <w:bottom w:val="nil"/>
              <w:right w:val="nil"/>
            </w:tcBorders>
            <w:shd w:val="clear" w:color="auto" w:fill="auto"/>
            <w:vAlign w:val="center"/>
            <w:hideMark/>
          </w:tcPr>
          <w:p w14:paraId="61C5DBD2"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Categorical (1=&lt;€45, 2=€45-€90, 3=€91-€181, 4=€181-€362, 5=€362-€678, 6=&gt;€679)</w:t>
            </w:r>
          </w:p>
        </w:tc>
        <w:tc>
          <w:tcPr>
            <w:tcW w:w="850" w:type="dxa"/>
            <w:tcBorders>
              <w:top w:val="nil"/>
              <w:left w:val="nil"/>
              <w:bottom w:val="nil"/>
              <w:right w:val="nil"/>
            </w:tcBorders>
            <w:shd w:val="clear" w:color="auto" w:fill="auto"/>
            <w:noWrap/>
            <w:vAlign w:val="center"/>
            <w:hideMark/>
          </w:tcPr>
          <w:p w14:paraId="7E8EFBA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3.8</w:t>
            </w:r>
          </w:p>
        </w:tc>
        <w:tc>
          <w:tcPr>
            <w:tcW w:w="567" w:type="dxa"/>
            <w:tcBorders>
              <w:top w:val="nil"/>
              <w:left w:val="nil"/>
              <w:bottom w:val="nil"/>
              <w:right w:val="nil"/>
            </w:tcBorders>
            <w:shd w:val="clear" w:color="auto" w:fill="auto"/>
            <w:noWrap/>
            <w:vAlign w:val="center"/>
            <w:hideMark/>
          </w:tcPr>
          <w:p w14:paraId="4E5912E1"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1.45</w:t>
            </w:r>
          </w:p>
        </w:tc>
      </w:tr>
      <w:tr w:rsidR="003A2195" w:rsidRPr="003A2195" w14:paraId="784EF2F7" w14:textId="77777777" w:rsidTr="001258DC">
        <w:trPr>
          <w:trHeight w:val="300"/>
          <w:jc w:val="center"/>
        </w:trPr>
        <w:tc>
          <w:tcPr>
            <w:tcW w:w="961" w:type="dxa"/>
            <w:tcBorders>
              <w:top w:val="nil"/>
              <w:left w:val="nil"/>
              <w:bottom w:val="nil"/>
              <w:right w:val="nil"/>
            </w:tcBorders>
            <w:shd w:val="clear" w:color="auto" w:fill="auto"/>
            <w:vAlign w:val="center"/>
            <w:hideMark/>
          </w:tcPr>
          <w:p w14:paraId="18935107"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Size</w:t>
            </w:r>
          </w:p>
        </w:tc>
        <w:tc>
          <w:tcPr>
            <w:tcW w:w="5008" w:type="dxa"/>
            <w:tcBorders>
              <w:top w:val="nil"/>
              <w:left w:val="nil"/>
              <w:bottom w:val="nil"/>
              <w:right w:val="nil"/>
            </w:tcBorders>
            <w:shd w:val="clear" w:color="auto" w:fill="auto"/>
            <w:vAlign w:val="center"/>
            <w:hideMark/>
          </w:tcPr>
          <w:p w14:paraId="66983243"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Categorical (1=1-2 ha, 2=3-6 ha, 3=7-20 ha, 4=&gt;20 ha)</w:t>
            </w:r>
          </w:p>
        </w:tc>
        <w:tc>
          <w:tcPr>
            <w:tcW w:w="850" w:type="dxa"/>
            <w:tcBorders>
              <w:top w:val="nil"/>
              <w:left w:val="nil"/>
              <w:bottom w:val="nil"/>
              <w:right w:val="nil"/>
            </w:tcBorders>
            <w:shd w:val="clear" w:color="auto" w:fill="auto"/>
            <w:noWrap/>
            <w:vAlign w:val="center"/>
            <w:hideMark/>
          </w:tcPr>
          <w:p w14:paraId="77CD216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2.59</w:t>
            </w:r>
          </w:p>
        </w:tc>
        <w:tc>
          <w:tcPr>
            <w:tcW w:w="567" w:type="dxa"/>
            <w:tcBorders>
              <w:top w:val="nil"/>
              <w:left w:val="nil"/>
              <w:bottom w:val="nil"/>
              <w:right w:val="nil"/>
            </w:tcBorders>
            <w:shd w:val="clear" w:color="auto" w:fill="auto"/>
            <w:noWrap/>
            <w:vAlign w:val="center"/>
            <w:hideMark/>
          </w:tcPr>
          <w:p w14:paraId="13888B2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1.05</w:t>
            </w:r>
          </w:p>
        </w:tc>
      </w:tr>
      <w:tr w:rsidR="003A2195" w:rsidRPr="003A2195" w14:paraId="13DE05BB" w14:textId="77777777" w:rsidTr="001258DC">
        <w:trPr>
          <w:trHeight w:val="300"/>
          <w:jc w:val="center"/>
        </w:trPr>
        <w:tc>
          <w:tcPr>
            <w:tcW w:w="961" w:type="dxa"/>
            <w:tcBorders>
              <w:top w:val="nil"/>
              <w:left w:val="nil"/>
              <w:bottom w:val="nil"/>
              <w:right w:val="nil"/>
            </w:tcBorders>
            <w:shd w:val="clear" w:color="auto" w:fill="auto"/>
            <w:vAlign w:val="center"/>
            <w:hideMark/>
          </w:tcPr>
          <w:p w14:paraId="07CBD67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FRB</w:t>
            </w:r>
          </w:p>
        </w:tc>
        <w:tc>
          <w:tcPr>
            <w:tcW w:w="5008" w:type="dxa"/>
            <w:tcBorders>
              <w:top w:val="nil"/>
              <w:left w:val="nil"/>
              <w:bottom w:val="nil"/>
              <w:right w:val="nil"/>
            </w:tcBorders>
            <w:shd w:val="clear" w:color="auto" w:fill="auto"/>
            <w:vAlign w:val="center"/>
            <w:hideMark/>
          </w:tcPr>
          <w:p w14:paraId="31F00420"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farming with rare breeds, 0 otherwise</w:t>
            </w:r>
          </w:p>
        </w:tc>
        <w:tc>
          <w:tcPr>
            <w:tcW w:w="850" w:type="dxa"/>
            <w:tcBorders>
              <w:top w:val="nil"/>
              <w:left w:val="nil"/>
              <w:bottom w:val="nil"/>
              <w:right w:val="nil"/>
            </w:tcBorders>
            <w:shd w:val="clear" w:color="auto" w:fill="auto"/>
            <w:noWrap/>
            <w:vAlign w:val="center"/>
            <w:hideMark/>
          </w:tcPr>
          <w:p w14:paraId="5FDB187D"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w:t>
            </w:r>
          </w:p>
        </w:tc>
        <w:tc>
          <w:tcPr>
            <w:tcW w:w="567" w:type="dxa"/>
            <w:tcBorders>
              <w:top w:val="nil"/>
              <w:left w:val="nil"/>
              <w:bottom w:val="nil"/>
              <w:right w:val="nil"/>
            </w:tcBorders>
            <w:shd w:val="clear" w:color="auto" w:fill="auto"/>
            <w:noWrap/>
            <w:vAlign w:val="center"/>
            <w:hideMark/>
          </w:tcPr>
          <w:p w14:paraId="73475D9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0.49</w:t>
            </w:r>
          </w:p>
        </w:tc>
      </w:tr>
      <w:tr w:rsidR="003A2195" w:rsidRPr="003A2195" w14:paraId="4E79352B" w14:textId="77777777" w:rsidTr="001258DC">
        <w:trPr>
          <w:trHeight w:val="510"/>
          <w:jc w:val="center"/>
        </w:trPr>
        <w:tc>
          <w:tcPr>
            <w:tcW w:w="961" w:type="dxa"/>
            <w:tcBorders>
              <w:top w:val="nil"/>
              <w:left w:val="nil"/>
              <w:bottom w:val="nil"/>
              <w:right w:val="nil"/>
            </w:tcBorders>
            <w:shd w:val="clear" w:color="auto" w:fill="auto"/>
            <w:vAlign w:val="center"/>
            <w:hideMark/>
          </w:tcPr>
          <w:p w14:paraId="478EA04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CON</w:t>
            </w:r>
          </w:p>
        </w:tc>
        <w:tc>
          <w:tcPr>
            <w:tcW w:w="5008" w:type="dxa"/>
            <w:tcBorders>
              <w:top w:val="nil"/>
              <w:left w:val="nil"/>
              <w:bottom w:val="nil"/>
              <w:right w:val="nil"/>
            </w:tcBorders>
            <w:shd w:val="clear" w:color="auto" w:fill="auto"/>
            <w:vAlign w:val="center"/>
            <w:hideMark/>
          </w:tcPr>
          <w:p w14:paraId="45A80A0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farmer would consider farming with rare breed in the future, 0 otherwise</w:t>
            </w:r>
          </w:p>
        </w:tc>
        <w:tc>
          <w:tcPr>
            <w:tcW w:w="850" w:type="dxa"/>
            <w:tcBorders>
              <w:top w:val="nil"/>
              <w:left w:val="nil"/>
              <w:bottom w:val="nil"/>
              <w:right w:val="nil"/>
            </w:tcBorders>
            <w:shd w:val="clear" w:color="auto" w:fill="auto"/>
            <w:noWrap/>
            <w:vAlign w:val="center"/>
            <w:hideMark/>
          </w:tcPr>
          <w:p w14:paraId="5A968663"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0.89</w:t>
            </w:r>
          </w:p>
        </w:tc>
        <w:tc>
          <w:tcPr>
            <w:tcW w:w="567" w:type="dxa"/>
            <w:tcBorders>
              <w:top w:val="nil"/>
              <w:left w:val="nil"/>
              <w:bottom w:val="nil"/>
              <w:right w:val="nil"/>
            </w:tcBorders>
            <w:shd w:val="clear" w:color="auto" w:fill="auto"/>
            <w:noWrap/>
            <w:vAlign w:val="center"/>
            <w:hideMark/>
          </w:tcPr>
          <w:p w14:paraId="5BAE72DB"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0.32</w:t>
            </w:r>
          </w:p>
        </w:tc>
      </w:tr>
      <w:tr w:rsidR="003A2195" w:rsidRPr="003A2195" w14:paraId="49DE7CC4" w14:textId="77777777" w:rsidTr="001258DC">
        <w:trPr>
          <w:trHeight w:val="510"/>
          <w:jc w:val="center"/>
        </w:trPr>
        <w:tc>
          <w:tcPr>
            <w:tcW w:w="961" w:type="dxa"/>
            <w:tcBorders>
              <w:top w:val="nil"/>
              <w:left w:val="nil"/>
              <w:bottom w:val="nil"/>
              <w:right w:val="nil"/>
            </w:tcBorders>
            <w:shd w:val="clear" w:color="auto" w:fill="auto"/>
            <w:vAlign w:val="center"/>
            <w:hideMark/>
          </w:tcPr>
          <w:p w14:paraId="1AF984E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AES</w:t>
            </w:r>
          </w:p>
        </w:tc>
        <w:tc>
          <w:tcPr>
            <w:tcW w:w="5008" w:type="dxa"/>
            <w:tcBorders>
              <w:top w:val="nil"/>
              <w:left w:val="nil"/>
              <w:bottom w:val="nil"/>
              <w:right w:val="nil"/>
            </w:tcBorders>
            <w:shd w:val="clear" w:color="auto" w:fill="auto"/>
            <w:vAlign w:val="center"/>
            <w:hideMark/>
          </w:tcPr>
          <w:p w14:paraId="716C0999" w14:textId="77777777" w:rsidR="003A2195" w:rsidRPr="003A2195" w:rsidRDefault="003A2195" w:rsidP="00897FBC">
            <w:pPr>
              <w:spacing w:line="240" w:lineRule="auto"/>
              <w:ind w:firstLine="0"/>
              <w:jc w:val="left"/>
              <w:rPr>
                <w:color w:val="000000"/>
                <w:sz w:val="20"/>
                <w:szCs w:val="20"/>
                <w:lang w:eastAsia="en-GB"/>
              </w:rPr>
            </w:pPr>
            <w:r w:rsidRPr="003A2195">
              <w:rPr>
                <w:color w:val="000000"/>
                <w:sz w:val="20"/>
                <w:szCs w:val="20"/>
                <w:lang w:eastAsia="en-GB"/>
              </w:rPr>
              <w:t xml:space="preserve">1, if farmer is currently enrolled in an </w:t>
            </w:r>
            <w:r w:rsidR="00897FBC">
              <w:rPr>
                <w:color w:val="000000"/>
                <w:sz w:val="20"/>
                <w:szCs w:val="20"/>
                <w:lang w:eastAsia="en-GB"/>
              </w:rPr>
              <w:t>AES scheme</w:t>
            </w:r>
            <w:r w:rsidRPr="003A2195">
              <w:rPr>
                <w:color w:val="000000"/>
                <w:sz w:val="20"/>
                <w:szCs w:val="20"/>
                <w:lang w:eastAsia="en-GB"/>
              </w:rPr>
              <w:t>, 0 otherwise</w:t>
            </w:r>
          </w:p>
        </w:tc>
        <w:tc>
          <w:tcPr>
            <w:tcW w:w="850" w:type="dxa"/>
            <w:tcBorders>
              <w:top w:val="nil"/>
              <w:left w:val="nil"/>
              <w:bottom w:val="nil"/>
              <w:right w:val="nil"/>
            </w:tcBorders>
            <w:shd w:val="clear" w:color="auto" w:fill="auto"/>
            <w:noWrap/>
            <w:vAlign w:val="center"/>
            <w:hideMark/>
          </w:tcPr>
          <w:p w14:paraId="58B92C90"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0.32</w:t>
            </w:r>
          </w:p>
        </w:tc>
        <w:tc>
          <w:tcPr>
            <w:tcW w:w="567" w:type="dxa"/>
            <w:tcBorders>
              <w:top w:val="nil"/>
              <w:left w:val="nil"/>
              <w:bottom w:val="nil"/>
              <w:right w:val="nil"/>
            </w:tcBorders>
            <w:shd w:val="clear" w:color="auto" w:fill="auto"/>
            <w:noWrap/>
            <w:vAlign w:val="center"/>
            <w:hideMark/>
          </w:tcPr>
          <w:p w14:paraId="52EF856D"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0.47</w:t>
            </w:r>
          </w:p>
        </w:tc>
      </w:tr>
      <w:tr w:rsidR="003A2195" w:rsidRPr="003A2195" w14:paraId="07386549" w14:textId="77777777" w:rsidTr="001258DC">
        <w:trPr>
          <w:trHeight w:val="300"/>
          <w:jc w:val="center"/>
        </w:trPr>
        <w:tc>
          <w:tcPr>
            <w:tcW w:w="961" w:type="dxa"/>
            <w:tcBorders>
              <w:top w:val="nil"/>
              <w:left w:val="nil"/>
              <w:bottom w:val="nil"/>
              <w:right w:val="nil"/>
            </w:tcBorders>
            <w:shd w:val="clear" w:color="auto" w:fill="auto"/>
            <w:vAlign w:val="center"/>
            <w:hideMark/>
          </w:tcPr>
          <w:p w14:paraId="776540B1"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RDP</w:t>
            </w:r>
          </w:p>
        </w:tc>
        <w:tc>
          <w:tcPr>
            <w:tcW w:w="5008" w:type="dxa"/>
            <w:tcBorders>
              <w:top w:val="nil"/>
              <w:left w:val="nil"/>
              <w:bottom w:val="nil"/>
              <w:right w:val="nil"/>
            </w:tcBorders>
            <w:shd w:val="clear" w:color="auto" w:fill="auto"/>
            <w:vAlign w:val="center"/>
            <w:hideMark/>
          </w:tcPr>
          <w:p w14:paraId="026FD02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farmer aware of RDP support for rare breeds, 0 otherwise</w:t>
            </w:r>
          </w:p>
        </w:tc>
        <w:tc>
          <w:tcPr>
            <w:tcW w:w="850" w:type="dxa"/>
            <w:tcBorders>
              <w:top w:val="nil"/>
              <w:left w:val="nil"/>
              <w:bottom w:val="nil"/>
              <w:right w:val="nil"/>
            </w:tcBorders>
            <w:shd w:val="clear" w:color="auto" w:fill="auto"/>
            <w:noWrap/>
            <w:vAlign w:val="center"/>
            <w:hideMark/>
          </w:tcPr>
          <w:p w14:paraId="1691E3DB"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0.21</w:t>
            </w:r>
          </w:p>
        </w:tc>
        <w:tc>
          <w:tcPr>
            <w:tcW w:w="567" w:type="dxa"/>
            <w:tcBorders>
              <w:top w:val="nil"/>
              <w:left w:val="nil"/>
              <w:bottom w:val="nil"/>
              <w:right w:val="nil"/>
            </w:tcBorders>
            <w:shd w:val="clear" w:color="auto" w:fill="auto"/>
            <w:noWrap/>
            <w:vAlign w:val="center"/>
            <w:hideMark/>
          </w:tcPr>
          <w:p w14:paraId="75DF010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0.41</w:t>
            </w:r>
          </w:p>
        </w:tc>
      </w:tr>
      <w:tr w:rsidR="003A2195" w:rsidRPr="003A2195" w14:paraId="011E7BC1" w14:textId="77777777" w:rsidTr="001258DC">
        <w:trPr>
          <w:trHeight w:val="1020"/>
          <w:jc w:val="center"/>
        </w:trPr>
        <w:tc>
          <w:tcPr>
            <w:tcW w:w="961" w:type="dxa"/>
            <w:tcBorders>
              <w:top w:val="nil"/>
              <w:left w:val="nil"/>
              <w:bottom w:val="nil"/>
              <w:right w:val="nil"/>
            </w:tcBorders>
            <w:shd w:val="clear" w:color="auto" w:fill="auto"/>
            <w:vAlign w:val="center"/>
            <w:hideMark/>
          </w:tcPr>
          <w:p w14:paraId="199243E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BEN</w:t>
            </w:r>
          </w:p>
        </w:tc>
        <w:tc>
          <w:tcPr>
            <w:tcW w:w="5008" w:type="dxa"/>
            <w:tcBorders>
              <w:top w:val="nil"/>
              <w:left w:val="nil"/>
              <w:bottom w:val="nil"/>
              <w:right w:val="nil"/>
            </w:tcBorders>
            <w:shd w:val="clear" w:color="auto" w:fill="auto"/>
            <w:vAlign w:val="center"/>
            <w:hideMark/>
          </w:tcPr>
          <w:p w14:paraId="1B4429CC" w14:textId="77777777" w:rsidR="003A2195" w:rsidRPr="003A2195" w:rsidRDefault="003A2195" w:rsidP="00E24236">
            <w:pPr>
              <w:spacing w:line="240" w:lineRule="auto"/>
              <w:ind w:firstLine="0"/>
              <w:jc w:val="left"/>
              <w:rPr>
                <w:color w:val="000000"/>
                <w:sz w:val="20"/>
                <w:szCs w:val="20"/>
                <w:lang w:eastAsia="en-GB"/>
              </w:rPr>
            </w:pPr>
            <w:r w:rsidRPr="003A2195">
              <w:rPr>
                <w:color w:val="000000"/>
                <w:sz w:val="20"/>
                <w:szCs w:val="20"/>
                <w:lang w:eastAsia="en-GB"/>
              </w:rPr>
              <w:t>Categorical (1=if farmer prefers 100% individual cash benefits, 2=50% cash benefit, 50% community in-kind benefit, 3=100% community in-kind benefit)</w:t>
            </w:r>
          </w:p>
        </w:tc>
        <w:tc>
          <w:tcPr>
            <w:tcW w:w="850" w:type="dxa"/>
            <w:tcBorders>
              <w:top w:val="nil"/>
              <w:left w:val="nil"/>
              <w:bottom w:val="nil"/>
              <w:right w:val="nil"/>
            </w:tcBorders>
            <w:shd w:val="clear" w:color="auto" w:fill="auto"/>
            <w:noWrap/>
            <w:vAlign w:val="center"/>
            <w:hideMark/>
          </w:tcPr>
          <w:p w14:paraId="21043D0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1.39</w:t>
            </w:r>
          </w:p>
        </w:tc>
        <w:tc>
          <w:tcPr>
            <w:tcW w:w="567" w:type="dxa"/>
            <w:tcBorders>
              <w:top w:val="nil"/>
              <w:left w:val="nil"/>
              <w:bottom w:val="nil"/>
              <w:right w:val="nil"/>
            </w:tcBorders>
            <w:shd w:val="clear" w:color="auto" w:fill="auto"/>
            <w:noWrap/>
            <w:vAlign w:val="center"/>
            <w:hideMark/>
          </w:tcPr>
          <w:p w14:paraId="3AA5AE5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0.71</w:t>
            </w:r>
          </w:p>
        </w:tc>
      </w:tr>
      <w:tr w:rsidR="003A2195" w:rsidRPr="003A2195" w14:paraId="69B32F13" w14:textId="77777777" w:rsidTr="001258DC">
        <w:trPr>
          <w:trHeight w:val="510"/>
          <w:jc w:val="center"/>
        </w:trPr>
        <w:tc>
          <w:tcPr>
            <w:tcW w:w="961" w:type="dxa"/>
            <w:tcBorders>
              <w:top w:val="nil"/>
              <w:left w:val="nil"/>
              <w:bottom w:val="nil"/>
              <w:right w:val="nil"/>
            </w:tcBorders>
            <w:shd w:val="clear" w:color="auto" w:fill="auto"/>
            <w:vAlign w:val="center"/>
            <w:hideMark/>
          </w:tcPr>
          <w:p w14:paraId="097E526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REG</w:t>
            </w:r>
          </w:p>
        </w:tc>
        <w:tc>
          <w:tcPr>
            <w:tcW w:w="5008" w:type="dxa"/>
            <w:tcBorders>
              <w:top w:val="nil"/>
              <w:left w:val="nil"/>
              <w:bottom w:val="nil"/>
              <w:right w:val="nil"/>
            </w:tcBorders>
            <w:shd w:val="clear" w:color="auto" w:fill="auto"/>
            <w:vAlign w:val="center"/>
            <w:hideMark/>
          </w:tcPr>
          <w:p w14:paraId="4E2C61EF" w14:textId="77777777" w:rsidR="003A2195" w:rsidRPr="003A2195" w:rsidRDefault="003A2195" w:rsidP="009825B6">
            <w:pPr>
              <w:spacing w:line="240" w:lineRule="auto"/>
              <w:ind w:firstLine="0"/>
              <w:jc w:val="left"/>
              <w:rPr>
                <w:color w:val="000000"/>
                <w:sz w:val="20"/>
                <w:szCs w:val="20"/>
                <w:lang w:eastAsia="en-GB"/>
              </w:rPr>
            </w:pPr>
            <w:r w:rsidRPr="003A2195">
              <w:rPr>
                <w:color w:val="000000"/>
                <w:sz w:val="20"/>
                <w:szCs w:val="20"/>
                <w:lang w:eastAsia="en-GB"/>
              </w:rPr>
              <w:t>1, if livestock</w:t>
            </w:r>
            <w:r w:rsidR="009825B6">
              <w:rPr>
                <w:color w:val="000000"/>
                <w:sz w:val="20"/>
                <w:szCs w:val="20"/>
                <w:lang w:eastAsia="en-GB"/>
              </w:rPr>
              <w:t xml:space="preserve"> are registered</w:t>
            </w:r>
            <w:r w:rsidRPr="003A2195">
              <w:rPr>
                <w:color w:val="000000"/>
                <w:sz w:val="20"/>
                <w:szCs w:val="20"/>
                <w:lang w:eastAsia="en-GB"/>
              </w:rPr>
              <w:t xml:space="preserve"> in a genealogic register, 0 otherwise</w:t>
            </w:r>
          </w:p>
        </w:tc>
        <w:tc>
          <w:tcPr>
            <w:tcW w:w="850" w:type="dxa"/>
            <w:tcBorders>
              <w:top w:val="nil"/>
              <w:left w:val="nil"/>
              <w:bottom w:val="nil"/>
              <w:right w:val="nil"/>
            </w:tcBorders>
            <w:shd w:val="clear" w:color="auto" w:fill="auto"/>
            <w:noWrap/>
            <w:vAlign w:val="center"/>
            <w:hideMark/>
          </w:tcPr>
          <w:p w14:paraId="17B5E05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0.08</w:t>
            </w:r>
          </w:p>
        </w:tc>
        <w:tc>
          <w:tcPr>
            <w:tcW w:w="567" w:type="dxa"/>
            <w:tcBorders>
              <w:top w:val="nil"/>
              <w:left w:val="nil"/>
              <w:bottom w:val="nil"/>
              <w:right w:val="nil"/>
            </w:tcBorders>
            <w:shd w:val="clear" w:color="auto" w:fill="auto"/>
            <w:noWrap/>
            <w:vAlign w:val="center"/>
            <w:hideMark/>
          </w:tcPr>
          <w:p w14:paraId="376CF301"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0.27</w:t>
            </w:r>
          </w:p>
        </w:tc>
      </w:tr>
      <w:tr w:rsidR="003A2195" w:rsidRPr="003A2195" w14:paraId="6956E858" w14:textId="77777777" w:rsidTr="001258DC">
        <w:trPr>
          <w:trHeight w:val="510"/>
          <w:jc w:val="center"/>
        </w:trPr>
        <w:tc>
          <w:tcPr>
            <w:tcW w:w="961" w:type="dxa"/>
            <w:tcBorders>
              <w:top w:val="nil"/>
              <w:left w:val="nil"/>
              <w:bottom w:val="single" w:sz="4" w:space="0" w:color="auto"/>
              <w:right w:val="nil"/>
            </w:tcBorders>
            <w:shd w:val="clear" w:color="auto" w:fill="auto"/>
            <w:vAlign w:val="center"/>
            <w:hideMark/>
          </w:tcPr>
          <w:p w14:paraId="1A21D13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Yield</w:t>
            </w:r>
          </w:p>
        </w:tc>
        <w:tc>
          <w:tcPr>
            <w:tcW w:w="5008" w:type="dxa"/>
            <w:tcBorders>
              <w:top w:val="nil"/>
              <w:left w:val="nil"/>
              <w:bottom w:val="single" w:sz="4" w:space="0" w:color="auto"/>
              <w:right w:val="nil"/>
            </w:tcBorders>
            <w:shd w:val="clear" w:color="auto" w:fill="auto"/>
            <w:vAlign w:val="center"/>
            <w:hideMark/>
          </w:tcPr>
          <w:p w14:paraId="1E63A7E9"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farmer is keeping cross breeds for yield improvement, 0 otherwise</w:t>
            </w:r>
          </w:p>
        </w:tc>
        <w:tc>
          <w:tcPr>
            <w:tcW w:w="850" w:type="dxa"/>
            <w:tcBorders>
              <w:top w:val="nil"/>
              <w:left w:val="nil"/>
              <w:bottom w:val="single" w:sz="4" w:space="0" w:color="auto"/>
              <w:right w:val="nil"/>
            </w:tcBorders>
            <w:shd w:val="clear" w:color="auto" w:fill="auto"/>
            <w:noWrap/>
            <w:vAlign w:val="center"/>
            <w:hideMark/>
          </w:tcPr>
          <w:p w14:paraId="702D5E53"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0.47</w:t>
            </w:r>
          </w:p>
        </w:tc>
        <w:tc>
          <w:tcPr>
            <w:tcW w:w="567" w:type="dxa"/>
            <w:tcBorders>
              <w:top w:val="nil"/>
              <w:left w:val="nil"/>
              <w:bottom w:val="single" w:sz="4" w:space="0" w:color="auto"/>
              <w:right w:val="nil"/>
            </w:tcBorders>
            <w:shd w:val="clear" w:color="auto" w:fill="auto"/>
            <w:noWrap/>
            <w:vAlign w:val="center"/>
            <w:hideMark/>
          </w:tcPr>
          <w:p w14:paraId="1788775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0.5</w:t>
            </w:r>
          </w:p>
        </w:tc>
      </w:tr>
    </w:tbl>
    <w:p w14:paraId="461C6A76" w14:textId="77777777" w:rsidR="00992342" w:rsidRDefault="00992342" w:rsidP="00AB1184">
      <w:pPr>
        <w:jc w:val="left"/>
        <w:rPr>
          <w:bCs/>
        </w:rPr>
      </w:pPr>
    </w:p>
    <w:p w14:paraId="4B2CF953" w14:textId="75D67CB9" w:rsidR="00835DD8" w:rsidRPr="00835DD8" w:rsidRDefault="00835DD8" w:rsidP="00F32089">
      <w:pPr>
        <w:rPr>
          <w:bCs/>
        </w:rPr>
      </w:pPr>
      <w:commentRangeStart w:id="221"/>
      <w:r w:rsidRPr="00835DD8">
        <w:rPr>
          <w:bCs/>
        </w:rPr>
        <w:t>Average farm size was</w:t>
      </w:r>
      <w:r w:rsidR="004A1482">
        <w:rPr>
          <w:bCs/>
        </w:rPr>
        <w:t xml:space="preserve"> reported to be in the range</w:t>
      </w:r>
      <w:r w:rsidRPr="00835DD8">
        <w:rPr>
          <w:bCs/>
        </w:rPr>
        <w:t xml:space="preserve"> </w:t>
      </w:r>
      <w:r w:rsidR="00A62BBF">
        <w:rPr>
          <w:bCs/>
        </w:rPr>
        <w:t>3</w:t>
      </w:r>
      <w:r w:rsidRPr="00835DD8">
        <w:rPr>
          <w:bCs/>
        </w:rPr>
        <w:t>-</w:t>
      </w:r>
      <w:r w:rsidR="00A62BBF">
        <w:rPr>
          <w:bCs/>
        </w:rPr>
        <w:t>6</w:t>
      </w:r>
      <w:r w:rsidRPr="00835DD8">
        <w:rPr>
          <w:bCs/>
        </w:rPr>
        <w:t xml:space="preserve"> (ha) </w:t>
      </w:r>
      <w:r w:rsidR="00E56E29">
        <w:rPr>
          <w:bCs/>
        </w:rPr>
        <w:t>-</w:t>
      </w:r>
      <w:r w:rsidRPr="00835DD8">
        <w:rPr>
          <w:bCs/>
        </w:rPr>
        <w:t xml:space="preserve"> national statistics</w:t>
      </w:r>
      <w:r w:rsidR="004A1482">
        <w:rPr>
          <w:bCs/>
        </w:rPr>
        <w:t xml:space="preserve"> </w:t>
      </w:r>
      <w:r w:rsidR="00E56E29">
        <w:rPr>
          <w:bCs/>
        </w:rPr>
        <w:t>suggest</w:t>
      </w:r>
      <w:r w:rsidR="004A1482">
        <w:rPr>
          <w:bCs/>
        </w:rPr>
        <w:t xml:space="preserve"> the average size of Romanian farms is </w:t>
      </w:r>
      <w:r w:rsidR="00071F34">
        <w:rPr>
          <w:bCs/>
        </w:rPr>
        <w:t>3.6 ha</w:t>
      </w:r>
      <w:r w:rsidR="00695DE9">
        <w:rPr>
          <w:bCs/>
        </w:rPr>
        <w:t xml:space="preserve"> </w:t>
      </w:r>
      <w:r w:rsidR="00071F34">
        <w:rPr>
          <w:bCs/>
        </w:rPr>
        <w:fldChar w:fldCharType="begin" w:fldLock="1"/>
      </w:r>
      <w:r w:rsidR="008B0780">
        <w:rPr>
          <w:bCs/>
        </w:rP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 "plainTextFormattedCitation" : "[10]", "previouslyFormattedCitation" : "[10]" }, "properties" : { "noteIndex" : 0 }, "schema" : "https://github.com/citation-style-language/schema/raw/master/csl-citation.json" }</w:instrText>
      </w:r>
      <w:r w:rsidR="00071F34">
        <w:rPr>
          <w:bCs/>
        </w:rPr>
        <w:fldChar w:fldCharType="separate"/>
      </w:r>
      <w:r w:rsidR="000147B6" w:rsidRPr="000147B6">
        <w:rPr>
          <w:bCs/>
          <w:noProof/>
        </w:rPr>
        <w:t>[10]</w:t>
      </w:r>
      <w:r w:rsidR="00071F34">
        <w:rPr>
          <w:bCs/>
        </w:rPr>
        <w:fldChar w:fldCharType="end"/>
      </w:r>
      <w:r w:rsidR="004A1482">
        <w:rPr>
          <w:bCs/>
        </w:rPr>
        <w:t>.</w:t>
      </w:r>
      <w:r w:rsidR="00695DE9">
        <w:rPr>
          <w:bCs/>
        </w:rPr>
        <w:t xml:space="preserve"> </w:t>
      </w:r>
      <w:commentRangeEnd w:id="221"/>
      <w:r w:rsidR="00CE1789">
        <w:rPr>
          <w:rStyle w:val="CommentReference"/>
        </w:rPr>
        <w:commentReference w:id="221"/>
      </w:r>
      <w:r w:rsidR="008D5F0B">
        <w:rPr>
          <w:bCs/>
        </w:rPr>
        <w:t>Some</w:t>
      </w:r>
      <w:r w:rsidRPr="00835DD8">
        <w:rPr>
          <w:bCs/>
        </w:rPr>
        <w:t xml:space="preserve"> 40% of farmers claimed to be farming with a rare breed </w:t>
      </w:r>
      <w:del w:id="222" w:author="MORAN Dominic" w:date="2018-07-14T03:03:00Z">
        <w:r w:rsidRPr="00835DD8" w:rsidDel="00686B8E">
          <w:rPr>
            <w:bCs/>
          </w:rPr>
          <w:delText xml:space="preserve">as denoted </w:delText>
        </w:r>
      </w:del>
      <w:r w:rsidRPr="00835DD8">
        <w:rPr>
          <w:bCs/>
        </w:rPr>
        <w:t xml:space="preserve">from a list of </w:t>
      </w:r>
      <w:r w:rsidRPr="00835DD8">
        <w:rPr>
          <w:rFonts w:ascii="Arial" w:hAnsi="Arial" w:cs="Arial"/>
          <w:bCs/>
        </w:rPr>
        <w:t>‘</w:t>
      </w:r>
      <w:r w:rsidRPr="00835DD8">
        <w:rPr>
          <w:bCs/>
        </w:rPr>
        <w:t>at risk</w:t>
      </w:r>
      <w:r w:rsidRPr="00835DD8">
        <w:rPr>
          <w:rFonts w:ascii="Arial" w:hAnsi="Arial" w:cs="Arial"/>
          <w:bCs/>
        </w:rPr>
        <w:t>’</w:t>
      </w:r>
      <w:r w:rsidRPr="00835DD8">
        <w:rPr>
          <w:bCs/>
        </w:rPr>
        <w:t xml:space="preserve"> breeds</w:t>
      </w:r>
      <w:ins w:id="223" w:author="MORAN Dominic" w:date="2018-07-14T03:03:00Z">
        <w:r w:rsidR="00686B8E">
          <w:rPr>
            <w:bCs/>
          </w:rPr>
          <w:t>,</w:t>
        </w:r>
      </w:ins>
      <w:r w:rsidR="000C5905">
        <w:rPr>
          <w:bCs/>
        </w:rPr>
        <w:t xml:space="preserve"> </w:t>
      </w:r>
      <w:del w:id="224" w:author="MORAN Dominic" w:date="2018-07-14T03:04:00Z">
        <w:r w:rsidR="00071F34" w:rsidDel="00686B8E">
          <w:rPr>
            <w:bCs/>
          </w:rPr>
          <w:delText xml:space="preserve"> </w:delText>
        </w:r>
      </w:del>
      <w:r w:rsidR="000C5905">
        <w:rPr>
          <w:bCs/>
        </w:rPr>
        <w:t>while</w:t>
      </w:r>
      <w:r w:rsidR="000C5905" w:rsidRPr="00835DD8">
        <w:rPr>
          <w:bCs/>
        </w:rPr>
        <w:t xml:space="preserve"> </w:t>
      </w:r>
      <w:r w:rsidRPr="00835DD8">
        <w:rPr>
          <w:bCs/>
        </w:rPr>
        <w:t xml:space="preserve">32% </w:t>
      </w:r>
      <w:del w:id="225" w:author="MORAN Dominic" w:date="2018-07-14T03:04:00Z">
        <w:r w:rsidR="00847D4C" w:rsidDel="00686B8E">
          <w:rPr>
            <w:bCs/>
          </w:rPr>
          <w:delText>of farmers</w:delText>
        </w:r>
      </w:del>
      <w:r w:rsidR="00847D4C">
        <w:rPr>
          <w:bCs/>
        </w:rPr>
        <w:t xml:space="preserve"> </w:t>
      </w:r>
      <w:r w:rsidRPr="00835DD8">
        <w:rPr>
          <w:bCs/>
        </w:rPr>
        <w:t>were enrolled in AES measures</w:t>
      </w:r>
      <w:r w:rsidR="00847D4C">
        <w:rPr>
          <w:bCs/>
        </w:rPr>
        <w:t xml:space="preserve"> </w:t>
      </w:r>
      <w:r w:rsidR="000C5905">
        <w:rPr>
          <w:bCs/>
        </w:rPr>
        <w:t>(</w:t>
      </w:r>
      <w:commentRangeStart w:id="226"/>
      <w:r w:rsidR="00847D4C">
        <w:rPr>
          <w:bCs/>
        </w:rPr>
        <w:t>this is</w:t>
      </w:r>
      <w:r w:rsidR="004A1482">
        <w:rPr>
          <w:bCs/>
        </w:rPr>
        <w:t xml:space="preserve"> similar to</w:t>
      </w:r>
      <w:r w:rsidRPr="00835DD8">
        <w:rPr>
          <w:bCs/>
        </w:rPr>
        <w:t xml:space="preserve"> proportions of Utilised Agricultural Areas (UAA) in </w:t>
      </w:r>
      <w:r w:rsidR="00D800D2">
        <w:rPr>
          <w:bCs/>
        </w:rPr>
        <w:t>AES schemes in Europe</w:t>
      </w:r>
      <w:r w:rsidR="004A1482">
        <w:rPr>
          <w:bCs/>
        </w:rPr>
        <w:t xml:space="preserve"> </w:t>
      </w:r>
      <w:r w:rsidR="004A1482">
        <w:rPr>
          <w:bCs/>
        </w:rPr>
        <w:fldChar w:fldCharType="begin" w:fldLock="1"/>
      </w:r>
      <w:r w:rsidR="00327145">
        <w:rPr>
          <w:bCs/>
        </w:rPr>
        <w:instrText>ADDIN CSL_CITATION { "citationItems" : [ { "id" : "ITEM-1", "itemData" : { "URL" : "http://ec.europa.eu/eurostat/statistics-explained/index.php/Farm_structure_statistics", "accessed" : { "date-parts" : [ [ "2017", "10", "3" ] ] }, "author" : [ { "dropping-particle" : "", "family" : "European Comission", "given" : "", "non-dropping-particle" : "", "parse-names" : false, "suffix" : "" } ], "id" : "ITEM-1", "issued" : { "date-parts" : [ [ "2017" ] ] }, "title" : "Eurostat: Farm structure statistics", "type" : "webpage" }, "uris" : [ "http://www.mendeley.com/documents/?uuid=c5dbc96e-7aa9-493e-8d85-842006473856" ] } ], "mendeley" : { "formattedCitation" : "[44]", "plainTextFormattedCitation" : "[44]", "previouslyFormattedCitation" : "[44]" }, "properties" : { "noteIndex" : 0 }, "schema" : "https://github.com/citation-style-language/schema/raw/master/csl-citation.json" }</w:instrText>
      </w:r>
      <w:r w:rsidR="004A1482">
        <w:rPr>
          <w:bCs/>
        </w:rPr>
        <w:fldChar w:fldCharType="separate"/>
      </w:r>
      <w:r w:rsidR="0077411B" w:rsidRPr="0077411B">
        <w:rPr>
          <w:bCs/>
          <w:noProof/>
        </w:rPr>
        <w:t>[44]</w:t>
      </w:r>
      <w:r w:rsidR="004A1482">
        <w:rPr>
          <w:bCs/>
        </w:rPr>
        <w:fldChar w:fldCharType="end"/>
      </w:r>
      <w:r w:rsidR="000C5905">
        <w:rPr>
          <w:bCs/>
        </w:rPr>
        <w:t>)</w:t>
      </w:r>
      <w:commentRangeEnd w:id="226"/>
      <w:r w:rsidR="00686B8E">
        <w:rPr>
          <w:rStyle w:val="CommentReference"/>
        </w:rPr>
        <w:commentReference w:id="226"/>
      </w:r>
      <w:r w:rsidR="004A1482">
        <w:rPr>
          <w:bCs/>
        </w:rPr>
        <w:t xml:space="preserve"> </w:t>
      </w:r>
      <w:r w:rsidRPr="00835DD8">
        <w:rPr>
          <w:bCs/>
        </w:rPr>
        <w:t xml:space="preserve">. Only </w:t>
      </w:r>
      <w:r w:rsidR="00E65369">
        <w:rPr>
          <w:bCs/>
        </w:rPr>
        <w:t xml:space="preserve">21% </w:t>
      </w:r>
      <w:r w:rsidRPr="00835DD8">
        <w:rPr>
          <w:bCs/>
        </w:rPr>
        <w:t xml:space="preserve">of </w:t>
      </w:r>
      <w:r w:rsidR="00E65369">
        <w:rPr>
          <w:bCs/>
        </w:rPr>
        <w:t>respondents</w:t>
      </w:r>
      <w:r w:rsidRPr="00835DD8">
        <w:rPr>
          <w:bCs/>
        </w:rPr>
        <w:t xml:space="preserve"> were aware of RDP support for rare breeds whilst only 8% actually met the EU</w:t>
      </w:r>
      <w:r w:rsidRPr="00835DD8">
        <w:rPr>
          <w:rFonts w:ascii="Arial" w:hAnsi="Arial" w:cs="Arial"/>
          <w:bCs/>
        </w:rPr>
        <w:t>’</w:t>
      </w:r>
      <w:r w:rsidRPr="00835DD8">
        <w:rPr>
          <w:bCs/>
        </w:rPr>
        <w:t>s c</w:t>
      </w:r>
      <w:r w:rsidR="00071F34">
        <w:rPr>
          <w:bCs/>
        </w:rPr>
        <w:t xml:space="preserve">riteria to qualify for payments. </w:t>
      </w:r>
    </w:p>
    <w:p w14:paraId="1765B16F" w14:textId="77777777" w:rsidR="001F5A44" w:rsidRDefault="00835DD8" w:rsidP="00835DD8">
      <w:pPr>
        <w:pStyle w:val="Heading2"/>
      </w:pPr>
      <w:r>
        <w:t xml:space="preserve">Farm characteristics  </w:t>
      </w:r>
    </w:p>
    <w:p w14:paraId="33549F5B" w14:textId="77777777" w:rsidR="00835DD8" w:rsidRDefault="00835DD8" w:rsidP="00835DD8">
      <w:pPr>
        <w:rPr>
          <w:bCs/>
        </w:rPr>
      </w:pPr>
    </w:p>
    <w:p w14:paraId="50722A18" w14:textId="0539D084" w:rsidR="004C25C1" w:rsidRDefault="00362955" w:rsidP="00F71D0D">
      <w:pPr>
        <w:rPr>
          <w:bCs/>
        </w:rPr>
      </w:pPr>
      <w:r w:rsidRPr="003A75DD">
        <w:rPr>
          <w:bCs/>
        </w:rPr>
        <w:t xml:space="preserve">To determine </w:t>
      </w:r>
      <w:r w:rsidRPr="00F71D0D">
        <w:rPr>
          <w:bCs/>
        </w:rPr>
        <w:t xml:space="preserve">how </w:t>
      </w:r>
      <w:del w:id="227" w:author="MORAN Dominic" w:date="2018-07-14T15:02:00Z">
        <w:r w:rsidRPr="00F71D0D" w:rsidDel="00A30C46">
          <w:rPr>
            <w:bCs/>
          </w:rPr>
          <w:delText xml:space="preserve">proximate threats, including </w:delText>
        </w:r>
      </w:del>
      <w:proofErr w:type="gramStart"/>
      <w:r w:rsidRPr="00F71D0D">
        <w:rPr>
          <w:bCs/>
        </w:rPr>
        <w:t>intensification,</w:t>
      </w:r>
      <w:proofErr w:type="gramEnd"/>
      <w:r w:rsidRPr="00F71D0D">
        <w:rPr>
          <w:bCs/>
        </w:rPr>
        <w:t xml:space="preserve"> may threaten traditional farming systems and breed </w:t>
      </w:r>
      <w:r w:rsidR="00B05344" w:rsidRPr="00F71D0D">
        <w:rPr>
          <w:bCs/>
        </w:rPr>
        <w:t>diversity</w:t>
      </w:r>
      <w:r w:rsidR="0087558F">
        <w:rPr>
          <w:bCs/>
        </w:rPr>
        <w:t>,</w:t>
      </w:r>
      <w:r w:rsidR="00B05344" w:rsidRPr="00B05344">
        <w:rPr>
          <w:bCs/>
        </w:rPr>
        <w:t xml:space="preserve"> respondents</w:t>
      </w:r>
      <w:r w:rsidR="00835DD8" w:rsidRPr="00E615D7">
        <w:rPr>
          <w:bCs/>
        </w:rPr>
        <w:t xml:space="preserve"> were asked to detail how their farming </w:t>
      </w:r>
      <w:r w:rsidR="009642D8" w:rsidRPr="00E615D7">
        <w:rPr>
          <w:bCs/>
        </w:rPr>
        <w:t xml:space="preserve">practices </w:t>
      </w:r>
      <w:r w:rsidR="00835DD8" w:rsidRPr="00CE766D">
        <w:rPr>
          <w:bCs/>
        </w:rPr>
        <w:t>ha</w:t>
      </w:r>
      <w:r w:rsidR="009642D8" w:rsidRPr="00CE766D">
        <w:rPr>
          <w:bCs/>
        </w:rPr>
        <w:t>ve</w:t>
      </w:r>
      <w:r w:rsidR="00835DD8" w:rsidRPr="00CE766D">
        <w:rPr>
          <w:bCs/>
        </w:rPr>
        <w:t xml:space="preserve"> changed over the preceding 10 years (Figure </w:t>
      </w:r>
      <w:r w:rsidR="003D5235">
        <w:rPr>
          <w:bCs/>
        </w:rPr>
        <w:t>3</w:t>
      </w:r>
      <w:r w:rsidR="00835DD8" w:rsidRPr="00CE766D">
        <w:rPr>
          <w:bCs/>
        </w:rPr>
        <w:t>)</w:t>
      </w:r>
      <w:r w:rsidR="009642D8" w:rsidRPr="00F7084E">
        <w:rPr>
          <w:bCs/>
        </w:rPr>
        <w:t>.</w:t>
      </w:r>
      <w:r w:rsidR="009642D8" w:rsidRPr="00CA0D51">
        <w:rPr>
          <w:bCs/>
        </w:rPr>
        <w:t xml:space="preserve">  </w:t>
      </w:r>
      <w:r w:rsidR="00835DD8" w:rsidRPr="0007116B">
        <w:rPr>
          <w:bCs/>
        </w:rPr>
        <w:t xml:space="preserve">Increases </w:t>
      </w:r>
      <w:r w:rsidR="0004007C" w:rsidRPr="00E5781D">
        <w:rPr>
          <w:bCs/>
        </w:rPr>
        <w:t xml:space="preserve">to </w:t>
      </w:r>
      <w:r w:rsidR="00835DD8" w:rsidRPr="00245B0C">
        <w:rPr>
          <w:bCs/>
        </w:rPr>
        <w:t xml:space="preserve">dairy cattle </w:t>
      </w:r>
      <w:r w:rsidRPr="003722F8">
        <w:rPr>
          <w:bCs/>
        </w:rPr>
        <w:t>herd size</w:t>
      </w:r>
      <w:r w:rsidR="0004007C" w:rsidRPr="003722F8">
        <w:rPr>
          <w:bCs/>
        </w:rPr>
        <w:t xml:space="preserve"> </w:t>
      </w:r>
      <w:r w:rsidR="00071F34">
        <w:rPr>
          <w:bCs/>
        </w:rPr>
        <w:t>were</w:t>
      </w:r>
      <w:r w:rsidR="0004007C" w:rsidRPr="00020535">
        <w:rPr>
          <w:bCs/>
        </w:rPr>
        <w:t xml:space="preserve"> </w:t>
      </w:r>
      <w:r w:rsidR="0004007C" w:rsidRPr="00435E72">
        <w:rPr>
          <w:bCs/>
        </w:rPr>
        <w:t xml:space="preserve">reported by </w:t>
      </w:r>
      <w:r w:rsidRPr="00435E72">
        <w:rPr>
          <w:bCs/>
        </w:rPr>
        <w:t>52% of</w:t>
      </w:r>
      <w:r w:rsidR="00835DD8" w:rsidRPr="00A334DD">
        <w:rPr>
          <w:bCs/>
        </w:rPr>
        <w:t xml:space="preserve"> respondents</w:t>
      </w:r>
      <w:r w:rsidR="00835DD8" w:rsidRPr="003A75DD">
        <w:rPr>
          <w:bCs/>
        </w:rPr>
        <w:t xml:space="preserve">. </w:t>
      </w:r>
      <w:r w:rsidR="003853E0" w:rsidRPr="003A75DD">
        <w:rPr>
          <w:bCs/>
        </w:rPr>
        <w:t xml:space="preserve">Of the 20% of our sample that reported </w:t>
      </w:r>
      <w:r w:rsidR="003A75DD" w:rsidRPr="003A75DD">
        <w:rPr>
          <w:bCs/>
        </w:rPr>
        <w:t xml:space="preserve">manual hay cutting, </w:t>
      </w:r>
      <w:r w:rsidR="003A75DD" w:rsidRPr="001E7286">
        <w:rPr>
          <w:bCs/>
        </w:rPr>
        <w:t>74% reported this to be</w:t>
      </w:r>
      <w:r w:rsidR="003F5304">
        <w:rPr>
          <w:bCs/>
        </w:rPr>
        <w:t xml:space="preserve"> either stable or increasing</w:t>
      </w:r>
      <w:ins w:id="228" w:author="MORAN Dominic" w:date="2018-07-14T15:01:00Z">
        <w:r w:rsidR="00A30C46">
          <w:rPr>
            <w:bCs/>
          </w:rPr>
          <w:t>;</w:t>
        </w:r>
      </w:ins>
      <w:del w:id="229" w:author="MORAN Dominic" w:date="2018-07-14T15:01:00Z">
        <w:r w:rsidR="003F5304" w:rsidDel="00A30C46">
          <w:rPr>
            <w:bCs/>
          </w:rPr>
          <w:delText xml:space="preserve"> –</w:delText>
        </w:r>
      </w:del>
      <w:r w:rsidR="003F5304">
        <w:rPr>
          <w:bCs/>
        </w:rPr>
        <w:t xml:space="preserve"> a </w:t>
      </w:r>
      <w:r w:rsidR="003A75DD" w:rsidRPr="001E7286">
        <w:rPr>
          <w:bCs/>
        </w:rPr>
        <w:t xml:space="preserve">clear response </w:t>
      </w:r>
      <w:r w:rsidR="00835DD8" w:rsidRPr="00F71D0D">
        <w:rPr>
          <w:bCs/>
        </w:rPr>
        <w:t>to EU incentives</w:t>
      </w:r>
      <w:r w:rsidR="003A75DD" w:rsidRPr="00F71D0D">
        <w:rPr>
          <w:bCs/>
        </w:rPr>
        <w:t xml:space="preserve"> that reward small-holders for</w:t>
      </w:r>
      <w:ins w:id="230" w:author="MORAN Dominic" w:date="2018-07-14T15:01:00Z">
        <w:r w:rsidR="00A30C46">
          <w:rPr>
            <w:bCs/>
          </w:rPr>
          <w:t xml:space="preserve"> the activity</w:t>
        </w:r>
      </w:ins>
      <w:del w:id="231" w:author="MORAN Dominic" w:date="2018-07-14T15:01:00Z">
        <w:r w:rsidR="003A75DD" w:rsidRPr="00F71D0D" w:rsidDel="00A30C46">
          <w:rPr>
            <w:bCs/>
          </w:rPr>
          <w:delText xml:space="preserve"> manual hay cutting</w:delText>
        </w:r>
      </w:del>
      <w:r w:rsidR="00847D4C">
        <w:rPr>
          <w:bCs/>
        </w:rPr>
        <w:t>. M</w:t>
      </w:r>
      <w:r w:rsidR="00F71D0D">
        <w:rPr>
          <w:bCs/>
        </w:rPr>
        <w:t xml:space="preserve">echanical hay cutting was </w:t>
      </w:r>
      <w:r w:rsidR="00071F34">
        <w:rPr>
          <w:bCs/>
        </w:rPr>
        <w:t>also reported to be increasing (</w:t>
      </w:r>
      <w:r w:rsidR="00F71D0D">
        <w:rPr>
          <w:bCs/>
        </w:rPr>
        <w:t>67% of respondents</w:t>
      </w:r>
      <w:r w:rsidR="00071F34">
        <w:rPr>
          <w:bCs/>
        </w:rPr>
        <w:t>)</w:t>
      </w:r>
      <w:r w:rsidR="00F71D0D">
        <w:rPr>
          <w:bCs/>
        </w:rPr>
        <w:t xml:space="preserve">. </w:t>
      </w:r>
      <w:r w:rsidR="00622113">
        <w:rPr>
          <w:bCs/>
        </w:rPr>
        <w:t xml:space="preserve">Some </w:t>
      </w:r>
      <w:r w:rsidR="00E65369">
        <w:rPr>
          <w:bCs/>
        </w:rPr>
        <w:t>54% of farmers stated</w:t>
      </w:r>
      <w:r w:rsidR="00071F34">
        <w:rPr>
          <w:bCs/>
        </w:rPr>
        <w:t xml:space="preserve"> </w:t>
      </w:r>
      <w:r w:rsidR="00622113">
        <w:rPr>
          <w:bCs/>
        </w:rPr>
        <w:t xml:space="preserve">their </w:t>
      </w:r>
      <w:r w:rsidR="00071F34">
        <w:rPr>
          <w:bCs/>
        </w:rPr>
        <w:t>sheep herd size was increasing.</w:t>
      </w:r>
      <w:del w:id="232" w:author="MORAN Dominic" w:date="2018-07-14T15:02:00Z">
        <w:r w:rsidR="00F71D0D" w:rsidDel="00A30C46">
          <w:rPr>
            <w:bCs/>
          </w:rPr>
          <w:delText xml:space="preserve"> </w:delText>
        </w:r>
        <w:r w:rsidR="003F5304" w:rsidRPr="00F71D0D" w:rsidDel="00A30C46">
          <w:rPr>
            <w:bCs/>
          </w:rPr>
          <w:delText>These changes</w:delText>
        </w:r>
        <w:r w:rsidR="00835DD8" w:rsidRPr="00F71D0D" w:rsidDel="00A30C46">
          <w:rPr>
            <w:bCs/>
          </w:rPr>
          <w:delText xml:space="preserve"> </w:delText>
        </w:r>
        <w:r w:rsidR="003F5304" w:rsidDel="00A30C46">
          <w:rPr>
            <w:bCs/>
          </w:rPr>
          <w:delText>suggest</w:delText>
        </w:r>
        <w:r w:rsidR="003853E0" w:rsidRPr="00F71D0D" w:rsidDel="00A30C46">
          <w:rPr>
            <w:bCs/>
          </w:rPr>
          <w:delText xml:space="preserve"> </w:delText>
        </w:r>
        <w:r w:rsidR="00F71D0D" w:rsidDel="00A30C46">
          <w:rPr>
            <w:bCs/>
          </w:rPr>
          <w:delText>farm systems in Transylvania</w:delText>
        </w:r>
        <w:r w:rsidR="00C54EDF" w:rsidRPr="00F71D0D" w:rsidDel="00A30C46">
          <w:rPr>
            <w:bCs/>
          </w:rPr>
          <w:delText xml:space="preserve"> are intensifying through </w:delText>
        </w:r>
        <w:r w:rsidR="00835DD8" w:rsidRPr="00F71D0D" w:rsidDel="00A30C46">
          <w:rPr>
            <w:bCs/>
          </w:rPr>
          <w:delText>increased mechanisation</w:delText>
        </w:r>
        <w:r w:rsidR="00F71D0D" w:rsidDel="00A30C46">
          <w:rPr>
            <w:bCs/>
          </w:rPr>
          <w:delText xml:space="preserve"> and </w:delText>
        </w:r>
        <w:r w:rsidR="003F5304" w:rsidDel="00A30C46">
          <w:rPr>
            <w:bCs/>
          </w:rPr>
          <w:delText xml:space="preserve">growing </w:delText>
        </w:r>
        <w:r w:rsidR="00F71D0D" w:rsidDel="00A30C46">
          <w:rPr>
            <w:bCs/>
          </w:rPr>
          <w:delText>herd numbers</w:delText>
        </w:r>
      </w:del>
      <w:r w:rsidR="00C54EDF" w:rsidRPr="00F71D0D">
        <w:rPr>
          <w:bCs/>
        </w:rPr>
        <w:t xml:space="preserve">. </w:t>
      </w:r>
    </w:p>
    <w:p w14:paraId="46C5B1DC" w14:textId="77777777" w:rsidR="00071F34" w:rsidRPr="00F71D0D" w:rsidRDefault="00071F34" w:rsidP="00F71D0D">
      <w:pPr>
        <w:rPr>
          <w:bCs/>
        </w:rPr>
      </w:pPr>
    </w:p>
    <w:p w14:paraId="29452847" w14:textId="77777777" w:rsidR="00F71D0D" w:rsidRDefault="00F71D0D" w:rsidP="001258DC">
      <w:pPr>
        <w:ind w:firstLine="0"/>
        <w:jc w:val="center"/>
      </w:pPr>
      <w:r>
        <w:rPr>
          <w:noProof/>
          <w:lang w:eastAsia="en-GB"/>
        </w:rPr>
        <w:drawing>
          <wp:inline distT="0" distB="0" distL="0" distR="0" wp14:anchorId="3EBEB1B7" wp14:editId="5BD255FF">
            <wp:extent cx="4676775" cy="3705225"/>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D270016" w14:textId="3ADE0A56" w:rsidR="00AB1184" w:rsidRDefault="00AB1184" w:rsidP="00AB1184">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3</w:t>
      </w:r>
      <w:r w:rsidRPr="005878F4">
        <w:rPr>
          <w:b/>
        </w:rPr>
        <w:fldChar w:fldCharType="end"/>
      </w:r>
      <w:r w:rsidRPr="005878F4">
        <w:rPr>
          <w:b/>
        </w:rPr>
        <w:t>:</w:t>
      </w:r>
      <w:r w:rsidRPr="00AB1184">
        <w:t xml:space="preserve"> Reported change </w:t>
      </w:r>
      <w:ins w:id="233" w:author="MORAN Dominic" w:date="2018-07-14T15:03:00Z">
        <w:r w:rsidR="00A30C46">
          <w:t>in</w:t>
        </w:r>
      </w:ins>
      <w:del w:id="234" w:author="MORAN Dominic" w:date="2018-07-14T15:03:00Z">
        <w:r w:rsidRPr="00AB1184" w:rsidDel="00A30C46">
          <w:delText>associated with specific</w:delText>
        </w:r>
      </w:del>
      <w:r w:rsidRPr="00AB1184">
        <w:t xml:space="preserve"> </w:t>
      </w:r>
      <w:commentRangeStart w:id="235"/>
      <w:r w:rsidRPr="00AB1184">
        <w:t>farming ca</w:t>
      </w:r>
      <w:r w:rsidR="00622113">
        <w:t xml:space="preserve">tegories </w:t>
      </w:r>
      <w:commentRangeEnd w:id="235"/>
      <w:r w:rsidR="00A30C46">
        <w:rPr>
          <w:rStyle w:val="CommentReference"/>
        </w:rPr>
        <w:commentReference w:id="235"/>
      </w:r>
      <w:r w:rsidR="00622113">
        <w:t>over the last 10 years</w:t>
      </w:r>
      <w:r w:rsidR="008D6DCC">
        <w:t xml:space="preserve">.  </w:t>
      </w:r>
      <w:commentRangeStart w:id="236"/>
      <w:r w:rsidR="008D6DCC">
        <w:t xml:space="preserve">Note </w:t>
      </w:r>
      <w:r w:rsidRPr="00AB1184">
        <w:t xml:space="preserve">farming categories vary in applicability to respondents - Milk cattle (75%); Sheep (52%); Hay by hand (20%); Hay by tractor (48%); Arable (49%)    </w:t>
      </w:r>
      <w:commentRangeEnd w:id="236"/>
      <w:r w:rsidR="00A30C46">
        <w:rPr>
          <w:rStyle w:val="CommentReference"/>
        </w:rPr>
        <w:commentReference w:id="236"/>
      </w:r>
    </w:p>
    <w:p w14:paraId="3C3B3318" w14:textId="77777777" w:rsidR="00AB1184" w:rsidRPr="005878F4" w:rsidRDefault="00AB1184" w:rsidP="00AB1184"/>
    <w:p w14:paraId="4623F729" w14:textId="3CF88CD7" w:rsidR="001C2F22" w:rsidRDefault="00B05344" w:rsidP="001B639D">
      <w:pPr>
        <w:rPr>
          <w:bCs/>
        </w:rPr>
      </w:pPr>
      <w:r>
        <w:rPr>
          <w:bCs/>
        </w:rPr>
        <w:t xml:space="preserve">To investigate </w:t>
      </w:r>
      <w:r w:rsidR="0006569C">
        <w:rPr>
          <w:bCs/>
        </w:rPr>
        <w:t xml:space="preserve">whether </w:t>
      </w:r>
      <w:r w:rsidR="0087558F">
        <w:rPr>
          <w:bCs/>
        </w:rPr>
        <w:t xml:space="preserve">willingness </w:t>
      </w:r>
      <w:r w:rsidR="0006569C">
        <w:rPr>
          <w:bCs/>
        </w:rPr>
        <w:t xml:space="preserve">to participate in a </w:t>
      </w:r>
      <w:r w:rsidR="00622113">
        <w:rPr>
          <w:bCs/>
        </w:rPr>
        <w:t>(</w:t>
      </w:r>
      <w:r w:rsidR="0006569C">
        <w:rPr>
          <w:bCs/>
        </w:rPr>
        <w:t>rare breed</w:t>
      </w:r>
      <w:r w:rsidR="00622113">
        <w:rPr>
          <w:bCs/>
        </w:rPr>
        <w:t>)</w:t>
      </w:r>
      <w:r w:rsidR="0006569C">
        <w:rPr>
          <w:bCs/>
        </w:rPr>
        <w:t xml:space="preserve"> conservation programme was linked to preferences for farm animal species, </w:t>
      </w:r>
      <w:r w:rsidR="0065153A">
        <w:rPr>
          <w:bCs/>
        </w:rPr>
        <w:t>respondents were asked</w:t>
      </w:r>
      <w:r w:rsidR="0006569C">
        <w:rPr>
          <w:bCs/>
        </w:rPr>
        <w:t xml:space="preserve"> both livestock species kept and </w:t>
      </w:r>
      <w:r w:rsidR="0065153A">
        <w:rPr>
          <w:bCs/>
        </w:rPr>
        <w:t xml:space="preserve">their </w:t>
      </w:r>
      <w:r w:rsidR="0006569C">
        <w:rPr>
          <w:bCs/>
        </w:rPr>
        <w:t xml:space="preserve">interest in joining a conservation scheme. </w:t>
      </w:r>
      <w:r w:rsidR="00622113">
        <w:rPr>
          <w:bCs/>
        </w:rPr>
        <w:t>Pig</w:t>
      </w:r>
      <w:ins w:id="237" w:author="MORAN Dominic" w:date="2018-07-14T15:11:00Z">
        <w:r w:rsidR="002E628C">
          <w:rPr>
            <w:bCs/>
          </w:rPr>
          <w:t>s</w:t>
        </w:r>
      </w:ins>
      <w:r w:rsidR="00622113">
        <w:rPr>
          <w:bCs/>
        </w:rPr>
        <w:t xml:space="preserve"> w</w:t>
      </w:r>
      <w:ins w:id="238" w:author="MORAN Dominic" w:date="2018-07-14T15:11:00Z">
        <w:r w:rsidR="002E628C">
          <w:rPr>
            <w:bCs/>
          </w:rPr>
          <w:t>ere</w:t>
        </w:r>
      </w:ins>
      <w:del w:id="239" w:author="MORAN Dominic" w:date="2018-07-14T15:11:00Z">
        <w:r w:rsidR="00622113" w:rsidDel="002E628C">
          <w:rPr>
            <w:bCs/>
          </w:rPr>
          <w:delText>as</w:delText>
        </w:r>
      </w:del>
      <w:r w:rsidR="0087558F">
        <w:rPr>
          <w:bCs/>
        </w:rPr>
        <w:t xml:space="preserve"> t</w:t>
      </w:r>
      <w:r w:rsidR="001B639D" w:rsidRPr="001B639D">
        <w:rPr>
          <w:bCs/>
        </w:rPr>
        <w:t>he most</w:t>
      </w:r>
      <w:ins w:id="240" w:author="MORAN Dominic" w:date="2018-07-14T15:11:00Z">
        <w:r w:rsidR="002E628C">
          <w:rPr>
            <w:bCs/>
          </w:rPr>
          <w:t xml:space="preserve"> frequently kept</w:t>
        </w:r>
      </w:ins>
      <w:del w:id="241" w:author="MORAN Dominic" w:date="2018-07-14T15:11:00Z">
        <w:r w:rsidR="001B639D" w:rsidRPr="001B639D" w:rsidDel="002E628C">
          <w:rPr>
            <w:bCs/>
          </w:rPr>
          <w:delText xml:space="preserve"> popular</w:delText>
        </w:r>
      </w:del>
      <w:r w:rsidR="001B639D" w:rsidRPr="001B639D">
        <w:rPr>
          <w:bCs/>
        </w:rPr>
        <w:t xml:space="preserve"> farm </w:t>
      </w:r>
      <w:r w:rsidR="00622113" w:rsidRPr="001B639D">
        <w:rPr>
          <w:bCs/>
        </w:rPr>
        <w:t>animal followed</w:t>
      </w:r>
      <w:r w:rsidR="001B639D" w:rsidRPr="001B639D">
        <w:rPr>
          <w:bCs/>
        </w:rPr>
        <w:t xml:space="preserve"> by cattle and sheep</w:t>
      </w:r>
      <w:r w:rsidR="00F35C12">
        <w:rPr>
          <w:bCs/>
        </w:rPr>
        <w:t xml:space="preserve"> (Table </w:t>
      </w:r>
      <w:r w:rsidR="00DD5500">
        <w:rPr>
          <w:bCs/>
        </w:rPr>
        <w:t>3</w:t>
      </w:r>
      <w:r w:rsidR="00F35C12">
        <w:rPr>
          <w:bCs/>
        </w:rPr>
        <w:t>)</w:t>
      </w:r>
      <w:r w:rsidR="001B639D" w:rsidRPr="001B639D">
        <w:rPr>
          <w:bCs/>
        </w:rPr>
        <w:t xml:space="preserve">. </w:t>
      </w:r>
      <w:r w:rsidR="001C2F22">
        <w:rPr>
          <w:bCs/>
        </w:rPr>
        <w:t>Breed diversity, as measured by</w:t>
      </w:r>
      <w:r w:rsidR="00E22C93">
        <w:rPr>
          <w:bCs/>
        </w:rPr>
        <w:t xml:space="preserve"> the</w:t>
      </w:r>
      <w:r w:rsidR="001C2F22">
        <w:rPr>
          <w:bCs/>
        </w:rPr>
        <w:t xml:space="preserve"> number of breeds accounting for </w:t>
      </w:r>
      <w:commentRangeStart w:id="242"/>
      <w:del w:id="243" w:author="MORAN Dominic" w:date="2018-07-14T15:12:00Z">
        <w:r w:rsidR="00AB1184" w:rsidDel="002E628C">
          <w:rPr>
            <w:bCs/>
          </w:rPr>
          <w:delText>≥</w:delText>
        </w:r>
      </w:del>
      <w:commentRangeEnd w:id="242"/>
      <w:r w:rsidR="002E628C">
        <w:rPr>
          <w:rStyle w:val="CommentReference"/>
        </w:rPr>
        <w:commentReference w:id="242"/>
      </w:r>
      <w:r w:rsidR="001C2F22">
        <w:rPr>
          <w:bCs/>
        </w:rPr>
        <w:t xml:space="preserve">60% of </w:t>
      </w:r>
      <w:r w:rsidR="00847D4C">
        <w:rPr>
          <w:bCs/>
        </w:rPr>
        <w:t xml:space="preserve">the </w:t>
      </w:r>
      <w:r w:rsidR="001C2F22">
        <w:rPr>
          <w:bCs/>
        </w:rPr>
        <w:t xml:space="preserve">species population in our sample, </w:t>
      </w:r>
      <w:ins w:id="244" w:author="MORAN Dominic" w:date="2018-07-14T15:13:00Z">
        <w:r w:rsidR="002E628C">
          <w:rPr>
            <w:bCs/>
          </w:rPr>
          <w:t xml:space="preserve">and </w:t>
        </w:r>
      </w:ins>
      <w:r w:rsidR="001C2F22">
        <w:rPr>
          <w:bCs/>
        </w:rPr>
        <w:t xml:space="preserve">was similar across all farm animals. </w:t>
      </w:r>
      <w:commentRangeStart w:id="245"/>
      <w:r w:rsidR="001C2F22">
        <w:rPr>
          <w:bCs/>
        </w:rPr>
        <w:t xml:space="preserve">This </w:t>
      </w:r>
      <w:r w:rsidR="00E56E29">
        <w:rPr>
          <w:bCs/>
        </w:rPr>
        <w:t>suggests</w:t>
      </w:r>
      <w:r w:rsidR="001C2F22">
        <w:rPr>
          <w:bCs/>
        </w:rPr>
        <w:t xml:space="preserve"> </w:t>
      </w:r>
      <w:r w:rsidR="00E65369">
        <w:rPr>
          <w:bCs/>
        </w:rPr>
        <w:t xml:space="preserve">most </w:t>
      </w:r>
      <w:r w:rsidR="001C2F22">
        <w:rPr>
          <w:bCs/>
        </w:rPr>
        <w:t xml:space="preserve">farmers have optimised production for </w:t>
      </w:r>
      <w:r w:rsidR="00E65369">
        <w:rPr>
          <w:bCs/>
        </w:rPr>
        <w:t>one or two breeds</w:t>
      </w:r>
      <w:r w:rsidR="00847D4C">
        <w:rPr>
          <w:bCs/>
        </w:rPr>
        <w:t xml:space="preserve"> that are most </w:t>
      </w:r>
      <w:r w:rsidR="00E56E29">
        <w:rPr>
          <w:bCs/>
        </w:rPr>
        <w:t>productive</w:t>
      </w:r>
      <w:r w:rsidR="00847D4C">
        <w:rPr>
          <w:bCs/>
        </w:rPr>
        <w:t xml:space="preserve"> in Romanian systems</w:t>
      </w:r>
      <w:r w:rsidR="00E65369">
        <w:rPr>
          <w:bCs/>
        </w:rPr>
        <w:t>.</w:t>
      </w:r>
      <w:r w:rsidR="001C2F22">
        <w:rPr>
          <w:bCs/>
        </w:rPr>
        <w:t xml:space="preserve">  </w:t>
      </w:r>
      <w:commentRangeEnd w:id="245"/>
      <w:r w:rsidR="002E628C">
        <w:rPr>
          <w:rStyle w:val="CommentReference"/>
        </w:rPr>
        <w:commentReference w:id="245"/>
      </w:r>
    </w:p>
    <w:p w14:paraId="6CCDB8C2" w14:textId="77777777" w:rsidR="001C2F22" w:rsidRDefault="001C2F22" w:rsidP="001B639D">
      <w:pPr>
        <w:rPr>
          <w:bCs/>
        </w:rPr>
      </w:pPr>
    </w:p>
    <w:p w14:paraId="2B35D4A7" w14:textId="77777777" w:rsidR="001B639D" w:rsidRDefault="001B639D" w:rsidP="001B639D">
      <w:pPr>
        <w:rPr>
          <w:bCs/>
        </w:rPr>
      </w:pPr>
      <w:r w:rsidRPr="001B639D">
        <w:rPr>
          <w:bCs/>
        </w:rPr>
        <w:t>Across the sample, 89% of farmers registered</w:t>
      </w:r>
      <w:r w:rsidR="001C2F22">
        <w:rPr>
          <w:bCs/>
        </w:rPr>
        <w:t xml:space="preserve"> </w:t>
      </w:r>
      <w:r w:rsidRPr="001B639D">
        <w:rPr>
          <w:bCs/>
        </w:rPr>
        <w:t xml:space="preserve">interest in joining a rare breed conservation programme, of which cattle (52%) and sheep (39%) </w:t>
      </w:r>
      <w:r w:rsidR="00622113">
        <w:rPr>
          <w:bCs/>
        </w:rPr>
        <w:t xml:space="preserve">were the most popular species. </w:t>
      </w:r>
      <w:r w:rsidR="00E22C93">
        <w:rPr>
          <w:bCs/>
        </w:rPr>
        <w:t>L</w:t>
      </w:r>
      <w:r w:rsidRPr="001B639D">
        <w:rPr>
          <w:bCs/>
        </w:rPr>
        <w:t>east popular species were goats (11%); horses (13%) and buffalo (14%)</w:t>
      </w:r>
      <w:r w:rsidR="00074397">
        <w:rPr>
          <w:bCs/>
        </w:rPr>
        <w:t xml:space="preserve">.  </w:t>
      </w:r>
      <w:commentRangeStart w:id="246"/>
      <w:r w:rsidR="00440A4A">
        <w:rPr>
          <w:bCs/>
        </w:rPr>
        <w:t xml:space="preserve">Of particular interest is the low </w:t>
      </w:r>
      <w:r w:rsidR="00E22C93">
        <w:rPr>
          <w:bCs/>
        </w:rPr>
        <w:t xml:space="preserve">preference </w:t>
      </w:r>
      <w:r w:rsidR="00440A4A">
        <w:rPr>
          <w:bCs/>
        </w:rPr>
        <w:t xml:space="preserve">for conserving rare horse breeds given their popularity in </w:t>
      </w:r>
      <w:r w:rsidR="0065153A">
        <w:rPr>
          <w:bCs/>
        </w:rPr>
        <w:t>the</w:t>
      </w:r>
      <w:r w:rsidR="00440A4A">
        <w:rPr>
          <w:bCs/>
        </w:rPr>
        <w:t xml:space="preserve"> Romania</w:t>
      </w:r>
      <w:r w:rsidR="0087558F">
        <w:rPr>
          <w:bCs/>
        </w:rPr>
        <w:t>n</w:t>
      </w:r>
      <w:r w:rsidR="00622113">
        <w:rPr>
          <w:bCs/>
        </w:rPr>
        <w:t xml:space="preserve"> farming </w:t>
      </w:r>
      <w:proofErr w:type="gramStart"/>
      <w:r w:rsidR="00622113">
        <w:rPr>
          <w:bCs/>
        </w:rPr>
        <w:t>context.</w:t>
      </w:r>
      <w:proofErr w:type="gramEnd"/>
      <w:r w:rsidR="00622113">
        <w:rPr>
          <w:bCs/>
        </w:rPr>
        <w:t xml:space="preserve"> </w:t>
      </w:r>
      <w:r w:rsidR="00440A4A">
        <w:rPr>
          <w:bCs/>
        </w:rPr>
        <w:t xml:space="preserve"> </w:t>
      </w:r>
      <w:commentRangeEnd w:id="246"/>
      <w:r w:rsidR="002E628C">
        <w:rPr>
          <w:rStyle w:val="CommentReference"/>
        </w:rPr>
        <w:commentReference w:id="246"/>
      </w:r>
    </w:p>
    <w:p w14:paraId="4B2BCCFB" w14:textId="77777777" w:rsidR="008D35BE" w:rsidRDefault="008D35BE" w:rsidP="008D35BE">
      <w:pPr>
        <w:rPr>
          <w:bCs/>
        </w:rPr>
      </w:pPr>
    </w:p>
    <w:p w14:paraId="6A638981" w14:textId="77777777" w:rsidR="008D35BE" w:rsidRDefault="008D35BE" w:rsidP="008D35BE">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3</w:t>
      </w:r>
      <w:r w:rsidRPr="005878F4">
        <w:rPr>
          <w:b/>
        </w:rPr>
        <w:fldChar w:fldCharType="end"/>
      </w:r>
      <w:r w:rsidRPr="005878F4">
        <w:rPr>
          <w:b/>
        </w:rPr>
        <w:t>:</w:t>
      </w:r>
      <w:r w:rsidRPr="008D35BE">
        <w:rPr>
          <w:bCs/>
        </w:rPr>
        <w:t xml:space="preserve"> </w:t>
      </w:r>
      <w:r w:rsidRPr="001B639D">
        <w:rPr>
          <w:bCs/>
        </w:rPr>
        <w:t xml:space="preserve">Farm animal </w:t>
      </w:r>
      <w:commentRangeStart w:id="247"/>
      <w:r w:rsidRPr="001B639D">
        <w:rPr>
          <w:bCs/>
        </w:rPr>
        <w:t xml:space="preserve">incidence among farms surveyed </w:t>
      </w:r>
      <w:commentRangeEnd w:id="247"/>
      <w:r w:rsidR="002E628C">
        <w:rPr>
          <w:rStyle w:val="CommentReference"/>
        </w:rPr>
        <w:commentReference w:id="247"/>
      </w:r>
      <w:r w:rsidRPr="001B639D">
        <w:rPr>
          <w:bCs/>
        </w:rPr>
        <w:t xml:space="preserve">alongside number of farmers interested in farming with rare breeds according to species (%)  </w:t>
      </w:r>
    </w:p>
    <w:tbl>
      <w:tblPr>
        <w:tblW w:w="7358" w:type="dxa"/>
        <w:jc w:val="center"/>
        <w:tblLook w:val="04A0" w:firstRow="1" w:lastRow="0" w:firstColumn="1" w:lastColumn="0" w:noHBand="0" w:noVBand="1"/>
      </w:tblPr>
      <w:tblGrid>
        <w:gridCol w:w="1554"/>
        <w:gridCol w:w="2126"/>
        <w:gridCol w:w="1829"/>
        <w:gridCol w:w="1849"/>
      </w:tblGrid>
      <w:tr w:rsidR="00C4459E" w:rsidRPr="00500F2F" w14:paraId="04DF2851" w14:textId="77777777" w:rsidTr="001C2F22">
        <w:trPr>
          <w:trHeight w:val="600"/>
          <w:jc w:val="center"/>
        </w:trPr>
        <w:tc>
          <w:tcPr>
            <w:tcW w:w="1554" w:type="dxa"/>
            <w:tcBorders>
              <w:top w:val="single" w:sz="4" w:space="0" w:color="auto"/>
              <w:left w:val="nil"/>
              <w:bottom w:val="single" w:sz="4" w:space="0" w:color="auto"/>
              <w:right w:val="nil"/>
            </w:tcBorders>
            <w:noWrap/>
            <w:vAlign w:val="center"/>
            <w:hideMark/>
          </w:tcPr>
          <w:p w14:paraId="079F0F48" w14:textId="77777777" w:rsidR="00C4459E" w:rsidRPr="00500F2F" w:rsidRDefault="00C4459E" w:rsidP="00C4459E">
            <w:pPr>
              <w:ind w:right="303" w:firstLine="7"/>
              <w:jc w:val="center"/>
              <w:rPr>
                <w:bCs/>
                <w:sz w:val="20"/>
                <w:szCs w:val="20"/>
              </w:rPr>
            </w:pPr>
            <w:r w:rsidRPr="00500F2F">
              <w:rPr>
                <w:bCs/>
                <w:sz w:val="20"/>
                <w:szCs w:val="20"/>
              </w:rPr>
              <w:t>Species</w:t>
            </w:r>
          </w:p>
        </w:tc>
        <w:tc>
          <w:tcPr>
            <w:tcW w:w="2126" w:type="dxa"/>
            <w:tcBorders>
              <w:top w:val="single" w:sz="4" w:space="0" w:color="auto"/>
              <w:left w:val="nil"/>
              <w:bottom w:val="single" w:sz="4" w:space="0" w:color="auto"/>
              <w:right w:val="nil"/>
            </w:tcBorders>
            <w:noWrap/>
            <w:vAlign w:val="center"/>
            <w:hideMark/>
          </w:tcPr>
          <w:p w14:paraId="7C19E278" w14:textId="77777777" w:rsidR="00C4459E" w:rsidRPr="00500F2F" w:rsidRDefault="00C4459E" w:rsidP="00C4459E">
            <w:pPr>
              <w:ind w:right="595" w:firstLine="0"/>
              <w:jc w:val="center"/>
              <w:rPr>
                <w:bCs/>
                <w:sz w:val="20"/>
                <w:szCs w:val="20"/>
              </w:rPr>
            </w:pPr>
            <w:r w:rsidRPr="00500F2F">
              <w:rPr>
                <w:bCs/>
                <w:sz w:val="20"/>
                <w:szCs w:val="20"/>
              </w:rPr>
              <w:t>Incidence of farm animal in sample (%)</w:t>
            </w:r>
          </w:p>
        </w:tc>
        <w:tc>
          <w:tcPr>
            <w:tcW w:w="1829" w:type="dxa"/>
            <w:tcBorders>
              <w:top w:val="single" w:sz="4" w:space="0" w:color="auto"/>
              <w:left w:val="nil"/>
              <w:bottom w:val="single" w:sz="4" w:space="0" w:color="auto"/>
              <w:right w:val="nil"/>
            </w:tcBorders>
            <w:vAlign w:val="center"/>
          </w:tcPr>
          <w:p w14:paraId="081200F8" w14:textId="77777777" w:rsidR="00C4459E" w:rsidRPr="00500F2F" w:rsidRDefault="001C2F22" w:rsidP="001C2F22">
            <w:pPr>
              <w:tabs>
                <w:tab w:val="left" w:pos="1897"/>
              </w:tabs>
              <w:ind w:right="6" w:firstLine="40"/>
              <w:jc w:val="center"/>
              <w:rPr>
                <w:bCs/>
                <w:sz w:val="20"/>
                <w:szCs w:val="20"/>
              </w:rPr>
            </w:pPr>
            <w:r w:rsidRPr="00500F2F">
              <w:rPr>
                <w:bCs/>
                <w:sz w:val="20"/>
                <w:szCs w:val="20"/>
              </w:rPr>
              <w:t>Number</w:t>
            </w:r>
            <w:r w:rsidR="00C4459E" w:rsidRPr="00500F2F">
              <w:rPr>
                <w:bCs/>
                <w:sz w:val="20"/>
                <w:szCs w:val="20"/>
              </w:rPr>
              <w:t xml:space="preserve"> of breeds </w:t>
            </w:r>
            <w:r w:rsidRPr="00500F2F">
              <w:rPr>
                <w:bCs/>
                <w:sz w:val="20"/>
                <w:szCs w:val="20"/>
              </w:rPr>
              <w:t>account</w:t>
            </w:r>
            <w:r w:rsidR="00E22C93" w:rsidRPr="00500F2F">
              <w:rPr>
                <w:bCs/>
                <w:sz w:val="20"/>
                <w:szCs w:val="20"/>
              </w:rPr>
              <w:t>ing</w:t>
            </w:r>
            <w:r w:rsidRPr="00500F2F">
              <w:rPr>
                <w:bCs/>
                <w:sz w:val="20"/>
                <w:szCs w:val="20"/>
              </w:rPr>
              <w:t xml:space="preserve"> for </w:t>
            </w:r>
            <w:r w:rsidR="00AB1184" w:rsidRPr="00500F2F">
              <w:rPr>
                <w:bCs/>
                <w:sz w:val="20"/>
                <w:szCs w:val="20"/>
              </w:rPr>
              <w:t>≥</w:t>
            </w:r>
            <w:r w:rsidRPr="00500F2F">
              <w:rPr>
                <w:bCs/>
                <w:sz w:val="20"/>
                <w:szCs w:val="20"/>
              </w:rPr>
              <w:t>60% pop.</w:t>
            </w:r>
          </w:p>
        </w:tc>
        <w:tc>
          <w:tcPr>
            <w:tcW w:w="1849" w:type="dxa"/>
            <w:tcBorders>
              <w:top w:val="single" w:sz="4" w:space="0" w:color="auto"/>
              <w:left w:val="nil"/>
              <w:bottom w:val="single" w:sz="4" w:space="0" w:color="auto"/>
              <w:right w:val="nil"/>
            </w:tcBorders>
            <w:vAlign w:val="center"/>
            <w:hideMark/>
          </w:tcPr>
          <w:p w14:paraId="35BBE8CF" w14:textId="77777777" w:rsidR="00C4459E" w:rsidRPr="00500F2F" w:rsidRDefault="00C4459E" w:rsidP="00C4459E">
            <w:pPr>
              <w:tabs>
                <w:tab w:val="left" w:pos="1897"/>
              </w:tabs>
              <w:ind w:right="6" w:firstLine="40"/>
              <w:jc w:val="center"/>
              <w:rPr>
                <w:bCs/>
                <w:sz w:val="20"/>
                <w:szCs w:val="20"/>
              </w:rPr>
            </w:pPr>
            <w:r w:rsidRPr="00500F2F">
              <w:rPr>
                <w:bCs/>
                <w:sz w:val="20"/>
                <w:szCs w:val="20"/>
              </w:rPr>
              <w:t>Farmers stating interest in farming with rare breed (%)</w:t>
            </w:r>
          </w:p>
        </w:tc>
      </w:tr>
      <w:tr w:rsidR="00C4459E" w:rsidRPr="00500F2F" w14:paraId="245C11E5" w14:textId="77777777" w:rsidTr="001C2F22">
        <w:trPr>
          <w:trHeight w:val="285"/>
          <w:jc w:val="center"/>
        </w:trPr>
        <w:tc>
          <w:tcPr>
            <w:tcW w:w="1554" w:type="dxa"/>
            <w:noWrap/>
            <w:vAlign w:val="center"/>
            <w:hideMark/>
          </w:tcPr>
          <w:p w14:paraId="001A5A1C" w14:textId="77777777" w:rsidR="00C4459E" w:rsidRPr="00500F2F" w:rsidRDefault="00C4459E" w:rsidP="0090330E">
            <w:pPr>
              <w:ind w:right="303"/>
              <w:jc w:val="left"/>
              <w:rPr>
                <w:bCs/>
                <w:sz w:val="20"/>
                <w:szCs w:val="20"/>
              </w:rPr>
            </w:pPr>
            <w:r w:rsidRPr="00500F2F">
              <w:rPr>
                <w:bCs/>
                <w:sz w:val="20"/>
                <w:szCs w:val="20"/>
              </w:rPr>
              <w:t>Sheep</w:t>
            </w:r>
          </w:p>
        </w:tc>
        <w:tc>
          <w:tcPr>
            <w:tcW w:w="2126" w:type="dxa"/>
            <w:noWrap/>
            <w:vAlign w:val="center"/>
            <w:hideMark/>
          </w:tcPr>
          <w:p w14:paraId="0DFF9DDF" w14:textId="77777777" w:rsidR="00C4459E" w:rsidRPr="00500F2F" w:rsidRDefault="00C4459E" w:rsidP="00C4459E">
            <w:pPr>
              <w:ind w:right="595"/>
              <w:jc w:val="center"/>
              <w:rPr>
                <w:bCs/>
                <w:sz w:val="20"/>
                <w:szCs w:val="20"/>
              </w:rPr>
            </w:pPr>
            <w:r w:rsidRPr="00500F2F">
              <w:rPr>
                <w:bCs/>
                <w:sz w:val="20"/>
                <w:szCs w:val="20"/>
              </w:rPr>
              <w:t>61</w:t>
            </w:r>
          </w:p>
        </w:tc>
        <w:tc>
          <w:tcPr>
            <w:tcW w:w="1829" w:type="dxa"/>
          </w:tcPr>
          <w:p w14:paraId="2258223F"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noWrap/>
            <w:vAlign w:val="center"/>
            <w:hideMark/>
          </w:tcPr>
          <w:p w14:paraId="2A268F81" w14:textId="77777777" w:rsidR="00C4459E" w:rsidRPr="00500F2F" w:rsidRDefault="00C4459E" w:rsidP="00C4459E">
            <w:pPr>
              <w:tabs>
                <w:tab w:val="left" w:pos="1897"/>
              </w:tabs>
              <w:ind w:right="6"/>
              <w:jc w:val="center"/>
              <w:rPr>
                <w:bCs/>
                <w:sz w:val="20"/>
                <w:szCs w:val="20"/>
              </w:rPr>
            </w:pPr>
            <w:r w:rsidRPr="00500F2F">
              <w:rPr>
                <w:bCs/>
                <w:sz w:val="20"/>
                <w:szCs w:val="20"/>
              </w:rPr>
              <w:t>39</w:t>
            </w:r>
          </w:p>
        </w:tc>
      </w:tr>
      <w:tr w:rsidR="00C4459E" w:rsidRPr="00500F2F" w14:paraId="7C03072A" w14:textId="77777777" w:rsidTr="001C2F22">
        <w:trPr>
          <w:trHeight w:val="285"/>
          <w:jc w:val="center"/>
        </w:trPr>
        <w:tc>
          <w:tcPr>
            <w:tcW w:w="1554" w:type="dxa"/>
            <w:noWrap/>
            <w:vAlign w:val="center"/>
            <w:hideMark/>
          </w:tcPr>
          <w:p w14:paraId="7B274359" w14:textId="77777777" w:rsidR="00C4459E" w:rsidRPr="00500F2F" w:rsidRDefault="00C4459E" w:rsidP="0090330E">
            <w:pPr>
              <w:ind w:right="303"/>
              <w:jc w:val="left"/>
              <w:rPr>
                <w:bCs/>
                <w:sz w:val="20"/>
                <w:szCs w:val="20"/>
              </w:rPr>
            </w:pPr>
            <w:r w:rsidRPr="00500F2F">
              <w:rPr>
                <w:bCs/>
                <w:sz w:val="20"/>
                <w:szCs w:val="20"/>
              </w:rPr>
              <w:t>Goats</w:t>
            </w:r>
          </w:p>
        </w:tc>
        <w:tc>
          <w:tcPr>
            <w:tcW w:w="2126" w:type="dxa"/>
            <w:noWrap/>
            <w:vAlign w:val="center"/>
            <w:hideMark/>
          </w:tcPr>
          <w:p w14:paraId="2C4FA046" w14:textId="77777777" w:rsidR="00C4459E" w:rsidRPr="00500F2F" w:rsidRDefault="00C4459E" w:rsidP="00C4459E">
            <w:pPr>
              <w:ind w:right="595"/>
              <w:jc w:val="center"/>
              <w:rPr>
                <w:bCs/>
                <w:sz w:val="20"/>
                <w:szCs w:val="20"/>
              </w:rPr>
            </w:pPr>
            <w:r w:rsidRPr="00500F2F">
              <w:rPr>
                <w:bCs/>
                <w:sz w:val="20"/>
                <w:szCs w:val="20"/>
              </w:rPr>
              <w:t>24</w:t>
            </w:r>
          </w:p>
        </w:tc>
        <w:tc>
          <w:tcPr>
            <w:tcW w:w="1829" w:type="dxa"/>
          </w:tcPr>
          <w:p w14:paraId="05C4697C" w14:textId="77777777" w:rsidR="00C4459E" w:rsidRPr="00500F2F" w:rsidRDefault="001C2F22" w:rsidP="00C4459E">
            <w:pPr>
              <w:tabs>
                <w:tab w:val="left" w:pos="1897"/>
              </w:tabs>
              <w:ind w:right="6"/>
              <w:jc w:val="center"/>
              <w:rPr>
                <w:bCs/>
                <w:sz w:val="20"/>
                <w:szCs w:val="20"/>
              </w:rPr>
            </w:pPr>
            <w:r w:rsidRPr="00500F2F">
              <w:rPr>
                <w:bCs/>
                <w:sz w:val="20"/>
                <w:szCs w:val="20"/>
              </w:rPr>
              <w:t>1</w:t>
            </w:r>
          </w:p>
        </w:tc>
        <w:tc>
          <w:tcPr>
            <w:tcW w:w="1849" w:type="dxa"/>
            <w:noWrap/>
            <w:vAlign w:val="center"/>
            <w:hideMark/>
          </w:tcPr>
          <w:p w14:paraId="5B0F7B88" w14:textId="77777777" w:rsidR="00C4459E" w:rsidRPr="00500F2F" w:rsidRDefault="00C4459E" w:rsidP="00C4459E">
            <w:pPr>
              <w:tabs>
                <w:tab w:val="left" w:pos="1897"/>
              </w:tabs>
              <w:ind w:right="6"/>
              <w:jc w:val="center"/>
              <w:rPr>
                <w:bCs/>
                <w:sz w:val="20"/>
                <w:szCs w:val="20"/>
              </w:rPr>
            </w:pPr>
            <w:r w:rsidRPr="00500F2F">
              <w:rPr>
                <w:bCs/>
                <w:sz w:val="20"/>
                <w:szCs w:val="20"/>
              </w:rPr>
              <w:t>11</w:t>
            </w:r>
          </w:p>
        </w:tc>
      </w:tr>
      <w:tr w:rsidR="00C4459E" w:rsidRPr="00500F2F" w14:paraId="3017F737" w14:textId="77777777" w:rsidTr="001C2F22">
        <w:trPr>
          <w:trHeight w:val="285"/>
          <w:jc w:val="center"/>
        </w:trPr>
        <w:tc>
          <w:tcPr>
            <w:tcW w:w="1554" w:type="dxa"/>
            <w:noWrap/>
            <w:vAlign w:val="center"/>
            <w:hideMark/>
          </w:tcPr>
          <w:p w14:paraId="1B36D2A4" w14:textId="77777777" w:rsidR="00C4459E" w:rsidRPr="00500F2F" w:rsidRDefault="00C4459E" w:rsidP="0090330E">
            <w:pPr>
              <w:ind w:right="303"/>
              <w:jc w:val="left"/>
              <w:rPr>
                <w:bCs/>
                <w:sz w:val="20"/>
                <w:szCs w:val="20"/>
              </w:rPr>
            </w:pPr>
            <w:r w:rsidRPr="00500F2F">
              <w:rPr>
                <w:bCs/>
                <w:sz w:val="20"/>
                <w:szCs w:val="20"/>
              </w:rPr>
              <w:t>Pigs</w:t>
            </w:r>
          </w:p>
        </w:tc>
        <w:tc>
          <w:tcPr>
            <w:tcW w:w="2126" w:type="dxa"/>
            <w:noWrap/>
            <w:vAlign w:val="center"/>
            <w:hideMark/>
          </w:tcPr>
          <w:p w14:paraId="213BA523" w14:textId="77777777" w:rsidR="00C4459E" w:rsidRPr="00500F2F" w:rsidRDefault="00C4459E" w:rsidP="00C4459E">
            <w:pPr>
              <w:ind w:right="595"/>
              <w:jc w:val="center"/>
              <w:rPr>
                <w:bCs/>
                <w:sz w:val="20"/>
                <w:szCs w:val="20"/>
              </w:rPr>
            </w:pPr>
            <w:r w:rsidRPr="00500F2F">
              <w:rPr>
                <w:bCs/>
                <w:sz w:val="20"/>
                <w:szCs w:val="20"/>
              </w:rPr>
              <w:t>84</w:t>
            </w:r>
          </w:p>
        </w:tc>
        <w:tc>
          <w:tcPr>
            <w:tcW w:w="1829" w:type="dxa"/>
          </w:tcPr>
          <w:p w14:paraId="083AF51A"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noWrap/>
            <w:vAlign w:val="center"/>
            <w:hideMark/>
          </w:tcPr>
          <w:p w14:paraId="58D9A190" w14:textId="77777777" w:rsidR="00C4459E" w:rsidRPr="00500F2F" w:rsidRDefault="00C4459E" w:rsidP="00C4459E">
            <w:pPr>
              <w:tabs>
                <w:tab w:val="left" w:pos="1897"/>
              </w:tabs>
              <w:ind w:right="6"/>
              <w:jc w:val="center"/>
              <w:rPr>
                <w:bCs/>
                <w:sz w:val="20"/>
                <w:szCs w:val="20"/>
              </w:rPr>
            </w:pPr>
            <w:r w:rsidRPr="00500F2F">
              <w:rPr>
                <w:bCs/>
                <w:sz w:val="20"/>
                <w:szCs w:val="20"/>
              </w:rPr>
              <w:t>-</w:t>
            </w:r>
          </w:p>
        </w:tc>
      </w:tr>
      <w:tr w:rsidR="00C4459E" w:rsidRPr="00500F2F" w14:paraId="3803600C" w14:textId="77777777" w:rsidTr="001C2F22">
        <w:trPr>
          <w:trHeight w:val="285"/>
          <w:jc w:val="center"/>
        </w:trPr>
        <w:tc>
          <w:tcPr>
            <w:tcW w:w="1554" w:type="dxa"/>
            <w:noWrap/>
            <w:vAlign w:val="center"/>
            <w:hideMark/>
          </w:tcPr>
          <w:p w14:paraId="2273D405" w14:textId="77777777" w:rsidR="00C4459E" w:rsidRPr="00500F2F" w:rsidRDefault="00C4459E" w:rsidP="0090330E">
            <w:pPr>
              <w:ind w:right="303"/>
              <w:jc w:val="left"/>
              <w:rPr>
                <w:bCs/>
                <w:sz w:val="20"/>
                <w:szCs w:val="20"/>
              </w:rPr>
            </w:pPr>
            <w:r w:rsidRPr="00500F2F">
              <w:rPr>
                <w:bCs/>
                <w:sz w:val="20"/>
                <w:szCs w:val="20"/>
              </w:rPr>
              <w:t>Buffalo</w:t>
            </w:r>
          </w:p>
        </w:tc>
        <w:tc>
          <w:tcPr>
            <w:tcW w:w="2126" w:type="dxa"/>
            <w:noWrap/>
            <w:vAlign w:val="center"/>
            <w:hideMark/>
          </w:tcPr>
          <w:p w14:paraId="509991E4" w14:textId="77777777" w:rsidR="00C4459E" w:rsidRPr="00500F2F" w:rsidRDefault="00C4459E" w:rsidP="00C4459E">
            <w:pPr>
              <w:ind w:right="595"/>
              <w:jc w:val="center"/>
              <w:rPr>
                <w:bCs/>
                <w:sz w:val="20"/>
                <w:szCs w:val="20"/>
              </w:rPr>
            </w:pPr>
            <w:r w:rsidRPr="00500F2F">
              <w:rPr>
                <w:bCs/>
                <w:sz w:val="20"/>
                <w:szCs w:val="20"/>
              </w:rPr>
              <w:t>10</w:t>
            </w:r>
          </w:p>
        </w:tc>
        <w:tc>
          <w:tcPr>
            <w:tcW w:w="1829" w:type="dxa"/>
          </w:tcPr>
          <w:p w14:paraId="2E7EBC02" w14:textId="77777777" w:rsidR="00C4459E" w:rsidRPr="00500F2F" w:rsidRDefault="001C2F22" w:rsidP="00C4459E">
            <w:pPr>
              <w:tabs>
                <w:tab w:val="left" w:pos="1897"/>
              </w:tabs>
              <w:ind w:right="6"/>
              <w:jc w:val="center"/>
              <w:rPr>
                <w:bCs/>
                <w:sz w:val="20"/>
                <w:szCs w:val="20"/>
              </w:rPr>
            </w:pPr>
            <w:r w:rsidRPr="00500F2F">
              <w:rPr>
                <w:bCs/>
                <w:sz w:val="20"/>
                <w:szCs w:val="20"/>
              </w:rPr>
              <w:t>1</w:t>
            </w:r>
          </w:p>
        </w:tc>
        <w:tc>
          <w:tcPr>
            <w:tcW w:w="1849" w:type="dxa"/>
            <w:noWrap/>
            <w:vAlign w:val="center"/>
            <w:hideMark/>
          </w:tcPr>
          <w:p w14:paraId="4EFF6CF2" w14:textId="77777777" w:rsidR="00C4459E" w:rsidRPr="00500F2F" w:rsidRDefault="00C4459E" w:rsidP="00C4459E">
            <w:pPr>
              <w:tabs>
                <w:tab w:val="left" w:pos="1897"/>
              </w:tabs>
              <w:ind w:right="6"/>
              <w:jc w:val="center"/>
              <w:rPr>
                <w:bCs/>
                <w:sz w:val="20"/>
                <w:szCs w:val="20"/>
              </w:rPr>
            </w:pPr>
            <w:r w:rsidRPr="00500F2F">
              <w:rPr>
                <w:bCs/>
                <w:sz w:val="20"/>
                <w:szCs w:val="20"/>
              </w:rPr>
              <w:t>14</w:t>
            </w:r>
          </w:p>
        </w:tc>
      </w:tr>
      <w:tr w:rsidR="00C4459E" w:rsidRPr="00500F2F" w14:paraId="606226B6" w14:textId="77777777" w:rsidTr="001C2F22">
        <w:trPr>
          <w:trHeight w:val="285"/>
          <w:jc w:val="center"/>
        </w:trPr>
        <w:tc>
          <w:tcPr>
            <w:tcW w:w="1554" w:type="dxa"/>
            <w:noWrap/>
            <w:vAlign w:val="center"/>
            <w:hideMark/>
          </w:tcPr>
          <w:p w14:paraId="748887EB" w14:textId="77777777" w:rsidR="00C4459E" w:rsidRPr="00500F2F" w:rsidRDefault="00C4459E" w:rsidP="0090330E">
            <w:pPr>
              <w:ind w:right="303"/>
              <w:jc w:val="left"/>
              <w:rPr>
                <w:bCs/>
                <w:sz w:val="20"/>
                <w:szCs w:val="20"/>
              </w:rPr>
            </w:pPr>
            <w:r w:rsidRPr="00500F2F">
              <w:rPr>
                <w:bCs/>
                <w:sz w:val="20"/>
                <w:szCs w:val="20"/>
              </w:rPr>
              <w:t>Cattle</w:t>
            </w:r>
          </w:p>
        </w:tc>
        <w:tc>
          <w:tcPr>
            <w:tcW w:w="2126" w:type="dxa"/>
            <w:noWrap/>
            <w:vAlign w:val="center"/>
            <w:hideMark/>
          </w:tcPr>
          <w:p w14:paraId="34D3413A" w14:textId="77777777" w:rsidR="00C4459E" w:rsidRPr="00500F2F" w:rsidRDefault="00C4459E" w:rsidP="00C4459E">
            <w:pPr>
              <w:ind w:right="595"/>
              <w:jc w:val="center"/>
              <w:rPr>
                <w:bCs/>
                <w:sz w:val="20"/>
                <w:szCs w:val="20"/>
              </w:rPr>
            </w:pPr>
            <w:r w:rsidRPr="00500F2F">
              <w:rPr>
                <w:bCs/>
                <w:sz w:val="20"/>
                <w:szCs w:val="20"/>
              </w:rPr>
              <w:t>73</w:t>
            </w:r>
          </w:p>
        </w:tc>
        <w:tc>
          <w:tcPr>
            <w:tcW w:w="1829" w:type="dxa"/>
          </w:tcPr>
          <w:p w14:paraId="277A157B"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noWrap/>
            <w:vAlign w:val="center"/>
            <w:hideMark/>
          </w:tcPr>
          <w:p w14:paraId="1196C722" w14:textId="77777777" w:rsidR="00C4459E" w:rsidRPr="00500F2F" w:rsidRDefault="00C4459E" w:rsidP="00C4459E">
            <w:pPr>
              <w:tabs>
                <w:tab w:val="left" w:pos="1897"/>
              </w:tabs>
              <w:ind w:right="6"/>
              <w:jc w:val="center"/>
              <w:rPr>
                <w:bCs/>
                <w:sz w:val="20"/>
                <w:szCs w:val="20"/>
              </w:rPr>
            </w:pPr>
            <w:r w:rsidRPr="00500F2F">
              <w:rPr>
                <w:bCs/>
                <w:sz w:val="20"/>
                <w:szCs w:val="20"/>
              </w:rPr>
              <w:t>52</w:t>
            </w:r>
          </w:p>
        </w:tc>
      </w:tr>
      <w:tr w:rsidR="00C4459E" w:rsidRPr="00500F2F" w14:paraId="6DB62F6F" w14:textId="77777777" w:rsidTr="001C2F22">
        <w:trPr>
          <w:trHeight w:val="285"/>
          <w:jc w:val="center"/>
        </w:trPr>
        <w:tc>
          <w:tcPr>
            <w:tcW w:w="1554" w:type="dxa"/>
            <w:tcBorders>
              <w:top w:val="nil"/>
              <w:left w:val="nil"/>
              <w:bottom w:val="single" w:sz="4" w:space="0" w:color="auto"/>
              <w:right w:val="nil"/>
            </w:tcBorders>
            <w:noWrap/>
            <w:vAlign w:val="center"/>
            <w:hideMark/>
          </w:tcPr>
          <w:p w14:paraId="3073F946" w14:textId="77777777" w:rsidR="00C4459E" w:rsidRPr="00500F2F" w:rsidRDefault="00C4459E" w:rsidP="0090330E">
            <w:pPr>
              <w:ind w:right="303"/>
              <w:jc w:val="left"/>
              <w:rPr>
                <w:bCs/>
                <w:sz w:val="20"/>
                <w:szCs w:val="20"/>
              </w:rPr>
            </w:pPr>
            <w:r w:rsidRPr="00500F2F">
              <w:rPr>
                <w:bCs/>
                <w:sz w:val="20"/>
                <w:szCs w:val="20"/>
              </w:rPr>
              <w:t>Horses</w:t>
            </w:r>
          </w:p>
        </w:tc>
        <w:tc>
          <w:tcPr>
            <w:tcW w:w="2126" w:type="dxa"/>
            <w:tcBorders>
              <w:top w:val="nil"/>
              <w:left w:val="nil"/>
              <w:bottom w:val="single" w:sz="4" w:space="0" w:color="auto"/>
              <w:right w:val="nil"/>
            </w:tcBorders>
            <w:noWrap/>
            <w:vAlign w:val="center"/>
            <w:hideMark/>
          </w:tcPr>
          <w:p w14:paraId="6C2EAE25" w14:textId="77777777" w:rsidR="00C4459E" w:rsidRPr="00500F2F" w:rsidRDefault="00C4459E" w:rsidP="00C4459E">
            <w:pPr>
              <w:ind w:right="595"/>
              <w:jc w:val="center"/>
              <w:rPr>
                <w:bCs/>
                <w:sz w:val="20"/>
                <w:szCs w:val="20"/>
              </w:rPr>
            </w:pPr>
            <w:r w:rsidRPr="00500F2F">
              <w:rPr>
                <w:bCs/>
                <w:sz w:val="20"/>
                <w:szCs w:val="20"/>
              </w:rPr>
              <w:t>51</w:t>
            </w:r>
          </w:p>
        </w:tc>
        <w:tc>
          <w:tcPr>
            <w:tcW w:w="1829" w:type="dxa"/>
            <w:tcBorders>
              <w:top w:val="nil"/>
              <w:left w:val="nil"/>
              <w:bottom w:val="single" w:sz="4" w:space="0" w:color="auto"/>
              <w:right w:val="nil"/>
            </w:tcBorders>
          </w:tcPr>
          <w:p w14:paraId="55DBB8BA"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tcBorders>
              <w:top w:val="nil"/>
              <w:left w:val="nil"/>
              <w:bottom w:val="single" w:sz="4" w:space="0" w:color="auto"/>
              <w:right w:val="nil"/>
            </w:tcBorders>
            <w:noWrap/>
            <w:vAlign w:val="center"/>
            <w:hideMark/>
          </w:tcPr>
          <w:p w14:paraId="694A9800" w14:textId="77777777" w:rsidR="00C4459E" w:rsidRPr="00500F2F" w:rsidRDefault="00C4459E" w:rsidP="00C4459E">
            <w:pPr>
              <w:tabs>
                <w:tab w:val="left" w:pos="1897"/>
              </w:tabs>
              <w:ind w:right="6"/>
              <w:jc w:val="center"/>
              <w:rPr>
                <w:bCs/>
                <w:sz w:val="20"/>
                <w:szCs w:val="20"/>
              </w:rPr>
            </w:pPr>
            <w:r w:rsidRPr="00500F2F">
              <w:rPr>
                <w:bCs/>
                <w:sz w:val="20"/>
                <w:szCs w:val="20"/>
              </w:rPr>
              <w:t>13</w:t>
            </w:r>
          </w:p>
        </w:tc>
      </w:tr>
    </w:tbl>
    <w:p w14:paraId="0146A3B3" w14:textId="77777777" w:rsidR="001B639D" w:rsidRPr="001B639D" w:rsidRDefault="001B639D" w:rsidP="001B639D">
      <w:pPr>
        <w:rPr>
          <w:bCs/>
        </w:rPr>
      </w:pPr>
    </w:p>
    <w:p w14:paraId="0E02AC93" w14:textId="2E4D2B9B" w:rsidR="00622113" w:rsidRDefault="00622113" w:rsidP="00016311">
      <w:pPr>
        <w:ind w:firstLine="0"/>
        <w:rPr>
          <w:bCs/>
        </w:rPr>
      </w:pPr>
      <w:r>
        <w:rPr>
          <w:bCs/>
        </w:rPr>
        <w:tab/>
      </w:r>
      <w:r w:rsidR="00E615D7">
        <w:rPr>
          <w:bCs/>
        </w:rPr>
        <w:t xml:space="preserve">Livestock-keepers in </w:t>
      </w:r>
      <w:r w:rsidR="00E615D7" w:rsidRPr="00E615D7">
        <w:rPr>
          <w:bCs/>
        </w:rPr>
        <w:t>different</w:t>
      </w:r>
      <w:r w:rsidR="00E56E29">
        <w:rPr>
          <w:bCs/>
        </w:rPr>
        <w:t xml:space="preserve"> countries </w:t>
      </w:r>
      <w:del w:id="248" w:author="MORAN Dominic" w:date="2018-07-14T15:23:00Z">
        <w:r w:rsidR="00E56E29" w:rsidDel="00E51871">
          <w:rPr>
            <w:bCs/>
          </w:rPr>
          <w:delText>have varying</w:delText>
        </w:r>
        <w:r w:rsidR="00E615D7" w:rsidRPr="00E615D7" w:rsidDel="00E51871">
          <w:rPr>
            <w:bCs/>
          </w:rPr>
          <w:delText xml:space="preserve"> demand functions for </w:delText>
        </w:r>
      </w:del>
      <w:ins w:id="249" w:author="MORAN Dominic" w:date="2018-07-14T15:23:00Z">
        <w:r w:rsidR="00E51871">
          <w:rPr>
            <w:bCs/>
          </w:rPr>
          <w:t xml:space="preserve">prefer different </w:t>
        </w:r>
      </w:ins>
      <w:r>
        <w:rPr>
          <w:bCs/>
        </w:rPr>
        <w:t>breed</w:t>
      </w:r>
      <w:r w:rsidR="00E615D7" w:rsidRPr="00E615D7">
        <w:rPr>
          <w:bCs/>
        </w:rPr>
        <w:t xml:space="preserve"> attributes</w:t>
      </w:r>
      <w:del w:id="250" w:author="MORAN Dominic" w:date="2018-07-14T15:24:00Z">
        <w:r w:rsidR="00E615D7" w:rsidDel="00E51871">
          <w:rPr>
            <w:bCs/>
          </w:rPr>
          <w:delText xml:space="preserve"> </w:delText>
        </w:r>
        <w:r w:rsidR="00E615D7" w:rsidDel="00E51871">
          <w:rPr>
            <w:bCs/>
          </w:rPr>
          <w:fldChar w:fldCharType="begin" w:fldLock="1"/>
        </w:r>
        <w:r w:rsidR="00327145" w:rsidDel="00E51871">
          <w:rPr>
            <w:bCs/>
          </w:rPr>
          <w:del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"[45]", "plainTextFormattedCitation" : "[45]", "previouslyFormattedCitation" : "[45]" }, "properties" : { "noteIndex" : 0 }, "schema" : "https://github.com/citation-style-language/schema/raw/master/csl-citation.json" }</w:delInstrText>
        </w:r>
        <w:r w:rsidR="00E615D7" w:rsidDel="00E51871">
          <w:rPr>
            <w:bCs/>
          </w:rPr>
          <w:fldChar w:fldCharType="separate"/>
        </w:r>
        <w:r w:rsidR="0077411B" w:rsidRPr="0077411B" w:rsidDel="00E51871">
          <w:rPr>
            <w:bCs/>
            <w:noProof/>
          </w:rPr>
          <w:delText>[45]</w:delText>
        </w:r>
        <w:r w:rsidR="00E615D7" w:rsidDel="00E51871">
          <w:rPr>
            <w:bCs/>
          </w:rPr>
          <w:fldChar w:fldCharType="end"/>
        </w:r>
        <w:r w:rsidR="00E615D7" w:rsidRPr="00E615D7" w:rsidDel="00E51871">
          <w:rPr>
            <w:bCs/>
          </w:rPr>
          <w:delText>.</w:delText>
        </w:r>
      </w:del>
      <w:del w:id="251" w:author="MORAN Dominic" w:date="2018-07-14T15:23:00Z">
        <w:r w:rsidR="00E615D7" w:rsidRPr="00E615D7" w:rsidDel="00E51871">
          <w:rPr>
            <w:bCs/>
          </w:rPr>
          <w:delText> </w:delText>
        </w:r>
      </w:del>
      <w:del w:id="252" w:author="MORAN Dominic" w:date="2018-07-14T15:24:00Z">
        <w:r w:rsidR="00E615D7" w:rsidDel="00E51871">
          <w:rPr>
            <w:bCs/>
          </w:rPr>
          <w:delText xml:space="preserve">It is therefore of interest to </w:delText>
        </w:r>
        <w:r w:rsidR="00CE766D" w:rsidDel="00E51871">
          <w:rPr>
            <w:bCs/>
          </w:rPr>
          <w:delText>explore</w:delText>
        </w:r>
        <w:r w:rsidR="00E615D7" w:rsidDel="00E51871">
          <w:rPr>
            <w:bCs/>
          </w:rPr>
          <w:delText xml:space="preserve"> country-specific preference</w:delText>
        </w:r>
        <w:r w:rsidR="00CE766D" w:rsidDel="00E51871">
          <w:rPr>
            <w:bCs/>
          </w:rPr>
          <w:delText>s</w:delText>
        </w:r>
        <w:r w:rsidR="00E615D7" w:rsidDel="00E51871">
          <w:rPr>
            <w:bCs/>
          </w:rPr>
          <w:delText xml:space="preserve"> for </w:delText>
        </w:r>
        <w:r w:rsidR="00CE766D" w:rsidDel="00E51871">
          <w:rPr>
            <w:bCs/>
          </w:rPr>
          <w:delText xml:space="preserve">livestock </w:delText>
        </w:r>
        <w:r w:rsidR="00E615D7" w:rsidDel="00E51871">
          <w:rPr>
            <w:bCs/>
          </w:rPr>
          <w:delText xml:space="preserve">attributes </w:delText>
        </w:r>
        <w:r w:rsidR="00CE766D" w:rsidDel="00E51871">
          <w:rPr>
            <w:bCs/>
          </w:rPr>
          <w:delText>and potential implications for breed diversity</w:delText>
        </w:r>
      </w:del>
      <w:r w:rsidR="00CE766D">
        <w:rPr>
          <w:bCs/>
        </w:rPr>
        <w:t xml:space="preserve">. </w:t>
      </w:r>
      <w:r w:rsidR="001B639D" w:rsidRPr="001B639D">
        <w:rPr>
          <w:bCs/>
        </w:rPr>
        <w:t xml:space="preserve">Respondents were asked to rank </w:t>
      </w:r>
      <w:r w:rsidR="00CE766D">
        <w:rPr>
          <w:bCs/>
        </w:rPr>
        <w:t xml:space="preserve">livestock </w:t>
      </w:r>
      <w:r w:rsidR="00AD7B76">
        <w:rPr>
          <w:bCs/>
        </w:rPr>
        <w:t xml:space="preserve">attributes </w:t>
      </w:r>
      <w:r w:rsidR="00CE766D">
        <w:rPr>
          <w:bCs/>
        </w:rPr>
        <w:t>by importance for</w:t>
      </w:r>
      <w:r w:rsidR="001B639D" w:rsidRPr="001B639D">
        <w:rPr>
          <w:bCs/>
        </w:rPr>
        <w:t xml:space="preserve"> </w:t>
      </w:r>
      <w:r w:rsidR="00A3268C">
        <w:rPr>
          <w:bCs/>
        </w:rPr>
        <w:t>breed</w:t>
      </w:r>
      <w:r w:rsidR="00AD7B76">
        <w:rPr>
          <w:bCs/>
        </w:rPr>
        <w:t xml:space="preserve"> selection</w:t>
      </w:r>
      <w:del w:id="253" w:author="MORAN Dominic" w:date="2018-07-14T15:24:00Z">
        <w:r w:rsidR="000E1E52" w:rsidDel="00E51871">
          <w:rPr>
            <w:bCs/>
          </w:rPr>
          <w:delText xml:space="preserve"> (Figure </w:delText>
        </w:r>
        <w:r w:rsidR="003D5235" w:rsidDel="00E51871">
          <w:rPr>
            <w:bCs/>
          </w:rPr>
          <w:delText>4</w:delText>
        </w:r>
        <w:r w:rsidR="001B639D" w:rsidRPr="001B639D" w:rsidDel="00E51871">
          <w:rPr>
            <w:bCs/>
          </w:rPr>
          <w:delText>)</w:delText>
        </w:r>
      </w:del>
      <w:r w:rsidR="001B639D" w:rsidRPr="001B639D">
        <w:rPr>
          <w:bCs/>
        </w:rPr>
        <w:t xml:space="preserve">. </w:t>
      </w:r>
      <w:ins w:id="254" w:author="MORAN Dominic" w:date="2018-07-14T15:24:00Z">
        <w:r w:rsidR="00E51871">
          <w:rPr>
            <w:bCs/>
          </w:rPr>
          <w:t xml:space="preserve">In Figure 4 </w:t>
        </w:r>
      </w:ins>
      <w:del w:id="255" w:author="MORAN Dominic" w:date="2018-07-14T15:24:00Z">
        <w:r w:rsidR="008E47D2" w:rsidDel="00E51871">
          <w:rPr>
            <w:bCs/>
          </w:rPr>
          <w:delText>The</w:delText>
        </w:r>
      </w:del>
      <w:r w:rsidR="008E47D2">
        <w:rPr>
          <w:bCs/>
        </w:rPr>
        <w:t xml:space="preserve"> radar charts indicate</w:t>
      </w:r>
      <w:r w:rsidR="001B639D" w:rsidRPr="001B639D">
        <w:rPr>
          <w:bCs/>
        </w:rPr>
        <w:t xml:space="preserve"> </w:t>
      </w:r>
      <w:ins w:id="256" w:author="MORAN Dominic" w:date="2018-07-14T15:25:00Z">
        <w:r w:rsidR="00E51871">
          <w:rPr>
            <w:bCs/>
          </w:rPr>
          <w:t xml:space="preserve">different </w:t>
        </w:r>
      </w:ins>
      <w:del w:id="257" w:author="MORAN Dominic" w:date="2018-07-14T15:25:00Z">
        <w:r w:rsidR="00057CEE" w:rsidDel="00E51871">
          <w:rPr>
            <w:bCs/>
          </w:rPr>
          <w:delText>heterogeneous</w:delText>
        </w:r>
      </w:del>
      <w:r w:rsidR="001B639D" w:rsidRPr="001B639D">
        <w:rPr>
          <w:bCs/>
        </w:rPr>
        <w:t xml:space="preserve"> preferences between </w:t>
      </w:r>
      <w:r w:rsidR="008D50B1">
        <w:rPr>
          <w:bCs/>
        </w:rPr>
        <w:t xml:space="preserve">rare breed and commercial breed keepers for some </w:t>
      </w:r>
      <w:r w:rsidR="008D35BE">
        <w:rPr>
          <w:bCs/>
        </w:rPr>
        <w:t>attributes</w:t>
      </w:r>
      <w:r w:rsidR="008E47D2">
        <w:rPr>
          <w:bCs/>
        </w:rPr>
        <w:t xml:space="preserve">. </w:t>
      </w:r>
      <w:r w:rsidR="00A3268C">
        <w:rPr>
          <w:bCs/>
        </w:rPr>
        <w:t>Yield</w:t>
      </w:r>
      <w:r w:rsidR="008E47D2">
        <w:rPr>
          <w:bCs/>
        </w:rPr>
        <w:t xml:space="preserve"> </w:t>
      </w:r>
      <w:r w:rsidR="00CE766D">
        <w:rPr>
          <w:bCs/>
        </w:rPr>
        <w:t>was</w:t>
      </w:r>
      <w:r w:rsidR="008E47D2">
        <w:rPr>
          <w:bCs/>
        </w:rPr>
        <w:t xml:space="preserve"> the </w:t>
      </w:r>
      <w:ins w:id="258" w:author="MORAN Dominic" w:date="2018-07-14T15:25:00Z">
        <w:r w:rsidR="00E51871">
          <w:rPr>
            <w:bCs/>
          </w:rPr>
          <w:t>most important</w:t>
        </w:r>
      </w:ins>
      <w:del w:id="259" w:author="MORAN Dominic" w:date="2018-07-14T15:25:00Z">
        <w:r w:rsidR="008E47D2" w:rsidDel="00E51871">
          <w:rPr>
            <w:bCs/>
          </w:rPr>
          <w:delText>1</w:delText>
        </w:r>
        <w:r w:rsidR="008E47D2" w:rsidRPr="008E47D2" w:rsidDel="00E51871">
          <w:rPr>
            <w:bCs/>
            <w:vertAlign w:val="superscript"/>
          </w:rPr>
          <w:delText>st</w:delText>
        </w:r>
        <w:r w:rsidR="008E47D2" w:rsidDel="00E51871">
          <w:rPr>
            <w:bCs/>
          </w:rPr>
          <w:delText xml:space="preserve"> ranked</w:delText>
        </w:r>
      </w:del>
      <w:r w:rsidR="008E47D2">
        <w:rPr>
          <w:bCs/>
        </w:rPr>
        <w:t xml:space="preserve"> attribute</w:t>
      </w:r>
      <w:r w:rsidR="00A3268C">
        <w:rPr>
          <w:bCs/>
        </w:rPr>
        <w:t xml:space="preserve"> for</w:t>
      </w:r>
      <w:r w:rsidR="008E47D2">
        <w:rPr>
          <w:bCs/>
        </w:rPr>
        <w:t xml:space="preserve"> </w:t>
      </w:r>
      <w:r w:rsidR="00057CEE">
        <w:rPr>
          <w:bCs/>
        </w:rPr>
        <w:t>both</w:t>
      </w:r>
      <w:r w:rsidR="00024D49">
        <w:rPr>
          <w:bCs/>
        </w:rPr>
        <w:t>. A</w:t>
      </w:r>
      <w:r w:rsidR="008E47D2">
        <w:rPr>
          <w:bCs/>
        </w:rPr>
        <w:t>daptability was ranked 2</w:t>
      </w:r>
      <w:r w:rsidR="008E47D2" w:rsidRPr="008E47D2">
        <w:rPr>
          <w:bCs/>
          <w:vertAlign w:val="superscript"/>
        </w:rPr>
        <w:t>nd</w:t>
      </w:r>
      <w:r w:rsidR="008E47D2">
        <w:rPr>
          <w:bCs/>
        </w:rPr>
        <w:t xml:space="preserve"> for farmers keeping rare breeds</w:t>
      </w:r>
      <w:r w:rsidR="0088682F">
        <w:rPr>
          <w:bCs/>
        </w:rPr>
        <w:t xml:space="preserve">, </w:t>
      </w:r>
      <w:r w:rsidR="00024D49">
        <w:rPr>
          <w:bCs/>
        </w:rPr>
        <w:t>while disease and parasitic resistance was ranked 3</w:t>
      </w:r>
      <w:r w:rsidR="00024D49" w:rsidRPr="001E7286">
        <w:rPr>
          <w:bCs/>
          <w:vertAlign w:val="superscript"/>
        </w:rPr>
        <w:t>rd</w:t>
      </w:r>
      <w:r w:rsidR="00024D49">
        <w:rPr>
          <w:bCs/>
        </w:rPr>
        <w:t>. For commercial breed keepers,</w:t>
      </w:r>
      <w:r w:rsidR="008D50B1">
        <w:rPr>
          <w:bCs/>
        </w:rPr>
        <w:t xml:space="preserve"> yield was also ranked 2</w:t>
      </w:r>
      <w:r w:rsidR="008D50B1" w:rsidRPr="001E7286">
        <w:rPr>
          <w:bCs/>
          <w:vertAlign w:val="superscript"/>
        </w:rPr>
        <w:t>nd</w:t>
      </w:r>
      <w:r w:rsidR="008D50B1">
        <w:rPr>
          <w:bCs/>
          <w:vertAlign w:val="superscript"/>
        </w:rPr>
        <w:t xml:space="preserve"> </w:t>
      </w:r>
      <w:r w:rsidR="008D50B1">
        <w:rPr>
          <w:bCs/>
        </w:rPr>
        <w:t>and adaptability 3</w:t>
      </w:r>
      <w:r w:rsidR="008D50B1" w:rsidRPr="001E7286">
        <w:rPr>
          <w:bCs/>
          <w:vertAlign w:val="superscript"/>
        </w:rPr>
        <w:t>rd</w:t>
      </w:r>
      <w:r w:rsidR="008D50B1">
        <w:rPr>
          <w:bCs/>
        </w:rPr>
        <w:t xml:space="preserve">. This suggests </w:t>
      </w:r>
      <w:r w:rsidR="008D35BE">
        <w:rPr>
          <w:bCs/>
        </w:rPr>
        <w:t xml:space="preserve">productive traits are considered most important by both farmer groups, but they differ in perceived importance of non-productive traits. </w:t>
      </w:r>
    </w:p>
    <w:p w14:paraId="17A32CC4" w14:textId="77777777" w:rsidR="00622113" w:rsidRDefault="00622113" w:rsidP="00016311">
      <w:pPr>
        <w:ind w:firstLine="0"/>
        <w:rPr>
          <w:bCs/>
        </w:rPr>
      </w:pPr>
    </w:p>
    <w:p w14:paraId="169E1A53" w14:textId="591D6AD3" w:rsidR="001258DC" w:rsidRDefault="001258DC" w:rsidP="00016311">
      <w:pPr>
        <w:ind w:firstLine="0"/>
        <w:rPr>
          <w:bCs/>
        </w:rPr>
      </w:pPr>
      <w:r>
        <w:rPr>
          <w:noProof/>
          <w:lang w:eastAsia="en-GB"/>
        </w:rPr>
        <w:drawing>
          <wp:inline distT="0" distB="0" distL="0" distR="0" wp14:anchorId="3B558532" wp14:editId="434A6083">
            <wp:extent cx="5731510" cy="2967649"/>
            <wp:effectExtent l="0" t="0" r="2540" b="4445"/>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5D5210B7" w14:textId="40EDCE75" w:rsidR="001258DC" w:rsidRDefault="001258DC" w:rsidP="00016311">
      <w:pPr>
        <w:ind w:firstLine="0"/>
        <w:rPr>
          <w:bCs/>
        </w:rPr>
      </w:pPr>
      <w:r>
        <w:rPr>
          <w:noProof/>
          <w:lang w:eastAsia="en-GB"/>
        </w:rPr>
        <w:drawing>
          <wp:inline distT="0" distB="0" distL="0" distR="0" wp14:anchorId="7781251E" wp14:editId="28BBDC38">
            <wp:extent cx="5731510" cy="2967649"/>
            <wp:effectExtent l="0" t="0" r="2540" b="4445"/>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15F52572" w14:textId="07A079B0" w:rsidR="008D35BE" w:rsidRDefault="008D35BE" w:rsidP="001258DC">
      <w:pPr>
        <w:ind w:right="-568"/>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4</w:t>
      </w:r>
      <w:r w:rsidRPr="005878F4">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xml:space="preserve">.  The charts reveal the percentage of farmers who chose each attribute </w:t>
      </w:r>
      <w:ins w:id="260" w:author="MORAN Dominic" w:date="2018-07-14T15:27:00Z">
        <w:r w:rsidR="00E51871">
          <w:t>in</w:t>
        </w:r>
      </w:ins>
      <w:del w:id="261" w:author="MORAN Dominic" w:date="2018-07-14T15:27:00Z">
        <w:r w:rsidDel="00E51871">
          <w:delText>for</w:delText>
        </w:r>
      </w:del>
      <w:r>
        <w:t xml:space="preserve"> 1</w:t>
      </w:r>
      <w:r w:rsidRPr="00B15BE1">
        <w:rPr>
          <w:vertAlign w:val="superscript"/>
        </w:rPr>
        <w:t>st</w:t>
      </w:r>
      <w:r>
        <w:t xml:space="preserve"> </w:t>
      </w:r>
      <w:del w:id="262" w:author="MORAN Dominic" w:date="2018-07-14T15:27:00Z">
        <w:r w:rsidDel="00E51871">
          <w:delText xml:space="preserve">rank, </w:delText>
        </w:r>
      </w:del>
      <w:r>
        <w:t>2</w:t>
      </w:r>
      <w:r w:rsidRPr="00B15BE1">
        <w:rPr>
          <w:vertAlign w:val="superscript"/>
        </w:rPr>
        <w:t>nd</w:t>
      </w:r>
      <w:r>
        <w:t xml:space="preserve"> </w:t>
      </w:r>
      <w:del w:id="263" w:author="MORAN Dominic" w:date="2018-07-14T15:27:00Z">
        <w:r w:rsidDel="00E51871">
          <w:delText xml:space="preserve">rank </w:delText>
        </w:r>
      </w:del>
      <w:r>
        <w:t>and 3</w:t>
      </w:r>
      <w:r w:rsidRPr="00B15BE1">
        <w:rPr>
          <w:vertAlign w:val="superscript"/>
        </w:rPr>
        <w:t>rd</w:t>
      </w:r>
      <w:r w:rsidR="005C0ABE">
        <w:t xml:space="preserve"> rank. </w:t>
      </w:r>
      <w:r>
        <w:t>Note, CT = cultural tradition; DPR = disease and parasitic resistance; VB = veterinary bills; MH = management and handling; PQ = product quality</w:t>
      </w:r>
    </w:p>
    <w:p w14:paraId="78AA48CC" w14:textId="77777777" w:rsidR="00357A88" w:rsidRDefault="00357A88" w:rsidP="00AF7F7A">
      <w:pPr>
        <w:pStyle w:val="Heading2"/>
      </w:pPr>
      <w:r w:rsidRPr="00357A88">
        <w:t>Choice Model</w:t>
      </w:r>
    </w:p>
    <w:p w14:paraId="37B7B7C4" w14:textId="77777777" w:rsidR="00AF7F7A" w:rsidRPr="00AF7F7A" w:rsidRDefault="00AF7F7A" w:rsidP="00AF7F7A">
      <w:pPr>
        <w:pStyle w:val="Firstparagraph"/>
      </w:pPr>
    </w:p>
    <w:p w14:paraId="1E11A535" w14:textId="7D94F081" w:rsidR="00622113" w:rsidRDefault="00E276D7" w:rsidP="005878F4">
      <w:commentRangeStart w:id="264"/>
      <w:r>
        <w:t>Results</w:t>
      </w:r>
      <w:commentRangeEnd w:id="264"/>
      <w:r w:rsidR="00E51871">
        <w:rPr>
          <w:rStyle w:val="CommentReference"/>
        </w:rPr>
        <w:commentReference w:id="264"/>
      </w:r>
      <w:r>
        <w:t xml:space="preserve"> for bovine and ovine farmers are reported</w:t>
      </w:r>
      <w:r w:rsidR="00F7084E">
        <w:t xml:space="preserve"> separately </w:t>
      </w:r>
      <w:r w:rsidR="00997E0E">
        <w:t>in Table 4.</w:t>
      </w:r>
      <w:r w:rsidR="00B1595D">
        <w:t xml:space="preserve"> </w:t>
      </w:r>
      <w:r w:rsidR="00357A88" w:rsidRPr="00070992">
        <w:t>Both models</w:t>
      </w:r>
      <w:r w:rsidR="00997E0E">
        <w:t xml:space="preserve"> </w:t>
      </w:r>
      <w:r w:rsidR="00357A88" w:rsidRPr="00070992">
        <w:t xml:space="preserve">delivered a </w:t>
      </w:r>
      <w:commentRangeStart w:id="265"/>
      <w:r w:rsidR="00357A88" w:rsidRPr="00070992">
        <w:t xml:space="preserve">good statistical fit </w:t>
      </w:r>
      <w:commentRangeEnd w:id="265"/>
      <w:r w:rsidR="00E51871">
        <w:rPr>
          <w:rStyle w:val="CommentReference"/>
        </w:rPr>
        <w:commentReference w:id="265"/>
      </w:r>
      <w:r w:rsidR="00357A88" w:rsidRPr="00070992">
        <w:t>as indicated by Mc</w:t>
      </w:r>
      <w:r>
        <w:t>F</w:t>
      </w:r>
      <w:r w:rsidR="00357A88" w:rsidRPr="00070992">
        <w:t>adden pseudo R</w:t>
      </w:r>
      <w:r w:rsidR="00357A88" w:rsidRPr="00070992">
        <w:rPr>
          <w:vertAlign w:val="superscript"/>
        </w:rPr>
        <w:t>2</w:t>
      </w:r>
      <w:r w:rsidR="00357A88" w:rsidRPr="00070992">
        <w:t xml:space="preserve"> values of 0.</w:t>
      </w:r>
      <w:r w:rsidR="00D902AC">
        <w:t>33</w:t>
      </w:r>
      <w:r w:rsidR="00357A88">
        <w:t xml:space="preserve"> </w:t>
      </w:r>
      <w:r w:rsidR="00E65369">
        <w:t xml:space="preserve">(bovines) </w:t>
      </w:r>
      <w:r w:rsidR="003C0456">
        <w:t>and 0.3</w:t>
      </w:r>
      <w:r w:rsidR="00D902AC">
        <w:t>8</w:t>
      </w:r>
      <w:r w:rsidR="00682055">
        <w:t xml:space="preserve"> (</w:t>
      </w:r>
      <w:proofErr w:type="spellStart"/>
      <w:r w:rsidR="00682055">
        <w:t>ovines</w:t>
      </w:r>
      <w:proofErr w:type="spellEnd"/>
      <w:r w:rsidR="00682055">
        <w:t xml:space="preserve">). </w:t>
      </w:r>
      <w:del w:id="266" w:author="MORAN Dominic" w:date="2018-07-14T15:30:00Z">
        <w:r w:rsidR="00682055" w:rsidDel="00E51871">
          <w:delText>N</w:delText>
        </w:r>
        <w:r w:rsidR="00357A88" w:rsidRPr="00070992" w:rsidDel="00E51871">
          <w:delText>ote in CE modelling a measure from 0.2 to 0.4 can be considered a good model fit</w:delText>
        </w:r>
        <w:r w:rsidR="0099670E" w:rsidDel="00E51871">
          <w:delText xml:space="preserve"> </w:delText>
        </w:r>
        <w:r w:rsidR="0099670E" w:rsidDel="00E51871">
          <w:fldChar w:fldCharType="begin" w:fldLock="1"/>
        </w:r>
        <w:r w:rsidR="00327145" w:rsidDel="00E51871">
          <w:delInstrText>ADDIN CSL_CITATION { "citationItems" : [ { "id" : "ITEM-1", "itemData" : { "author" : [ { "dropping-particle" : "", "family" : "McFadden", "given" : "D", "non-dropping-particle" : "", "parse-names" : false, "suffix" : "" } ], "container-title" : "DA and Stopher, PR (eds) Behavioural Travel Modelling, Croom Helm, London", "id" : "ITEM-1", "issued" : { "date-parts" : [ [ "1978" ] ] }, "title" : "Quantitative Methods for Analysing Travel Behaviour of Individuals: Some Recent Developments',(in) Hensher", "type" : "article-journal" }, "uris" : [ "http://www.mendeley.com/documents/?uuid=002da7e1-f17d-41b2-b89d-9dac32ce7faf" ] } ], "mendeley" : { "formattedCitation" : "[46]", "plainTextFormattedCitation" : "[46]", "previouslyFormattedCitation" : "[46]" }, "properties" : { "noteIndex" : 0 }, "schema" : "https://github.com/citation-style-language/schema/raw/master/csl-citation.json" }</w:delInstrText>
        </w:r>
        <w:r w:rsidR="0099670E" w:rsidDel="00E51871">
          <w:fldChar w:fldCharType="separate"/>
        </w:r>
        <w:r w:rsidR="0077411B" w:rsidRPr="0077411B" w:rsidDel="00E51871">
          <w:rPr>
            <w:noProof/>
          </w:rPr>
          <w:delText>[46]</w:delText>
        </w:r>
        <w:r w:rsidR="0099670E" w:rsidDel="00E51871">
          <w:fldChar w:fldCharType="end"/>
        </w:r>
        <w:r w:rsidR="00EC6795" w:rsidDel="00E51871">
          <w:delText xml:space="preserve">. </w:delText>
        </w:r>
      </w:del>
      <w:commentRangeStart w:id="267"/>
      <w:r w:rsidR="00715586">
        <w:t xml:space="preserve">Results from the initial </w:t>
      </w:r>
      <w:r w:rsidR="00B47350">
        <w:t>multinomial logit model</w:t>
      </w:r>
      <w:del w:id="268" w:author="MORAN Dominic" w:date="2018-07-15T14:21:00Z">
        <w:r w:rsidR="00715586" w:rsidDel="00AA6C54">
          <w:delText xml:space="preserve"> model</w:delText>
        </w:r>
      </w:del>
      <w:r w:rsidR="0035423D">
        <w:t xml:space="preserve"> </w:t>
      </w:r>
      <w:r w:rsidR="00715586">
        <w:t xml:space="preserve">are provided in </w:t>
      </w:r>
      <w:r w:rsidR="0077411B">
        <w:t>Appendix 3</w:t>
      </w:r>
      <w:r w:rsidR="00715586">
        <w:t>.</w:t>
      </w:r>
      <w:commentRangeEnd w:id="267"/>
      <w:r w:rsidR="00E51871">
        <w:rPr>
          <w:rStyle w:val="CommentReference"/>
        </w:rPr>
        <w:commentReference w:id="267"/>
      </w:r>
    </w:p>
    <w:p w14:paraId="25FBB547" w14:textId="77777777" w:rsidR="008E5986" w:rsidRDefault="006C4EE5" w:rsidP="005878F4">
      <w:pPr>
        <w:rPr>
          <w:bCs/>
        </w:rPr>
      </w:pPr>
      <w:r>
        <w:t xml:space="preserve"> </w:t>
      </w:r>
    </w:p>
    <w:p w14:paraId="44662229" w14:textId="7C78FB30" w:rsidR="008E5986" w:rsidRPr="008E5986" w:rsidRDefault="008E5986" w:rsidP="005878F4">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4</w:t>
      </w:r>
      <w:r w:rsidRPr="005878F4">
        <w:rPr>
          <w:b/>
        </w:rPr>
        <w:fldChar w:fldCharType="end"/>
      </w:r>
      <w:r>
        <w:t>:</w:t>
      </w:r>
      <w:r w:rsidRPr="008E5986">
        <w:t xml:space="preserve"> </w:t>
      </w:r>
      <w:r w:rsidRPr="00357A88">
        <w:t xml:space="preserve">RPL model output for estimated marginal utilities for both ovine and bovine models for </w:t>
      </w:r>
      <w:r w:rsidR="00D80AB0">
        <w:t xml:space="preserve">the </w:t>
      </w:r>
      <w:r w:rsidRPr="00357A88">
        <w:t>CE attributes</w:t>
      </w:r>
      <w:r w:rsidR="00D80AB0">
        <w:t xml:space="preserve"> including interaction terms</w:t>
      </w:r>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357A88" w:rsidRPr="00500F2F" w14:paraId="1980EEBD" w14:textId="77777777" w:rsidTr="001258DC">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1D394FAB" w14:textId="77777777" w:rsidR="00357A88" w:rsidRPr="00500F2F" w:rsidRDefault="00357A88" w:rsidP="00357A88">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14:paraId="3AB2259E" w14:textId="77777777" w:rsidR="00357A88" w:rsidRPr="00500F2F" w:rsidRDefault="00357A88" w:rsidP="00357A88">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14:paraId="5F59F7B6" w14:textId="77777777" w:rsidR="00357A88" w:rsidRPr="00500F2F" w:rsidRDefault="00357A88" w:rsidP="00357A88">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357A88" w:rsidRPr="00500F2F" w14:paraId="046F9F76" w14:textId="77777777" w:rsidTr="001258DC">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253988A" w14:textId="77777777" w:rsidR="00357A88" w:rsidRPr="00500F2F" w:rsidRDefault="00357A88" w:rsidP="00357A88">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14:paraId="5C0F8B5F"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5B629FE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14:paraId="719DD422"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EE00D6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r>
      <w:tr w:rsidR="00357A88" w:rsidRPr="00500F2F" w14:paraId="1D657887" w14:textId="77777777" w:rsidTr="001258DC">
        <w:trPr>
          <w:gridAfter w:val="2"/>
          <w:wAfter w:w="328" w:type="dxa"/>
          <w:trHeight w:val="287"/>
          <w:jc w:val="center"/>
        </w:trPr>
        <w:tc>
          <w:tcPr>
            <w:tcW w:w="2431" w:type="dxa"/>
            <w:noWrap/>
            <w:vAlign w:val="center"/>
            <w:hideMark/>
          </w:tcPr>
          <w:p w14:paraId="49452053" w14:textId="77777777" w:rsidR="00357A88" w:rsidRPr="00500F2F" w:rsidRDefault="00985ECC" w:rsidP="00985ECC">
            <w:pPr>
              <w:spacing w:line="276" w:lineRule="auto"/>
              <w:ind w:firstLine="0"/>
              <w:jc w:val="left"/>
              <w:rPr>
                <w:i/>
                <w:color w:val="000000"/>
                <w:sz w:val="20"/>
                <w:szCs w:val="20"/>
              </w:rPr>
            </w:pPr>
            <w:r w:rsidRPr="00500F2F">
              <w:rPr>
                <w:i/>
                <w:color w:val="000000"/>
                <w:sz w:val="20"/>
                <w:szCs w:val="20"/>
              </w:rPr>
              <w:t>Random parameters</w:t>
            </w:r>
          </w:p>
        </w:tc>
        <w:tc>
          <w:tcPr>
            <w:tcW w:w="1516" w:type="dxa"/>
            <w:noWrap/>
            <w:vAlign w:val="center"/>
            <w:hideMark/>
          </w:tcPr>
          <w:p w14:paraId="7BF5DB4D" w14:textId="77777777" w:rsidR="00357A88" w:rsidRPr="00500F2F" w:rsidRDefault="00357A88" w:rsidP="00357A88">
            <w:pPr>
              <w:spacing w:line="276" w:lineRule="auto"/>
              <w:ind w:firstLine="0"/>
              <w:rPr>
                <w:rFonts w:eastAsiaTheme="minorHAnsi"/>
                <w:sz w:val="20"/>
                <w:szCs w:val="20"/>
              </w:rPr>
            </w:pPr>
          </w:p>
        </w:tc>
        <w:tc>
          <w:tcPr>
            <w:tcW w:w="839" w:type="dxa"/>
            <w:noWrap/>
            <w:vAlign w:val="center"/>
            <w:hideMark/>
          </w:tcPr>
          <w:p w14:paraId="21EB204C" w14:textId="77777777" w:rsidR="00357A88" w:rsidRPr="00500F2F" w:rsidRDefault="00357A88" w:rsidP="00357A88">
            <w:pPr>
              <w:spacing w:line="276" w:lineRule="auto"/>
              <w:ind w:firstLine="0"/>
              <w:rPr>
                <w:rFonts w:eastAsiaTheme="minorHAnsi"/>
                <w:sz w:val="20"/>
                <w:szCs w:val="20"/>
              </w:rPr>
            </w:pPr>
          </w:p>
        </w:tc>
        <w:tc>
          <w:tcPr>
            <w:tcW w:w="299" w:type="dxa"/>
            <w:gridSpan w:val="2"/>
            <w:noWrap/>
            <w:vAlign w:val="center"/>
            <w:hideMark/>
          </w:tcPr>
          <w:p w14:paraId="5442B8E2" w14:textId="77777777" w:rsidR="00357A88" w:rsidRPr="00500F2F" w:rsidRDefault="00357A88" w:rsidP="00357A88">
            <w:pPr>
              <w:spacing w:line="276" w:lineRule="auto"/>
              <w:ind w:firstLine="0"/>
              <w:rPr>
                <w:rFonts w:eastAsiaTheme="minorHAnsi"/>
                <w:sz w:val="20"/>
                <w:szCs w:val="20"/>
              </w:rPr>
            </w:pPr>
          </w:p>
        </w:tc>
        <w:tc>
          <w:tcPr>
            <w:tcW w:w="2085" w:type="dxa"/>
            <w:gridSpan w:val="2"/>
            <w:noWrap/>
            <w:vAlign w:val="center"/>
            <w:hideMark/>
          </w:tcPr>
          <w:p w14:paraId="1EBB9590" w14:textId="77777777" w:rsidR="00357A88" w:rsidRPr="00500F2F" w:rsidRDefault="00357A88" w:rsidP="00357A88">
            <w:pPr>
              <w:spacing w:line="276" w:lineRule="auto"/>
              <w:ind w:firstLine="0"/>
              <w:rPr>
                <w:rFonts w:eastAsiaTheme="minorHAnsi"/>
                <w:sz w:val="20"/>
                <w:szCs w:val="20"/>
              </w:rPr>
            </w:pPr>
          </w:p>
        </w:tc>
      </w:tr>
      <w:tr w:rsidR="00357A88" w:rsidRPr="00500F2F" w14:paraId="4FD60468" w14:textId="77777777" w:rsidTr="001258DC">
        <w:trPr>
          <w:gridAfter w:val="1"/>
          <w:wAfter w:w="9" w:type="dxa"/>
          <w:trHeight w:val="287"/>
          <w:jc w:val="center"/>
        </w:trPr>
        <w:tc>
          <w:tcPr>
            <w:tcW w:w="2431" w:type="dxa"/>
            <w:noWrap/>
            <w:vAlign w:val="center"/>
            <w:hideMark/>
          </w:tcPr>
          <w:p w14:paraId="58CD83E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noWrap/>
            <w:vAlign w:val="center"/>
            <w:hideMark/>
          </w:tcPr>
          <w:p w14:paraId="5F49D283" w14:textId="705F72A8" w:rsidR="00357A88" w:rsidRPr="00500F2F" w:rsidRDefault="00E8653F" w:rsidP="00357A88">
            <w:pPr>
              <w:spacing w:line="276" w:lineRule="auto"/>
              <w:ind w:firstLine="0"/>
              <w:jc w:val="left"/>
              <w:rPr>
                <w:color w:val="000000"/>
                <w:sz w:val="20"/>
                <w:szCs w:val="20"/>
              </w:rPr>
            </w:pPr>
            <w:r w:rsidRPr="00500F2F">
              <w:rPr>
                <w:color w:val="000000"/>
                <w:sz w:val="20"/>
                <w:szCs w:val="20"/>
              </w:rPr>
              <w:t>-0.8</w:t>
            </w:r>
            <w:r w:rsidR="006C02E9">
              <w:rPr>
                <w:color w:val="000000"/>
                <w:sz w:val="20"/>
                <w:szCs w:val="20"/>
              </w:rPr>
              <w:t>29</w:t>
            </w:r>
            <w:r w:rsidR="00357A88" w:rsidRPr="00500F2F">
              <w:rPr>
                <w:color w:val="000000"/>
                <w:sz w:val="20"/>
                <w:szCs w:val="20"/>
              </w:rPr>
              <w:t>***</w:t>
            </w:r>
          </w:p>
        </w:tc>
        <w:tc>
          <w:tcPr>
            <w:tcW w:w="1059" w:type="dxa"/>
            <w:gridSpan w:val="2"/>
            <w:noWrap/>
            <w:vAlign w:val="center"/>
          </w:tcPr>
          <w:p w14:paraId="2E1DE221" w14:textId="18BE869A"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175</w:t>
            </w:r>
          </w:p>
        </w:tc>
        <w:tc>
          <w:tcPr>
            <w:tcW w:w="1416" w:type="dxa"/>
            <w:gridSpan w:val="2"/>
            <w:noWrap/>
            <w:vAlign w:val="center"/>
            <w:hideMark/>
          </w:tcPr>
          <w:p w14:paraId="4B78CD1A" w14:textId="603E8741" w:rsidR="00357A88" w:rsidRPr="00500F2F" w:rsidRDefault="000C68C6" w:rsidP="00795A56">
            <w:pPr>
              <w:spacing w:line="276" w:lineRule="auto"/>
              <w:ind w:firstLine="0"/>
              <w:jc w:val="left"/>
              <w:rPr>
                <w:color w:val="000000"/>
                <w:sz w:val="20"/>
                <w:szCs w:val="20"/>
              </w:rPr>
            </w:pPr>
            <w:r w:rsidRPr="00500F2F">
              <w:rPr>
                <w:color w:val="000000"/>
                <w:sz w:val="20"/>
                <w:szCs w:val="20"/>
              </w:rPr>
              <w:t>-</w:t>
            </w:r>
            <w:r w:rsidR="00795A56">
              <w:rPr>
                <w:color w:val="000000"/>
                <w:sz w:val="20"/>
                <w:szCs w:val="20"/>
              </w:rPr>
              <w:t>0.984</w:t>
            </w:r>
            <w:r w:rsidR="00357A88" w:rsidRPr="00500F2F">
              <w:rPr>
                <w:color w:val="000000"/>
                <w:sz w:val="20"/>
                <w:szCs w:val="20"/>
              </w:rPr>
              <w:t>***</w:t>
            </w:r>
          </w:p>
        </w:tc>
        <w:tc>
          <w:tcPr>
            <w:tcW w:w="1067" w:type="dxa"/>
            <w:gridSpan w:val="2"/>
            <w:noWrap/>
            <w:vAlign w:val="center"/>
          </w:tcPr>
          <w:p w14:paraId="7461325D" w14:textId="59D7A320"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213</w:t>
            </w:r>
          </w:p>
        </w:tc>
      </w:tr>
      <w:tr w:rsidR="00357A88" w:rsidRPr="00500F2F" w14:paraId="5A583873" w14:textId="77777777" w:rsidTr="001258DC">
        <w:trPr>
          <w:gridAfter w:val="1"/>
          <w:wAfter w:w="9" w:type="dxa"/>
          <w:trHeight w:val="287"/>
          <w:jc w:val="center"/>
        </w:trPr>
        <w:tc>
          <w:tcPr>
            <w:tcW w:w="2431" w:type="dxa"/>
            <w:noWrap/>
            <w:vAlign w:val="center"/>
            <w:hideMark/>
          </w:tcPr>
          <w:p w14:paraId="6073F5E7"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[SS] Scheme Support </w:t>
            </w:r>
          </w:p>
        </w:tc>
        <w:tc>
          <w:tcPr>
            <w:tcW w:w="1516" w:type="dxa"/>
            <w:noWrap/>
            <w:vAlign w:val="center"/>
            <w:hideMark/>
          </w:tcPr>
          <w:p w14:paraId="5BAD7CE0" w14:textId="4099ECA6" w:rsidR="00357A88" w:rsidRPr="00500F2F" w:rsidRDefault="00357A88"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1</w:t>
            </w:r>
            <w:r w:rsidR="006C02E9">
              <w:rPr>
                <w:color w:val="000000"/>
                <w:sz w:val="20"/>
                <w:szCs w:val="20"/>
              </w:rPr>
              <w:t>47</w:t>
            </w:r>
          </w:p>
        </w:tc>
        <w:tc>
          <w:tcPr>
            <w:tcW w:w="1059" w:type="dxa"/>
            <w:gridSpan w:val="2"/>
            <w:noWrap/>
            <w:vAlign w:val="center"/>
          </w:tcPr>
          <w:p w14:paraId="299C950A" w14:textId="6C1876F7"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230</w:t>
            </w:r>
          </w:p>
        </w:tc>
        <w:tc>
          <w:tcPr>
            <w:tcW w:w="1416" w:type="dxa"/>
            <w:gridSpan w:val="2"/>
            <w:noWrap/>
            <w:vAlign w:val="center"/>
            <w:hideMark/>
          </w:tcPr>
          <w:p w14:paraId="770E572D" w14:textId="5FE42DCC" w:rsidR="00357A88" w:rsidRPr="00500F2F" w:rsidRDefault="007E5EBB" w:rsidP="00C77BFD">
            <w:pPr>
              <w:spacing w:line="276" w:lineRule="auto"/>
              <w:ind w:firstLine="0"/>
              <w:jc w:val="left"/>
              <w:rPr>
                <w:color w:val="000000"/>
                <w:sz w:val="20"/>
                <w:szCs w:val="20"/>
              </w:rPr>
            </w:pPr>
            <w:r>
              <w:rPr>
                <w:color w:val="000000"/>
                <w:sz w:val="20"/>
                <w:szCs w:val="20"/>
              </w:rPr>
              <w:t>0.618</w:t>
            </w:r>
          </w:p>
        </w:tc>
        <w:tc>
          <w:tcPr>
            <w:tcW w:w="1067" w:type="dxa"/>
            <w:gridSpan w:val="2"/>
            <w:noWrap/>
            <w:vAlign w:val="center"/>
          </w:tcPr>
          <w:p w14:paraId="7C33628A" w14:textId="4FBDC46D"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259</w:t>
            </w:r>
          </w:p>
        </w:tc>
      </w:tr>
      <w:tr w:rsidR="00357A88" w:rsidRPr="00500F2F" w14:paraId="311D1ACF" w14:textId="77777777" w:rsidTr="001258DC">
        <w:trPr>
          <w:gridAfter w:val="1"/>
          <w:wAfter w:w="9" w:type="dxa"/>
          <w:trHeight w:val="287"/>
          <w:jc w:val="center"/>
        </w:trPr>
        <w:tc>
          <w:tcPr>
            <w:tcW w:w="2431" w:type="dxa"/>
            <w:noWrap/>
            <w:vAlign w:val="center"/>
            <w:hideMark/>
          </w:tcPr>
          <w:p w14:paraId="057A7869"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[SOS] Structure of Scheme</w:t>
            </w:r>
          </w:p>
        </w:tc>
        <w:tc>
          <w:tcPr>
            <w:tcW w:w="1516" w:type="dxa"/>
            <w:noWrap/>
            <w:vAlign w:val="center"/>
            <w:hideMark/>
          </w:tcPr>
          <w:p w14:paraId="466A0573" w14:textId="3E255C52" w:rsidR="00357A88" w:rsidRPr="00500F2F" w:rsidRDefault="00E8653F" w:rsidP="00357A88">
            <w:pPr>
              <w:spacing w:line="276" w:lineRule="auto"/>
              <w:ind w:firstLine="0"/>
              <w:jc w:val="left"/>
              <w:rPr>
                <w:color w:val="000000"/>
                <w:sz w:val="20"/>
                <w:szCs w:val="20"/>
              </w:rPr>
            </w:pPr>
            <w:r w:rsidRPr="00500F2F">
              <w:rPr>
                <w:color w:val="000000"/>
                <w:sz w:val="20"/>
                <w:szCs w:val="20"/>
              </w:rPr>
              <w:t>-</w:t>
            </w:r>
            <w:r w:rsidR="00846D11">
              <w:rPr>
                <w:color w:val="000000"/>
                <w:sz w:val="20"/>
                <w:szCs w:val="20"/>
              </w:rPr>
              <w:t>0</w:t>
            </w:r>
            <w:r w:rsidRPr="00500F2F">
              <w:rPr>
                <w:color w:val="000000"/>
                <w:sz w:val="20"/>
                <w:szCs w:val="20"/>
              </w:rPr>
              <w:t>.5</w:t>
            </w:r>
            <w:r w:rsidR="006C02E9">
              <w:rPr>
                <w:color w:val="000000"/>
                <w:sz w:val="20"/>
                <w:szCs w:val="20"/>
              </w:rPr>
              <w:t>54</w:t>
            </w:r>
            <w:r w:rsidR="00357A88" w:rsidRPr="00500F2F">
              <w:rPr>
                <w:color w:val="000000"/>
                <w:sz w:val="20"/>
                <w:szCs w:val="20"/>
              </w:rPr>
              <w:t>**</w:t>
            </w:r>
          </w:p>
        </w:tc>
        <w:tc>
          <w:tcPr>
            <w:tcW w:w="1059" w:type="dxa"/>
            <w:gridSpan w:val="2"/>
            <w:noWrap/>
            <w:vAlign w:val="center"/>
          </w:tcPr>
          <w:p w14:paraId="6C5FD42E" w14:textId="3A537DA5"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221</w:t>
            </w:r>
          </w:p>
        </w:tc>
        <w:tc>
          <w:tcPr>
            <w:tcW w:w="1416" w:type="dxa"/>
            <w:gridSpan w:val="2"/>
            <w:noWrap/>
            <w:vAlign w:val="center"/>
            <w:hideMark/>
          </w:tcPr>
          <w:p w14:paraId="335BECE3" w14:textId="3E95E986" w:rsidR="00357A88" w:rsidRPr="00500F2F" w:rsidRDefault="007E5EBB" w:rsidP="00357A88">
            <w:pPr>
              <w:spacing w:line="276" w:lineRule="auto"/>
              <w:ind w:firstLine="0"/>
              <w:jc w:val="left"/>
              <w:rPr>
                <w:color w:val="000000"/>
                <w:sz w:val="20"/>
                <w:szCs w:val="20"/>
              </w:rPr>
            </w:pPr>
            <w:r>
              <w:rPr>
                <w:color w:val="000000"/>
                <w:sz w:val="20"/>
                <w:szCs w:val="20"/>
              </w:rPr>
              <w:t>1.499</w:t>
            </w:r>
            <w:r w:rsidR="000C68C6" w:rsidRPr="00500F2F">
              <w:rPr>
                <w:color w:val="000000"/>
                <w:sz w:val="20"/>
                <w:szCs w:val="20"/>
              </w:rPr>
              <w:t>**</w:t>
            </w:r>
            <w:r>
              <w:rPr>
                <w:color w:val="000000"/>
                <w:sz w:val="20"/>
                <w:szCs w:val="20"/>
              </w:rPr>
              <w:t>*</w:t>
            </w:r>
          </w:p>
        </w:tc>
        <w:tc>
          <w:tcPr>
            <w:tcW w:w="1067" w:type="dxa"/>
            <w:gridSpan w:val="2"/>
            <w:noWrap/>
            <w:vAlign w:val="center"/>
          </w:tcPr>
          <w:p w14:paraId="689B83D3" w14:textId="182CA115"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466</w:t>
            </w:r>
          </w:p>
        </w:tc>
      </w:tr>
      <w:tr w:rsidR="00357A88" w:rsidRPr="00500F2F" w14:paraId="21F342E0" w14:textId="77777777" w:rsidTr="001258DC">
        <w:trPr>
          <w:gridAfter w:val="1"/>
          <w:wAfter w:w="9" w:type="dxa"/>
          <w:trHeight w:val="287"/>
          <w:jc w:val="center"/>
        </w:trPr>
        <w:tc>
          <w:tcPr>
            <w:tcW w:w="2431" w:type="dxa"/>
            <w:noWrap/>
            <w:vAlign w:val="center"/>
            <w:hideMark/>
          </w:tcPr>
          <w:p w14:paraId="449A32EB" w14:textId="77777777" w:rsidR="00357A88" w:rsidRPr="00500F2F" w:rsidRDefault="00357A88" w:rsidP="00357A88">
            <w:pPr>
              <w:spacing w:line="276" w:lineRule="auto"/>
              <w:ind w:firstLine="0"/>
              <w:jc w:val="left"/>
              <w:rPr>
                <w:color w:val="000000"/>
                <w:sz w:val="20"/>
                <w:szCs w:val="20"/>
              </w:rPr>
            </w:pPr>
            <w:commentRangeStart w:id="269"/>
            <w:r w:rsidRPr="00500F2F">
              <w:rPr>
                <w:color w:val="000000"/>
                <w:sz w:val="20"/>
                <w:szCs w:val="20"/>
              </w:rPr>
              <w:t>[COS] Subsidy</w:t>
            </w:r>
            <w:commentRangeEnd w:id="269"/>
            <w:r w:rsidR="00233506">
              <w:rPr>
                <w:rStyle w:val="CommentReference"/>
              </w:rPr>
              <w:commentReference w:id="269"/>
            </w:r>
          </w:p>
        </w:tc>
        <w:tc>
          <w:tcPr>
            <w:tcW w:w="1516" w:type="dxa"/>
            <w:noWrap/>
            <w:vAlign w:val="center"/>
            <w:hideMark/>
          </w:tcPr>
          <w:p w14:paraId="6AA0324B" w14:textId="032C6F96" w:rsidR="00357A88" w:rsidRPr="00500F2F" w:rsidRDefault="00846D11" w:rsidP="00357A88">
            <w:pPr>
              <w:spacing w:line="276" w:lineRule="auto"/>
              <w:ind w:firstLine="0"/>
              <w:jc w:val="left"/>
              <w:rPr>
                <w:color w:val="000000"/>
                <w:sz w:val="20"/>
                <w:szCs w:val="20"/>
              </w:rPr>
            </w:pPr>
            <w:r>
              <w:rPr>
                <w:color w:val="000000"/>
                <w:sz w:val="20"/>
                <w:szCs w:val="20"/>
              </w:rPr>
              <w:t>0</w:t>
            </w:r>
            <w:r w:rsidR="00357A88" w:rsidRPr="00500F2F">
              <w:rPr>
                <w:color w:val="000000"/>
                <w:sz w:val="20"/>
                <w:szCs w:val="20"/>
              </w:rPr>
              <w:t>.0</w:t>
            </w:r>
            <w:r w:rsidR="006C02E9">
              <w:rPr>
                <w:color w:val="000000"/>
                <w:sz w:val="20"/>
                <w:szCs w:val="20"/>
              </w:rPr>
              <w:t>22</w:t>
            </w:r>
            <w:r w:rsidR="00357A88" w:rsidRPr="00500F2F">
              <w:rPr>
                <w:color w:val="000000"/>
                <w:sz w:val="20"/>
                <w:szCs w:val="20"/>
              </w:rPr>
              <w:t>***</w:t>
            </w:r>
          </w:p>
        </w:tc>
        <w:tc>
          <w:tcPr>
            <w:tcW w:w="1059" w:type="dxa"/>
            <w:gridSpan w:val="2"/>
            <w:noWrap/>
            <w:vAlign w:val="center"/>
          </w:tcPr>
          <w:p w14:paraId="1EB647AE" w14:textId="5AC16F82"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00</w:t>
            </w:r>
            <w:r w:rsidR="006C02E9">
              <w:rPr>
                <w:color w:val="000000"/>
                <w:sz w:val="20"/>
                <w:szCs w:val="20"/>
              </w:rPr>
              <w:t>3</w:t>
            </w:r>
          </w:p>
        </w:tc>
        <w:tc>
          <w:tcPr>
            <w:tcW w:w="1416" w:type="dxa"/>
            <w:gridSpan w:val="2"/>
            <w:noWrap/>
            <w:vAlign w:val="center"/>
            <w:hideMark/>
          </w:tcPr>
          <w:p w14:paraId="51E8AF48" w14:textId="26EB9E13" w:rsidR="00357A88" w:rsidRPr="00500F2F" w:rsidRDefault="000C68C6"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594</w:t>
            </w:r>
            <w:r w:rsidR="00357A88" w:rsidRPr="00500F2F">
              <w:rPr>
                <w:color w:val="000000"/>
                <w:sz w:val="20"/>
                <w:szCs w:val="20"/>
              </w:rPr>
              <w:t>***</w:t>
            </w:r>
          </w:p>
        </w:tc>
        <w:tc>
          <w:tcPr>
            <w:tcW w:w="1067" w:type="dxa"/>
            <w:gridSpan w:val="2"/>
            <w:noWrap/>
            <w:vAlign w:val="center"/>
          </w:tcPr>
          <w:p w14:paraId="66994B86" w14:textId="381BF97F"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108</w:t>
            </w:r>
          </w:p>
        </w:tc>
      </w:tr>
      <w:tr w:rsidR="00357A88" w:rsidRPr="00500F2F" w14:paraId="64936D1E"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hideMark/>
          </w:tcPr>
          <w:p w14:paraId="4DE5574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14:paraId="7251DB57" w14:textId="243F58A0" w:rsidR="00357A88" w:rsidRPr="00500F2F" w:rsidRDefault="006C02E9" w:rsidP="00357A88">
            <w:pPr>
              <w:spacing w:line="276" w:lineRule="auto"/>
              <w:ind w:firstLine="0"/>
              <w:jc w:val="left"/>
              <w:rPr>
                <w:color w:val="000000"/>
                <w:sz w:val="20"/>
                <w:szCs w:val="20"/>
              </w:rPr>
            </w:pPr>
            <w:r>
              <w:rPr>
                <w:color w:val="000000"/>
                <w:sz w:val="20"/>
                <w:szCs w:val="20"/>
              </w:rPr>
              <w:t>1.90</w:t>
            </w:r>
            <w:r w:rsidR="00357A88"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9587A50" w14:textId="2D37C3A6"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516</w:t>
            </w:r>
          </w:p>
        </w:tc>
        <w:tc>
          <w:tcPr>
            <w:tcW w:w="1416" w:type="dxa"/>
            <w:gridSpan w:val="2"/>
            <w:tcBorders>
              <w:top w:val="nil"/>
              <w:left w:val="nil"/>
              <w:bottom w:val="single" w:sz="4" w:space="0" w:color="auto"/>
              <w:right w:val="nil"/>
            </w:tcBorders>
            <w:noWrap/>
            <w:vAlign w:val="center"/>
            <w:hideMark/>
          </w:tcPr>
          <w:p w14:paraId="62592381" w14:textId="77777777" w:rsidR="00357A88" w:rsidRPr="00500F2F" w:rsidRDefault="000C68C6" w:rsidP="00357A88">
            <w:pPr>
              <w:spacing w:line="276" w:lineRule="auto"/>
              <w:ind w:firstLine="0"/>
              <w:jc w:val="left"/>
              <w:rPr>
                <w:color w:val="000000"/>
                <w:sz w:val="20"/>
                <w:szCs w:val="20"/>
              </w:rPr>
            </w:pPr>
            <w:r w:rsidRPr="00500F2F">
              <w:rPr>
                <w:color w:val="000000"/>
                <w:sz w:val="20"/>
                <w:szCs w:val="20"/>
              </w:rPr>
              <w:t>2.301</w:t>
            </w:r>
            <w:r w:rsidR="00357A88"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0B400E8" w14:textId="4F5982C2"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492</w:t>
            </w:r>
          </w:p>
        </w:tc>
      </w:tr>
      <w:tr w:rsidR="00C33B45" w:rsidRPr="00500F2F" w14:paraId="25B711B9"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06CDF184" w14:textId="77777777" w:rsidR="00C33B45" w:rsidRPr="00500F2F" w:rsidRDefault="00C33B45" w:rsidP="00357A88">
            <w:pPr>
              <w:spacing w:line="276" w:lineRule="auto"/>
              <w:ind w:firstLine="0"/>
              <w:jc w:val="left"/>
              <w:rPr>
                <w:i/>
                <w:color w:val="000000"/>
                <w:sz w:val="20"/>
                <w:szCs w:val="20"/>
              </w:rPr>
            </w:pPr>
            <w:r w:rsidRPr="00500F2F">
              <w:rPr>
                <w:i/>
                <w:color w:val="000000"/>
                <w:sz w:val="20"/>
                <w:szCs w:val="20"/>
              </w:rPr>
              <w:t xml:space="preserve">Standard deviations of random parameters </w:t>
            </w:r>
          </w:p>
        </w:tc>
      </w:tr>
      <w:tr w:rsidR="00CE6AF1" w:rsidRPr="00500F2F" w14:paraId="2A52083C" w14:textId="77777777" w:rsidTr="001258DC">
        <w:trPr>
          <w:gridAfter w:val="1"/>
          <w:wAfter w:w="9" w:type="dxa"/>
          <w:trHeight w:val="333"/>
          <w:jc w:val="center"/>
        </w:trPr>
        <w:tc>
          <w:tcPr>
            <w:tcW w:w="2431" w:type="dxa"/>
            <w:tcBorders>
              <w:top w:val="nil"/>
              <w:left w:val="nil"/>
              <w:right w:val="nil"/>
            </w:tcBorders>
            <w:noWrap/>
            <w:vAlign w:val="center"/>
          </w:tcPr>
          <w:p w14:paraId="7B2FA59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14:paraId="6DF0ABAE" w14:textId="37FA22F2"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501</w:t>
            </w:r>
          </w:p>
        </w:tc>
        <w:tc>
          <w:tcPr>
            <w:tcW w:w="1059" w:type="dxa"/>
            <w:gridSpan w:val="2"/>
            <w:tcBorders>
              <w:top w:val="nil"/>
              <w:left w:val="nil"/>
              <w:right w:val="nil"/>
            </w:tcBorders>
            <w:noWrap/>
            <w:vAlign w:val="center"/>
          </w:tcPr>
          <w:p w14:paraId="44F72EF7" w14:textId="121B68EC"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311</w:t>
            </w:r>
          </w:p>
        </w:tc>
        <w:tc>
          <w:tcPr>
            <w:tcW w:w="1416" w:type="dxa"/>
            <w:gridSpan w:val="2"/>
            <w:tcBorders>
              <w:top w:val="nil"/>
              <w:left w:val="nil"/>
              <w:right w:val="nil"/>
            </w:tcBorders>
            <w:noWrap/>
            <w:vAlign w:val="center"/>
          </w:tcPr>
          <w:p w14:paraId="59D1A434" w14:textId="4094D26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14:paraId="5A953D00" w14:textId="28582A0F"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2</w:t>
            </w:r>
            <w:r w:rsidR="007E5EBB">
              <w:rPr>
                <w:color w:val="000000"/>
                <w:sz w:val="20"/>
                <w:szCs w:val="20"/>
              </w:rPr>
              <w:t>91</w:t>
            </w:r>
          </w:p>
        </w:tc>
      </w:tr>
      <w:tr w:rsidR="00CE6AF1" w:rsidRPr="00500F2F" w14:paraId="5BAD0A83" w14:textId="77777777" w:rsidTr="001258DC">
        <w:trPr>
          <w:gridAfter w:val="1"/>
          <w:wAfter w:w="9" w:type="dxa"/>
          <w:trHeight w:val="333"/>
          <w:jc w:val="center"/>
        </w:trPr>
        <w:tc>
          <w:tcPr>
            <w:tcW w:w="2431" w:type="dxa"/>
            <w:tcBorders>
              <w:top w:val="nil"/>
              <w:left w:val="nil"/>
              <w:right w:val="nil"/>
            </w:tcBorders>
            <w:noWrap/>
            <w:vAlign w:val="center"/>
          </w:tcPr>
          <w:p w14:paraId="2812BA7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14:paraId="71884ACF" w14:textId="59525238" w:rsidR="00CE6AF1" w:rsidRPr="00500F2F" w:rsidRDefault="00F34F2A" w:rsidP="00357A88">
            <w:pPr>
              <w:spacing w:line="276" w:lineRule="auto"/>
              <w:ind w:firstLine="0"/>
              <w:jc w:val="left"/>
              <w:rPr>
                <w:color w:val="000000"/>
                <w:sz w:val="20"/>
                <w:szCs w:val="20"/>
              </w:rPr>
            </w:pPr>
            <w:r>
              <w:rPr>
                <w:color w:val="000000"/>
                <w:sz w:val="20"/>
                <w:szCs w:val="20"/>
              </w:rPr>
              <w:t>1.022</w:t>
            </w:r>
            <w:r w:rsidR="00CE6AF1" w:rsidRPr="00500F2F">
              <w:rPr>
                <w:color w:val="000000"/>
                <w:sz w:val="20"/>
                <w:szCs w:val="20"/>
              </w:rPr>
              <w:t>***</w:t>
            </w:r>
          </w:p>
        </w:tc>
        <w:tc>
          <w:tcPr>
            <w:tcW w:w="1059" w:type="dxa"/>
            <w:gridSpan w:val="2"/>
            <w:tcBorders>
              <w:top w:val="nil"/>
              <w:left w:val="nil"/>
              <w:right w:val="nil"/>
            </w:tcBorders>
            <w:noWrap/>
            <w:vAlign w:val="center"/>
          </w:tcPr>
          <w:p w14:paraId="14AAD067" w14:textId="46292734" w:rsidR="00CE6AF1" w:rsidRPr="00500F2F" w:rsidRDefault="00CE6AF1" w:rsidP="00357A88">
            <w:pPr>
              <w:spacing w:line="276" w:lineRule="auto"/>
              <w:ind w:firstLine="0"/>
              <w:jc w:val="left"/>
              <w:rPr>
                <w:color w:val="000000"/>
                <w:sz w:val="20"/>
                <w:szCs w:val="20"/>
              </w:rPr>
            </w:pPr>
            <w:r w:rsidRPr="00500F2F">
              <w:rPr>
                <w:color w:val="000000"/>
                <w:sz w:val="20"/>
                <w:szCs w:val="20"/>
              </w:rPr>
              <w:t>0.2</w:t>
            </w:r>
            <w:r w:rsidR="00F34F2A">
              <w:rPr>
                <w:color w:val="000000"/>
                <w:sz w:val="20"/>
                <w:szCs w:val="20"/>
              </w:rPr>
              <w:t>61</w:t>
            </w:r>
          </w:p>
        </w:tc>
        <w:tc>
          <w:tcPr>
            <w:tcW w:w="1416" w:type="dxa"/>
            <w:gridSpan w:val="2"/>
            <w:tcBorders>
              <w:top w:val="nil"/>
              <w:left w:val="nil"/>
              <w:right w:val="nil"/>
            </w:tcBorders>
            <w:noWrap/>
            <w:vAlign w:val="center"/>
          </w:tcPr>
          <w:p w14:paraId="7809B3CA" w14:textId="33D1CF35"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297</w:t>
            </w:r>
          </w:p>
        </w:tc>
        <w:tc>
          <w:tcPr>
            <w:tcW w:w="1067" w:type="dxa"/>
            <w:gridSpan w:val="2"/>
            <w:tcBorders>
              <w:top w:val="nil"/>
              <w:left w:val="nil"/>
              <w:right w:val="nil"/>
            </w:tcBorders>
            <w:noWrap/>
            <w:vAlign w:val="center"/>
          </w:tcPr>
          <w:p w14:paraId="27434B50" w14:textId="1306EB8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495</w:t>
            </w:r>
          </w:p>
        </w:tc>
      </w:tr>
      <w:tr w:rsidR="00CE6AF1" w:rsidRPr="00500F2F" w14:paraId="2236C454" w14:textId="77777777" w:rsidTr="001258DC">
        <w:trPr>
          <w:gridAfter w:val="1"/>
          <w:wAfter w:w="9" w:type="dxa"/>
          <w:trHeight w:val="333"/>
          <w:jc w:val="center"/>
        </w:trPr>
        <w:tc>
          <w:tcPr>
            <w:tcW w:w="2431" w:type="dxa"/>
            <w:tcBorders>
              <w:top w:val="nil"/>
              <w:left w:val="nil"/>
              <w:right w:val="nil"/>
            </w:tcBorders>
            <w:noWrap/>
            <w:vAlign w:val="center"/>
          </w:tcPr>
          <w:p w14:paraId="18792440"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14:paraId="7A706ADC" w14:textId="0B85D078" w:rsidR="00CE6AF1" w:rsidRPr="00500F2F" w:rsidRDefault="00F34F2A" w:rsidP="00357A88">
            <w:pPr>
              <w:spacing w:line="276" w:lineRule="auto"/>
              <w:ind w:firstLine="0"/>
              <w:jc w:val="left"/>
              <w:rPr>
                <w:color w:val="000000"/>
                <w:sz w:val="20"/>
                <w:szCs w:val="20"/>
              </w:rPr>
            </w:pPr>
            <w:r>
              <w:rPr>
                <w:color w:val="000000"/>
                <w:sz w:val="20"/>
                <w:szCs w:val="20"/>
              </w:rPr>
              <w:t>1.689</w:t>
            </w:r>
            <w:r w:rsidR="00CE6AF1" w:rsidRPr="00500F2F">
              <w:rPr>
                <w:color w:val="000000"/>
                <w:sz w:val="20"/>
                <w:szCs w:val="20"/>
              </w:rPr>
              <w:t>***</w:t>
            </w:r>
          </w:p>
        </w:tc>
        <w:tc>
          <w:tcPr>
            <w:tcW w:w="1059" w:type="dxa"/>
            <w:gridSpan w:val="2"/>
            <w:tcBorders>
              <w:top w:val="nil"/>
              <w:left w:val="nil"/>
              <w:right w:val="nil"/>
            </w:tcBorders>
            <w:noWrap/>
            <w:vAlign w:val="center"/>
          </w:tcPr>
          <w:p w14:paraId="45C0824B" w14:textId="279B30D6"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324</w:t>
            </w:r>
          </w:p>
        </w:tc>
        <w:tc>
          <w:tcPr>
            <w:tcW w:w="1416" w:type="dxa"/>
            <w:gridSpan w:val="2"/>
            <w:tcBorders>
              <w:top w:val="nil"/>
              <w:left w:val="nil"/>
              <w:right w:val="nil"/>
            </w:tcBorders>
            <w:noWrap/>
            <w:vAlign w:val="center"/>
          </w:tcPr>
          <w:p w14:paraId="05534134" w14:textId="07AD3FC9" w:rsidR="00CE6AF1" w:rsidRPr="00500F2F" w:rsidRDefault="00CE6AF1" w:rsidP="007E5EBB">
            <w:pPr>
              <w:spacing w:line="276" w:lineRule="auto"/>
              <w:ind w:firstLine="0"/>
              <w:jc w:val="left"/>
              <w:rPr>
                <w:color w:val="000000"/>
                <w:sz w:val="20"/>
                <w:szCs w:val="20"/>
              </w:rPr>
            </w:pPr>
            <w:r w:rsidRPr="00500F2F">
              <w:rPr>
                <w:color w:val="000000"/>
                <w:sz w:val="20"/>
                <w:szCs w:val="20"/>
              </w:rPr>
              <w:t>1.</w:t>
            </w:r>
            <w:r w:rsidR="007E5EBB">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14:paraId="65F92614" w14:textId="1C74C4C8"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279</w:t>
            </w:r>
          </w:p>
        </w:tc>
      </w:tr>
      <w:tr w:rsidR="00CE6AF1" w:rsidRPr="00500F2F" w14:paraId="4193061F" w14:textId="77777777" w:rsidTr="001258DC">
        <w:trPr>
          <w:gridAfter w:val="1"/>
          <w:wAfter w:w="9" w:type="dxa"/>
          <w:trHeight w:val="333"/>
          <w:jc w:val="center"/>
        </w:trPr>
        <w:tc>
          <w:tcPr>
            <w:tcW w:w="2431" w:type="dxa"/>
            <w:noWrap/>
            <w:vAlign w:val="center"/>
          </w:tcPr>
          <w:p w14:paraId="2A16960C"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tcPr>
          <w:p w14:paraId="3F87016F" w14:textId="46AE006D" w:rsidR="00CE6AF1" w:rsidRPr="00500F2F" w:rsidRDefault="00CE6AF1" w:rsidP="00F34F2A">
            <w:pPr>
              <w:spacing w:line="276" w:lineRule="auto"/>
              <w:ind w:firstLine="0"/>
              <w:jc w:val="left"/>
              <w:rPr>
                <w:color w:val="000000"/>
                <w:sz w:val="20"/>
                <w:szCs w:val="20"/>
              </w:rPr>
            </w:pPr>
            <w:r w:rsidRPr="00500F2F">
              <w:rPr>
                <w:color w:val="000000"/>
                <w:sz w:val="20"/>
                <w:szCs w:val="20"/>
              </w:rPr>
              <w:t>0.00</w:t>
            </w:r>
            <w:r w:rsidR="00F34F2A">
              <w:rPr>
                <w:color w:val="000000"/>
                <w:sz w:val="20"/>
                <w:szCs w:val="20"/>
              </w:rPr>
              <w:t>6</w:t>
            </w:r>
          </w:p>
        </w:tc>
        <w:tc>
          <w:tcPr>
            <w:tcW w:w="1059" w:type="dxa"/>
            <w:gridSpan w:val="2"/>
            <w:noWrap/>
            <w:vAlign w:val="center"/>
          </w:tcPr>
          <w:p w14:paraId="394EC635" w14:textId="1C533249"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012</w:t>
            </w:r>
          </w:p>
        </w:tc>
        <w:tc>
          <w:tcPr>
            <w:tcW w:w="1416" w:type="dxa"/>
            <w:gridSpan w:val="2"/>
            <w:noWrap/>
            <w:vAlign w:val="center"/>
          </w:tcPr>
          <w:p w14:paraId="1E16B2A7" w14:textId="702E33A7"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1</w:t>
            </w:r>
            <w:r w:rsidR="007E5EBB" w:rsidRPr="00500F2F">
              <w:rPr>
                <w:color w:val="000000"/>
                <w:sz w:val="20"/>
                <w:szCs w:val="20"/>
              </w:rPr>
              <w:t>8</w:t>
            </w:r>
          </w:p>
        </w:tc>
        <w:tc>
          <w:tcPr>
            <w:tcW w:w="1067" w:type="dxa"/>
            <w:gridSpan w:val="2"/>
            <w:noWrap/>
            <w:vAlign w:val="center"/>
          </w:tcPr>
          <w:p w14:paraId="67D06A83" w14:textId="3780907E"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282</w:t>
            </w:r>
          </w:p>
        </w:tc>
      </w:tr>
      <w:tr w:rsidR="00B43058" w:rsidRPr="00500F2F" w14:paraId="3EDCBAD8" w14:textId="77777777" w:rsidTr="001258DC">
        <w:trPr>
          <w:gridAfter w:val="1"/>
          <w:wAfter w:w="9" w:type="dxa"/>
          <w:trHeight w:val="333"/>
          <w:jc w:val="center"/>
        </w:trPr>
        <w:tc>
          <w:tcPr>
            <w:tcW w:w="2431" w:type="dxa"/>
            <w:tcBorders>
              <w:left w:val="nil"/>
              <w:bottom w:val="single" w:sz="4" w:space="0" w:color="auto"/>
              <w:right w:val="nil"/>
            </w:tcBorders>
            <w:noWrap/>
            <w:vAlign w:val="center"/>
          </w:tcPr>
          <w:p w14:paraId="79C1AE0A" w14:textId="7D92E4DA" w:rsidR="00B43058" w:rsidRPr="00500F2F" w:rsidRDefault="00B43058" w:rsidP="00AC5BAB">
            <w:pPr>
              <w:spacing w:line="276" w:lineRule="auto"/>
              <w:ind w:firstLine="0"/>
              <w:jc w:val="left"/>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14:paraId="163EA02F" w14:textId="1B10A444" w:rsidR="00B43058" w:rsidRPr="00500F2F" w:rsidRDefault="00F34F2A" w:rsidP="00357A88">
            <w:pPr>
              <w:spacing w:line="276" w:lineRule="auto"/>
              <w:ind w:firstLine="0"/>
              <w:jc w:val="left"/>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14:paraId="7B93E9C9" w14:textId="79FDC5D4" w:rsidR="00B43058" w:rsidRPr="00500F2F" w:rsidRDefault="00F34F2A" w:rsidP="00357A88">
            <w:pPr>
              <w:spacing w:line="276" w:lineRule="auto"/>
              <w:ind w:firstLine="0"/>
              <w:jc w:val="left"/>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14:paraId="747CC57E" w14:textId="124D1173" w:rsidR="00B43058" w:rsidRPr="00500F2F" w:rsidRDefault="007E5EBB" w:rsidP="00AC5BAB">
            <w:pPr>
              <w:spacing w:line="276" w:lineRule="auto"/>
              <w:ind w:firstLine="0"/>
              <w:jc w:val="left"/>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14:paraId="71B16E2D" w14:textId="302D5C74" w:rsidR="00B43058" w:rsidRPr="00500F2F" w:rsidRDefault="007E5EBB" w:rsidP="00AC5BAB">
            <w:pPr>
              <w:spacing w:line="276" w:lineRule="auto"/>
              <w:ind w:firstLine="0"/>
              <w:jc w:val="left"/>
              <w:rPr>
                <w:color w:val="000000"/>
                <w:sz w:val="20"/>
                <w:szCs w:val="20"/>
              </w:rPr>
            </w:pPr>
            <w:r>
              <w:rPr>
                <w:color w:val="000000"/>
                <w:sz w:val="20"/>
                <w:szCs w:val="20"/>
              </w:rPr>
              <w:t>0.378</w:t>
            </w:r>
          </w:p>
        </w:tc>
      </w:tr>
      <w:tr w:rsidR="00B43058" w:rsidRPr="00500F2F" w14:paraId="0A51B990"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405EA7A2" w14:textId="77777777" w:rsidR="00B43058" w:rsidRPr="00500F2F" w:rsidRDefault="00B43058" w:rsidP="00357A88">
            <w:pPr>
              <w:spacing w:line="276" w:lineRule="auto"/>
              <w:ind w:firstLine="0"/>
              <w:jc w:val="left"/>
              <w:rPr>
                <w:i/>
                <w:color w:val="000000"/>
                <w:sz w:val="20"/>
                <w:szCs w:val="20"/>
              </w:rPr>
            </w:pPr>
            <w:r w:rsidRPr="00500F2F">
              <w:rPr>
                <w:i/>
                <w:color w:val="000000"/>
                <w:sz w:val="20"/>
                <w:szCs w:val="20"/>
              </w:rPr>
              <w:t>Covariates (socio-economic variables)</w:t>
            </w:r>
          </w:p>
        </w:tc>
      </w:tr>
      <w:tr w:rsidR="00B43058" w:rsidRPr="00500F2F" w14:paraId="5D94C565" w14:textId="77777777" w:rsidTr="001258DC">
        <w:trPr>
          <w:gridAfter w:val="3"/>
          <w:wAfter w:w="1076" w:type="dxa"/>
          <w:trHeight w:val="333"/>
          <w:jc w:val="center"/>
        </w:trPr>
        <w:tc>
          <w:tcPr>
            <w:tcW w:w="2431" w:type="dxa"/>
            <w:tcBorders>
              <w:top w:val="nil"/>
              <w:left w:val="nil"/>
              <w:right w:val="nil"/>
            </w:tcBorders>
            <w:noWrap/>
            <w:vAlign w:val="bottom"/>
          </w:tcPr>
          <w:p w14:paraId="7C487644" w14:textId="759D1334" w:rsidR="00B43058" w:rsidRPr="00500F2F" w:rsidRDefault="00B43058" w:rsidP="003A2195">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14:paraId="02EE0E4F" w14:textId="30C2300E" w:rsidR="00B43058" w:rsidRPr="00500F2F" w:rsidRDefault="00C73C9D" w:rsidP="00AC5BAB">
            <w:pPr>
              <w:spacing w:line="276" w:lineRule="auto"/>
              <w:ind w:firstLine="0"/>
              <w:jc w:val="left"/>
              <w:rPr>
                <w:sz w:val="20"/>
                <w:szCs w:val="20"/>
              </w:rPr>
            </w:pPr>
            <w:r>
              <w:rPr>
                <w:sz w:val="20"/>
                <w:szCs w:val="20"/>
              </w:rPr>
              <w:t>--</w:t>
            </w:r>
            <w:r w:rsidR="00C77BFD">
              <w:rPr>
                <w:sz w:val="20"/>
                <w:szCs w:val="20"/>
              </w:rPr>
              <w:t>0</w:t>
            </w:r>
            <w:r>
              <w:rPr>
                <w:sz w:val="20"/>
                <w:szCs w:val="20"/>
              </w:rPr>
              <w:t>.981</w:t>
            </w:r>
            <w:r w:rsidR="00B43058" w:rsidRPr="00500F2F">
              <w:rPr>
                <w:sz w:val="20"/>
                <w:szCs w:val="20"/>
              </w:rPr>
              <w:t>**</w:t>
            </w:r>
            <w:r>
              <w:rPr>
                <w:sz w:val="20"/>
                <w:szCs w:val="20"/>
              </w:rPr>
              <w:t>*</w:t>
            </w:r>
            <w:r w:rsidR="00B43058" w:rsidRPr="00500F2F">
              <w:rPr>
                <w:sz w:val="20"/>
                <w:szCs w:val="20"/>
              </w:rPr>
              <w:t xml:space="preserve">       </w:t>
            </w:r>
          </w:p>
        </w:tc>
        <w:tc>
          <w:tcPr>
            <w:tcW w:w="1059" w:type="dxa"/>
            <w:gridSpan w:val="2"/>
            <w:tcBorders>
              <w:top w:val="nil"/>
              <w:left w:val="nil"/>
              <w:right w:val="nil"/>
            </w:tcBorders>
            <w:noWrap/>
            <w:vAlign w:val="bottom"/>
          </w:tcPr>
          <w:p w14:paraId="01A7AD11" w14:textId="24BA4CAC" w:rsidR="00B43058" w:rsidRPr="00500F2F" w:rsidRDefault="00B43058" w:rsidP="00C73C9D">
            <w:pPr>
              <w:spacing w:line="276" w:lineRule="auto"/>
              <w:ind w:firstLine="0"/>
              <w:jc w:val="left"/>
              <w:rPr>
                <w:sz w:val="20"/>
                <w:szCs w:val="20"/>
              </w:rPr>
            </w:pPr>
            <w:r w:rsidRPr="00500F2F">
              <w:rPr>
                <w:sz w:val="20"/>
                <w:szCs w:val="20"/>
              </w:rPr>
              <w:t>0.</w:t>
            </w:r>
            <w:r w:rsidR="00C73C9D">
              <w:rPr>
                <w:sz w:val="20"/>
                <w:szCs w:val="20"/>
              </w:rPr>
              <w:t>374</w:t>
            </w:r>
          </w:p>
        </w:tc>
        <w:tc>
          <w:tcPr>
            <w:tcW w:w="1416" w:type="dxa"/>
            <w:gridSpan w:val="2"/>
            <w:tcBorders>
              <w:top w:val="nil"/>
              <w:left w:val="nil"/>
              <w:right w:val="nil"/>
            </w:tcBorders>
            <w:noWrap/>
            <w:vAlign w:val="center"/>
          </w:tcPr>
          <w:p w14:paraId="18A719C8" w14:textId="77777777" w:rsidR="00B43058" w:rsidRPr="00500F2F" w:rsidRDefault="00B43058" w:rsidP="00AC5BAB">
            <w:pPr>
              <w:spacing w:line="276" w:lineRule="auto"/>
              <w:ind w:firstLine="0"/>
              <w:rPr>
                <w:rFonts w:eastAsiaTheme="minorHAnsi"/>
                <w:sz w:val="20"/>
                <w:szCs w:val="20"/>
              </w:rPr>
            </w:pPr>
          </w:p>
        </w:tc>
      </w:tr>
      <w:tr w:rsidR="00B43058" w:rsidRPr="00500F2F" w14:paraId="470E3956" w14:textId="77777777" w:rsidTr="001258DC">
        <w:trPr>
          <w:gridAfter w:val="3"/>
          <w:wAfter w:w="1076" w:type="dxa"/>
          <w:trHeight w:val="333"/>
          <w:jc w:val="center"/>
        </w:trPr>
        <w:tc>
          <w:tcPr>
            <w:tcW w:w="2431" w:type="dxa"/>
            <w:tcBorders>
              <w:top w:val="nil"/>
              <w:left w:val="nil"/>
              <w:right w:val="nil"/>
            </w:tcBorders>
            <w:noWrap/>
            <w:vAlign w:val="bottom"/>
          </w:tcPr>
          <w:p w14:paraId="2F65A62A" w14:textId="77777777" w:rsidR="00B43058" w:rsidRPr="00500F2F" w:rsidRDefault="00B43058" w:rsidP="00AC5BAB">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14:paraId="69A46994" w14:textId="1A1C362F" w:rsidR="00B43058" w:rsidRPr="00500F2F" w:rsidRDefault="00B43058" w:rsidP="00C73C9D">
            <w:pPr>
              <w:spacing w:line="276" w:lineRule="auto"/>
              <w:ind w:firstLine="0"/>
              <w:jc w:val="left"/>
              <w:rPr>
                <w:sz w:val="20"/>
                <w:szCs w:val="20"/>
              </w:rPr>
            </w:pPr>
            <w:r>
              <w:rPr>
                <w:sz w:val="20"/>
                <w:szCs w:val="20"/>
              </w:rPr>
              <w:t>0</w:t>
            </w:r>
            <w:r w:rsidRPr="00500F2F">
              <w:rPr>
                <w:sz w:val="20"/>
                <w:szCs w:val="20"/>
              </w:rPr>
              <w:t>.</w:t>
            </w:r>
            <w:r w:rsidR="00C73C9D" w:rsidRPr="00500F2F">
              <w:rPr>
                <w:sz w:val="20"/>
                <w:szCs w:val="20"/>
              </w:rPr>
              <w:t>0</w:t>
            </w:r>
            <w:r w:rsidR="00C73C9D">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14:paraId="6373482D" w14:textId="4757586E" w:rsidR="00B43058" w:rsidRPr="00500F2F" w:rsidRDefault="00B43058" w:rsidP="00C73C9D">
            <w:pPr>
              <w:spacing w:line="276" w:lineRule="auto"/>
              <w:ind w:firstLine="0"/>
              <w:jc w:val="left"/>
              <w:rPr>
                <w:sz w:val="20"/>
                <w:szCs w:val="20"/>
              </w:rPr>
            </w:pPr>
            <w:r w:rsidRPr="00500F2F">
              <w:rPr>
                <w:sz w:val="20"/>
                <w:szCs w:val="20"/>
              </w:rPr>
              <w:t>0.</w:t>
            </w:r>
            <w:r w:rsidR="00C73C9D" w:rsidRPr="00500F2F">
              <w:rPr>
                <w:sz w:val="20"/>
                <w:szCs w:val="20"/>
              </w:rPr>
              <w:t>00</w:t>
            </w:r>
            <w:r w:rsidR="00C73C9D">
              <w:rPr>
                <w:sz w:val="20"/>
                <w:szCs w:val="20"/>
              </w:rPr>
              <w:t>6</w:t>
            </w:r>
          </w:p>
        </w:tc>
        <w:tc>
          <w:tcPr>
            <w:tcW w:w="1416" w:type="dxa"/>
            <w:gridSpan w:val="2"/>
            <w:tcBorders>
              <w:top w:val="nil"/>
              <w:left w:val="nil"/>
              <w:right w:val="nil"/>
            </w:tcBorders>
            <w:noWrap/>
            <w:vAlign w:val="center"/>
          </w:tcPr>
          <w:p w14:paraId="58A4D863" w14:textId="77777777" w:rsidR="00B43058" w:rsidRPr="00500F2F" w:rsidRDefault="00B43058" w:rsidP="00AC5BAB">
            <w:pPr>
              <w:spacing w:line="276" w:lineRule="auto"/>
              <w:ind w:firstLine="0"/>
              <w:rPr>
                <w:rFonts w:eastAsiaTheme="minorHAnsi"/>
                <w:sz w:val="20"/>
                <w:szCs w:val="20"/>
              </w:rPr>
            </w:pPr>
          </w:p>
        </w:tc>
      </w:tr>
      <w:tr w:rsidR="00C73C9D" w:rsidRPr="00500F2F" w14:paraId="16919A48" w14:textId="77777777" w:rsidTr="001258DC">
        <w:trPr>
          <w:gridAfter w:val="1"/>
          <w:wAfter w:w="9" w:type="dxa"/>
          <w:trHeight w:val="333"/>
          <w:jc w:val="center"/>
        </w:trPr>
        <w:tc>
          <w:tcPr>
            <w:tcW w:w="2431" w:type="dxa"/>
            <w:tcBorders>
              <w:top w:val="nil"/>
              <w:left w:val="nil"/>
              <w:right w:val="nil"/>
            </w:tcBorders>
            <w:noWrap/>
            <w:vAlign w:val="center"/>
          </w:tcPr>
          <w:p w14:paraId="5E6B3338" w14:textId="2D0F6EC2" w:rsidR="00C73C9D" w:rsidRPr="00500F2F" w:rsidRDefault="00C73C9D" w:rsidP="003A2195">
            <w:pPr>
              <w:spacing w:line="276" w:lineRule="auto"/>
              <w:ind w:firstLine="0"/>
              <w:jc w:val="left"/>
              <w:rPr>
                <w:color w:val="000000"/>
                <w:sz w:val="20"/>
                <w:szCs w:val="20"/>
              </w:rPr>
            </w:pPr>
            <w:r>
              <w:rPr>
                <w:color w:val="000000"/>
                <w:sz w:val="20"/>
                <w:szCs w:val="20"/>
              </w:rPr>
              <w:t>N0:AES</w:t>
            </w:r>
          </w:p>
        </w:tc>
        <w:tc>
          <w:tcPr>
            <w:tcW w:w="1516" w:type="dxa"/>
            <w:tcBorders>
              <w:top w:val="nil"/>
              <w:left w:val="nil"/>
              <w:right w:val="nil"/>
            </w:tcBorders>
            <w:noWrap/>
            <w:vAlign w:val="center"/>
          </w:tcPr>
          <w:p w14:paraId="5198DD02" w14:textId="33B55838" w:rsidR="00C73C9D" w:rsidRPr="00500F2F" w:rsidRDefault="00C73C9D" w:rsidP="00357A88">
            <w:pPr>
              <w:spacing w:line="276" w:lineRule="auto"/>
              <w:ind w:firstLine="0"/>
              <w:jc w:val="left"/>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14:paraId="7063849E" w14:textId="2B80BD91" w:rsidR="00C73C9D" w:rsidRPr="00500F2F" w:rsidRDefault="00C73C9D" w:rsidP="00357A88">
            <w:pPr>
              <w:spacing w:line="276" w:lineRule="auto"/>
              <w:ind w:firstLine="0"/>
              <w:jc w:val="left"/>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14:paraId="34E39B02" w14:textId="77777777" w:rsidR="00C73C9D" w:rsidRPr="00500F2F" w:rsidRDefault="00C73C9D" w:rsidP="00AC5BAB">
            <w:pPr>
              <w:spacing w:line="276" w:lineRule="auto"/>
              <w:ind w:firstLine="0"/>
              <w:jc w:val="left"/>
              <w:rPr>
                <w:color w:val="000000"/>
                <w:sz w:val="20"/>
                <w:szCs w:val="20"/>
              </w:rPr>
            </w:pPr>
          </w:p>
        </w:tc>
        <w:tc>
          <w:tcPr>
            <w:tcW w:w="1067" w:type="dxa"/>
            <w:gridSpan w:val="2"/>
            <w:tcBorders>
              <w:top w:val="nil"/>
              <w:left w:val="nil"/>
              <w:right w:val="nil"/>
            </w:tcBorders>
            <w:noWrap/>
            <w:vAlign w:val="bottom"/>
          </w:tcPr>
          <w:p w14:paraId="1ABE6E13" w14:textId="77777777" w:rsidR="00C73C9D" w:rsidRPr="00500F2F" w:rsidRDefault="00C73C9D" w:rsidP="00AC5BAB">
            <w:pPr>
              <w:spacing w:line="276" w:lineRule="auto"/>
              <w:ind w:firstLine="0"/>
              <w:jc w:val="left"/>
              <w:rPr>
                <w:color w:val="000000"/>
                <w:sz w:val="20"/>
                <w:szCs w:val="20"/>
              </w:rPr>
            </w:pPr>
          </w:p>
        </w:tc>
      </w:tr>
      <w:tr w:rsidR="00B43058" w:rsidRPr="00500F2F" w14:paraId="5CD0F2DC" w14:textId="77777777" w:rsidTr="001258DC">
        <w:trPr>
          <w:gridAfter w:val="1"/>
          <w:wAfter w:w="9" w:type="dxa"/>
          <w:trHeight w:val="333"/>
          <w:jc w:val="center"/>
        </w:trPr>
        <w:tc>
          <w:tcPr>
            <w:tcW w:w="2431" w:type="dxa"/>
            <w:tcBorders>
              <w:top w:val="nil"/>
              <w:left w:val="nil"/>
              <w:right w:val="nil"/>
            </w:tcBorders>
            <w:noWrap/>
            <w:vAlign w:val="center"/>
          </w:tcPr>
          <w:p w14:paraId="319EC6D3"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14:paraId="333E6A9D"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7C8CDA54"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42A0CBCA" w14:textId="7CE84601" w:rsidR="00B43058" w:rsidRPr="00500F2F" w:rsidRDefault="00B43058" w:rsidP="007E5EBB">
            <w:pPr>
              <w:spacing w:line="276" w:lineRule="auto"/>
              <w:ind w:firstLine="0"/>
              <w:jc w:val="left"/>
              <w:rPr>
                <w:color w:val="000000"/>
                <w:sz w:val="20"/>
                <w:szCs w:val="20"/>
              </w:rPr>
            </w:pPr>
            <w:r w:rsidRPr="00500F2F">
              <w:rPr>
                <w:color w:val="000000"/>
                <w:sz w:val="20"/>
                <w:szCs w:val="20"/>
              </w:rPr>
              <w:t>-2.</w:t>
            </w:r>
            <w:r w:rsidR="007E5EBB">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14:paraId="2DB6E737" w14:textId="75D29097"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5</w:t>
            </w:r>
            <w:r w:rsidR="007E5EBB">
              <w:rPr>
                <w:color w:val="000000"/>
                <w:sz w:val="20"/>
                <w:szCs w:val="20"/>
              </w:rPr>
              <w:t>65</w:t>
            </w:r>
          </w:p>
        </w:tc>
      </w:tr>
      <w:tr w:rsidR="00B43058" w:rsidRPr="00500F2F" w14:paraId="63A377E5" w14:textId="77777777" w:rsidTr="001258DC">
        <w:trPr>
          <w:gridAfter w:val="1"/>
          <w:wAfter w:w="9" w:type="dxa"/>
          <w:trHeight w:val="333"/>
          <w:jc w:val="center"/>
        </w:trPr>
        <w:tc>
          <w:tcPr>
            <w:tcW w:w="2431" w:type="dxa"/>
            <w:tcBorders>
              <w:top w:val="nil"/>
              <w:left w:val="nil"/>
              <w:right w:val="nil"/>
            </w:tcBorders>
            <w:noWrap/>
            <w:vAlign w:val="center"/>
          </w:tcPr>
          <w:p w14:paraId="5701BF82" w14:textId="77777777" w:rsidR="00B43058" w:rsidRPr="00500F2F" w:rsidRDefault="00B43058" w:rsidP="003A2195">
            <w:pPr>
              <w:spacing w:line="276" w:lineRule="auto"/>
              <w:ind w:firstLine="0"/>
              <w:jc w:val="left"/>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14:paraId="791CB30B"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5D0D9E83"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6E86E89F" w14:textId="28755398"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14:paraId="4896FE38" w14:textId="3814AF8F"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62</w:t>
            </w:r>
          </w:p>
        </w:tc>
      </w:tr>
      <w:tr w:rsidR="00B43058" w:rsidRPr="00500F2F" w14:paraId="09510782"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tcPr>
          <w:p w14:paraId="113B65F5"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14:paraId="2EC332B5"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bottom w:val="single" w:sz="4" w:space="0" w:color="auto"/>
              <w:right w:val="nil"/>
            </w:tcBorders>
            <w:noWrap/>
            <w:vAlign w:val="center"/>
          </w:tcPr>
          <w:p w14:paraId="117D2745"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bottom w:val="single" w:sz="4" w:space="0" w:color="auto"/>
              <w:right w:val="nil"/>
            </w:tcBorders>
            <w:noWrap/>
            <w:vAlign w:val="bottom"/>
          </w:tcPr>
          <w:p w14:paraId="0958298F" w14:textId="68187167"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14:paraId="163EFBDD" w14:textId="0CC36998"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77</w:t>
            </w:r>
          </w:p>
        </w:tc>
      </w:tr>
      <w:tr w:rsidR="00B43058" w:rsidRPr="00500F2F" w14:paraId="73F51930" w14:textId="77777777" w:rsidTr="001258DC">
        <w:trPr>
          <w:gridAfter w:val="1"/>
          <w:wAfter w:w="9" w:type="dxa"/>
          <w:trHeight w:val="70"/>
          <w:jc w:val="center"/>
        </w:trPr>
        <w:tc>
          <w:tcPr>
            <w:tcW w:w="2431" w:type="dxa"/>
            <w:tcBorders>
              <w:top w:val="single" w:sz="4" w:space="0" w:color="auto"/>
              <w:left w:val="nil"/>
              <w:bottom w:val="nil"/>
              <w:right w:val="nil"/>
            </w:tcBorders>
            <w:noWrap/>
            <w:vAlign w:val="bottom"/>
          </w:tcPr>
          <w:p w14:paraId="0499BEE0" w14:textId="77777777" w:rsidR="00B43058" w:rsidRPr="00500F2F" w:rsidRDefault="00B43058" w:rsidP="00357A88">
            <w:pPr>
              <w:spacing w:line="276" w:lineRule="auto"/>
              <w:ind w:firstLine="0"/>
              <w:jc w:val="left"/>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14:paraId="193C5724"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3AE7C9A9"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single" w:sz="4" w:space="0" w:color="auto"/>
              <w:left w:val="nil"/>
              <w:bottom w:val="nil"/>
              <w:right w:val="nil"/>
            </w:tcBorders>
            <w:noWrap/>
            <w:vAlign w:val="center"/>
          </w:tcPr>
          <w:p w14:paraId="69301A1B" w14:textId="77777777" w:rsidR="00B43058" w:rsidRPr="00500F2F" w:rsidRDefault="00B43058" w:rsidP="00357A88">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7566631C" w14:textId="77777777" w:rsidR="00B43058" w:rsidRPr="00500F2F" w:rsidRDefault="00B43058" w:rsidP="00357A88">
            <w:pPr>
              <w:spacing w:line="276" w:lineRule="auto"/>
              <w:ind w:firstLine="0"/>
              <w:jc w:val="left"/>
              <w:rPr>
                <w:color w:val="000000"/>
                <w:sz w:val="20"/>
                <w:szCs w:val="20"/>
              </w:rPr>
            </w:pPr>
          </w:p>
        </w:tc>
      </w:tr>
      <w:tr w:rsidR="00B43058" w:rsidRPr="00500F2F" w14:paraId="24C70B89" w14:textId="77777777" w:rsidTr="001258DC">
        <w:trPr>
          <w:gridAfter w:val="1"/>
          <w:wAfter w:w="9" w:type="dxa"/>
          <w:trHeight w:val="333"/>
          <w:jc w:val="center"/>
        </w:trPr>
        <w:tc>
          <w:tcPr>
            <w:tcW w:w="2431" w:type="dxa"/>
            <w:noWrap/>
            <w:vAlign w:val="center"/>
          </w:tcPr>
          <w:p w14:paraId="1CD4358F"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No of observations</w:t>
            </w:r>
          </w:p>
        </w:tc>
        <w:tc>
          <w:tcPr>
            <w:tcW w:w="1516" w:type="dxa"/>
            <w:noWrap/>
            <w:vAlign w:val="center"/>
          </w:tcPr>
          <w:p w14:paraId="141770D0" w14:textId="3FB69248" w:rsidR="00B43058" w:rsidRPr="00500F2F" w:rsidRDefault="00C73C9D" w:rsidP="00C73C9D">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24FA870" w14:textId="77777777" w:rsidR="00B43058" w:rsidRPr="00500F2F" w:rsidRDefault="00B43058" w:rsidP="00357A88">
            <w:pPr>
              <w:spacing w:line="276" w:lineRule="auto"/>
              <w:ind w:firstLine="0"/>
              <w:jc w:val="left"/>
              <w:rPr>
                <w:color w:val="000000"/>
                <w:sz w:val="20"/>
                <w:szCs w:val="20"/>
              </w:rPr>
            </w:pPr>
          </w:p>
        </w:tc>
        <w:tc>
          <w:tcPr>
            <w:tcW w:w="1416" w:type="dxa"/>
            <w:gridSpan w:val="2"/>
            <w:noWrap/>
            <w:vAlign w:val="center"/>
          </w:tcPr>
          <w:p w14:paraId="24FDB877"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349A76A9" w14:textId="77777777" w:rsidR="00B43058" w:rsidRPr="00500F2F" w:rsidRDefault="00B43058" w:rsidP="004F22BB">
            <w:pPr>
              <w:spacing w:line="276" w:lineRule="auto"/>
              <w:ind w:firstLine="0"/>
              <w:jc w:val="left"/>
              <w:rPr>
                <w:color w:val="000000"/>
                <w:sz w:val="20"/>
                <w:szCs w:val="20"/>
              </w:rPr>
            </w:pPr>
          </w:p>
        </w:tc>
      </w:tr>
      <w:tr w:rsidR="00B43058" w:rsidRPr="00500F2F" w14:paraId="28D08F37" w14:textId="77777777" w:rsidTr="001258DC">
        <w:trPr>
          <w:trHeight w:val="333"/>
          <w:jc w:val="center"/>
        </w:trPr>
        <w:tc>
          <w:tcPr>
            <w:tcW w:w="2431" w:type="dxa"/>
            <w:noWrap/>
            <w:vAlign w:val="center"/>
            <w:hideMark/>
          </w:tcPr>
          <w:p w14:paraId="03124DF5" w14:textId="77777777" w:rsidR="00B43058" w:rsidRPr="00500F2F" w:rsidRDefault="00B43058" w:rsidP="00D73EC5">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14:paraId="7045528B" w14:textId="5A16B87C" w:rsidR="00B43058" w:rsidRPr="00500F2F" w:rsidRDefault="00B43058" w:rsidP="00C73C9D">
            <w:pPr>
              <w:spacing w:line="276" w:lineRule="auto"/>
              <w:ind w:firstLine="0"/>
              <w:rPr>
                <w:rFonts w:eastAsiaTheme="minorHAnsi"/>
                <w:sz w:val="20"/>
                <w:szCs w:val="20"/>
              </w:rPr>
            </w:pPr>
            <w:r w:rsidRPr="00500F2F">
              <w:rPr>
                <w:color w:val="000000"/>
                <w:sz w:val="20"/>
                <w:szCs w:val="20"/>
              </w:rPr>
              <w:t>-</w:t>
            </w:r>
            <w:r w:rsidR="00C73C9D">
              <w:rPr>
                <w:color w:val="000000"/>
                <w:sz w:val="20"/>
                <w:szCs w:val="20"/>
              </w:rPr>
              <w:t>344.089</w:t>
            </w:r>
          </w:p>
        </w:tc>
        <w:tc>
          <w:tcPr>
            <w:tcW w:w="839" w:type="dxa"/>
            <w:noWrap/>
            <w:vAlign w:val="center"/>
            <w:hideMark/>
          </w:tcPr>
          <w:p w14:paraId="2E7C9496"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7C5D133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19B7CF59" w14:textId="34B04F34" w:rsidR="00B43058" w:rsidRPr="00500F2F" w:rsidRDefault="00B43058" w:rsidP="00F04C4E">
            <w:pPr>
              <w:spacing w:line="276" w:lineRule="auto"/>
              <w:ind w:firstLine="0"/>
              <w:jc w:val="left"/>
              <w:rPr>
                <w:rFonts w:eastAsiaTheme="minorHAnsi"/>
                <w:sz w:val="20"/>
                <w:szCs w:val="20"/>
              </w:rPr>
            </w:pPr>
            <w:r w:rsidRPr="00500F2F">
              <w:rPr>
                <w:color w:val="000000"/>
                <w:sz w:val="20"/>
                <w:szCs w:val="20"/>
              </w:rPr>
              <w:t>-</w:t>
            </w:r>
            <w:r w:rsidR="00F04C4E">
              <w:rPr>
                <w:color w:val="000000"/>
                <w:sz w:val="20"/>
                <w:szCs w:val="20"/>
              </w:rPr>
              <w:t>222.246</w:t>
            </w:r>
          </w:p>
        </w:tc>
        <w:tc>
          <w:tcPr>
            <w:tcW w:w="328" w:type="dxa"/>
            <w:gridSpan w:val="2"/>
            <w:tcBorders>
              <w:left w:val="nil"/>
              <w:bottom w:val="nil"/>
              <w:right w:val="nil"/>
            </w:tcBorders>
            <w:noWrap/>
            <w:vAlign w:val="bottom"/>
            <w:hideMark/>
          </w:tcPr>
          <w:p w14:paraId="3B9A4833" w14:textId="77777777" w:rsidR="00B43058" w:rsidRPr="00500F2F" w:rsidRDefault="00B43058" w:rsidP="004F22BB">
            <w:pPr>
              <w:spacing w:line="276" w:lineRule="auto"/>
              <w:ind w:firstLine="0"/>
              <w:jc w:val="left"/>
              <w:rPr>
                <w:rFonts w:eastAsiaTheme="minorHAnsi"/>
                <w:sz w:val="20"/>
                <w:szCs w:val="20"/>
              </w:rPr>
            </w:pPr>
          </w:p>
        </w:tc>
      </w:tr>
      <w:tr w:rsidR="00B43058" w:rsidRPr="00500F2F" w14:paraId="39791BE1" w14:textId="77777777" w:rsidTr="001258DC">
        <w:trPr>
          <w:trHeight w:val="333"/>
          <w:jc w:val="center"/>
        </w:trPr>
        <w:tc>
          <w:tcPr>
            <w:tcW w:w="2431" w:type="dxa"/>
            <w:noWrap/>
            <w:vAlign w:val="center"/>
            <w:hideMark/>
          </w:tcPr>
          <w:p w14:paraId="6412FDC8" w14:textId="77777777" w:rsidR="00B43058" w:rsidRPr="00500F2F" w:rsidRDefault="00B43058" w:rsidP="00357A88">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14:paraId="479EC277" w14:textId="6ADB55C7" w:rsidR="00B43058" w:rsidRPr="00500F2F" w:rsidRDefault="00C73C9D" w:rsidP="004F22BB">
            <w:pPr>
              <w:spacing w:line="276" w:lineRule="auto"/>
              <w:ind w:firstLine="0"/>
              <w:jc w:val="left"/>
              <w:rPr>
                <w:color w:val="000000"/>
                <w:sz w:val="20"/>
                <w:szCs w:val="20"/>
              </w:rPr>
            </w:pPr>
            <w:r>
              <w:rPr>
                <w:color w:val="000000"/>
                <w:sz w:val="20"/>
                <w:szCs w:val="20"/>
              </w:rPr>
              <w:t>331.345</w:t>
            </w:r>
          </w:p>
        </w:tc>
        <w:tc>
          <w:tcPr>
            <w:tcW w:w="839" w:type="dxa"/>
            <w:noWrap/>
            <w:vAlign w:val="center"/>
            <w:hideMark/>
          </w:tcPr>
          <w:p w14:paraId="30971CC8"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3037FE6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6F283FEF" w14:textId="7B76B5F7" w:rsidR="00B43058" w:rsidRPr="00500F2F" w:rsidRDefault="00F04C4E" w:rsidP="004F22BB">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14:paraId="7629B7B2" w14:textId="77777777" w:rsidR="00B43058" w:rsidRPr="00500F2F" w:rsidRDefault="00B43058" w:rsidP="00357A88">
            <w:pPr>
              <w:spacing w:line="276" w:lineRule="auto"/>
              <w:ind w:firstLine="0"/>
              <w:rPr>
                <w:rFonts w:eastAsiaTheme="minorHAnsi"/>
                <w:sz w:val="20"/>
                <w:szCs w:val="20"/>
              </w:rPr>
            </w:pPr>
          </w:p>
        </w:tc>
      </w:tr>
      <w:tr w:rsidR="00B43058" w:rsidRPr="00500F2F" w14:paraId="0FB84FD1" w14:textId="77777777" w:rsidTr="001258DC">
        <w:trPr>
          <w:trHeight w:val="333"/>
          <w:jc w:val="center"/>
        </w:trPr>
        <w:tc>
          <w:tcPr>
            <w:tcW w:w="2431" w:type="dxa"/>
            <w:noWrap/>
            <w:vAlign w:val="center"/>
            <w:hideMark/>
          </w:tcPr>
          <w:p w14:paraId="762F5616" w14:textId="77777777" w:rsidR="00B43058" w:rsidRPr="00500F2F" w:rsidRDefault="00B43058" w:rsidP="00357A88">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14:paraId="1106718C"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0.000</w:t>
            </w:r>
          </w:p>
        </w:tc>
        <w:tc>
          <w:tcPr>
            <w:tcW w:w="839" w:type="dxa"/>
            <w:noWrap/>
            <w:vAlign w:val="center"/>
            <w:hideMark/>
          </w:tcPr>
          <w:p w14:paraId="3F3EBC89"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64D3A1D8"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25F4BFA6" w14:textId="77777777" w:rsidR="00B43058" w:rsidRPr="00500F2F" w:rsidRDefault="00B43058" w:rsidP="004F22BB">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14:paraId="39691786" w14:textId="77777777" w:rsidR="00B43058" w:rsidRPr="00500F2F" w:rsidRDefault="00B43058" w:rsidP="00357A88">
            <w:pPr>
              <w:spacing w:line="276" w:lineRule="auto"/>
              <w:ind w:firstLine="0"/>
              <w:rPr>
                <w:rFonts w:eastAsiaTheme="minorHAnsi"/>
                <w:sz w:val="20"/>
                <w:szCs w:val="20"/>
              </w:rPr>
            </w:pPr>
          </w:p>
        </w:tc>
      </w:tr>
      <w:tr w:rsidR="00B43058" w:rsidRPr="00500F2F" w14:paraId="3362FDDC" w14:textId="77777777" w:rsidTr="001258DC">
        <w:trPr>
          <w:trHeight w:val="333"/>
          <w:jc w:val="center"/>
        </w:trPr>
        <w:tc>
          <w:tcPr>
            <w:tcW w:w="2431" w:type="dxa"/>
            <w:tcBorders>
              <w:top w:val="nil"/>
              <w:left w:val="nil"/>
              <w:bottom w:val="single" w:sz="4" w:space="0" w:color="auto"/>
              <w:right w:val="nil"/>
            </w:tcBorders>
            <w:noWrap/>
            <w:vAlign w:val="center"/>
            <w:hideMark/>
          </w:tcPr>
          <w:p w14:paraId="2CDABA20" w14:textId="77777777" w:rsidR="00B43058" w:rsidRPr="00500F2F" w:rsidRDefault="00B43058" w:rsidP="00357A88">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14:paraId="5E23361D" w14:textId="142FBC8B" w:rsidR="00B43058" w:rsidRPr="00500F2F" w:rsidRDefault="00B43058" w:rsidP="00F04C4E">
            <w:pPr>
              <w:spacing w:line="276" w:lineRule="auto"/>
              <w:ind w:firstLine="0"/>
              <w:jc w:val="left"/>
              <w:rPr>
                <w:color w:val="000000"/>
                <w:sz w:val="20"/>
                <w:szCs w:val="20"/>
              </w:rPr>
            </w:pPr>
            <w:r w:rsidRPr="00500F2F">
              <w:rPr>
                <w:color w:val="000000"/>
                <w:sz w:val="20"/>
                <w:szCs w:val="20"/>
              </w:rPr>
              <w:t>0.</w:t>
            </w:r>
            <w:r w:rsidR="00F04C4E">
              <w:rPr>
                <w:color w:val="000000"/>
                <w:sz w:val="20"/>
                <w:szCs w:val="20"/>
              </w:rPr>
              <w:t>325</w:t>
            </w:r>
          </w:p>
        </w:tc>
        <w:tc>
          <w:tcPr>
            <w:tcW w:w="839" w:type="dxa"/>
            <w:tcBorders>
              <w:top w:val="nil"/>
              <w:left w:val="nil"/>
              <w:bottom w:val="single" w:sz="4" w:space="0" w:color="auto"/>
              <w:right w:val="nil"/>
            </w:tcBorders>
            <w:noWrap/>
            <w:vAlign w:val="center"/>
            <w:hideMark/>
          </w:tcPr>
          <w:p w14:paraId="07DFE43C"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14:paraId="33438247"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14:paraId="3FE9A546" w14:textId="0660E50F" w:rsidR="00B43058" w:rsidRPr="00500F2F" w:rsidRDefault="00B43058" w:rsidP="00F04C4E">
            <w:pPr>
              <w:spacing w:line="276" w:lineRule="auto"/>
              <w:ind w:firstLine="0"/>
              <w:rPr>
                <w:color w:val="000000"/>
                <w:sz w:val="20"/>
                <w:szCs w:val="20"/>
              </w:rPr>
            </w:pPr>
            <w:r w:rsidRPr="00500F2F">
              <w:rPr>
                <w:color w:val="000000"/>
                <w:sz w:val="20"/>
                <w:szCs w:val="20"/>
              </w:rPr>
              <w:t>0.</w:t>
            </w:r>
            <w:r w:rsidR="00F04C4E">
              <w:rPr>
                <w:color w:val="000000"/>
                <w:sz w:val="20"/>
                <w:szCs w:val="20"/>
              </w:rPr>
              <w:t>376</w:t>
            </w:r>
          </w:p>
        </w:tc>
        <w:tc>
          <w:tcPr>
            <w:tcW w:w="328" w:type="dxa"/>
            <w:gridSpan w:val="2"/>
            <w:tcBorders>
              <w:bottom w:val="single" w:sz="4" w:space="0" w:color="auto"/>
            </w:tcBorders>
            <w:noWrap/>
            <w:vAlign w:val="center"/>
            <w:hideMark/>
          </w:tcPr>
          <w:p w14:paraId="01765336" w14:textId="77777777" w:rsidR="00B43058" w:rsidRPr="00500F2F" w:rsidRDefault="00B43058" w:rsidP="00357A88">
            <w:pPr>
              <w:spacing w:line="276" w:lineRule="auto"/>
              <w:ind w:firstLine="0"/>
              <w:rPr>
                <w:rFonts w:eastAsiaTheme="minorHAnsi"/>
                <w:sz w:val="20"/>
                <w:szCs w:val="20"/>
              </w:rPr>
            </w:pPr>
          </w:p>
        </w:tc>
      </w:tr>
      <w:tr w:rsidR="00B43058" w:rsidRPr="00500F2F" w14:paraId="558D2217" w14:textId="77777777" w:rsidTr="001258DC">
        <w:trPr>
          <w:trHeight w:val="333"/>
          <w:jc w:val="center"/>
        </w:trPr>
        <w:tc>
          <w:tcPr>
            <w:tcW w:w="7170" w:type="dxa"/>
            <w:gridSpan w:val="7"/>
            <w:noWrap/>
            <w:vAlign w:val="center"/>
            <w:hideMark/>
          </w:tcPr>
          <w:p w14:paraId="77B1A016" w14:textId="77777777" w:rsidR="00B43058" w:rsidRPr="00500F2F" w:rsidRDefault="00B43058" w:rsidP="00682055">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7457560D" w14:textId="77777777" w:rsidR="00B43058" w:rsidRPr="00500F2F" w:rsidRDefault="00B43058" w:rsidP="00357A88">
            <w:pPr>
              <w:spacing w:line="276" w:lineRule="auto"/>
              <w:ind w:firstLine="0"/>
              <w:rPr>
                <w:rFonts w:eastAsiaTheme="minorHAnsi"/>
                <w:sz w:val="20"/>
                <w:szCs w:val="20"/>
              </w:rPr>
            </w:pPr>
          </w:p>
        </w:tc>
      </w:tr>
    </w:tbl>
    <w:p w14:paraId="22619F74" w14:textId="77777777" w:rsidR="00682055" w:rsidRDefault="00682055" w:rsidP="00F8735E">
      <w:pPr>
        <w:rPr>
          <w:bCs/>
        </w:rPr>
      </w:pPr>
    </w:p>
    <w:p w14:paraId="162EE97A" w14:textId="30ED2037" w:rsidR="00124681" w:rsidRDefault="00F8735E" w:rsidP="00F8735E">
      <w:pPr>
        <w:rPr>
          <w:bCs/>
        </w:rPr>
      </w:pPr>
      <w:r w:rsidRPr="00F8735E">
        <w:rPr>
          <w:bCs/>
        </w:rPr>
        <w:t>The N0 is positive and significant in both models meaning most farmers have preferences for the status quo option which follows economic theory</w:t>
      </w:r>
      <w:r w:rsidR="0099670E">
        <w:rPr>
          <w:bCs/>
        </w:rPr>
        <w:t xml:space="preserve"> </w:t>
      </w:r>
      <w:r w:rsidR="0099670E">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instrText>
      </w:r>
      <w:r w:rsidR="0099670E">
        <w:rPr>
          <w:bCs/>
        </w:rPr>
        <w:fldChar w:fldCharType="separate"/>
      </w:r>
      <w:r w:rsidR="008B0780" w:rsidRPr="008B0780">
        <w:rPr>
          <w:bCs/>
          <w:noProof/>
        </w:rPr>
        <w:t>[21]</w:t>
      </w:r>
      <w:r w:rsidR="0099670E">
        <w:rPr>
          <w:bCs/>
        </w:rPr>
        <w:fldChar w:fldCharType="end"/>
      </w:r>
      <w:r w:rsidRPr="00F8735E">
        <w:rPr>
          <w:bCs/>
        </w:rPr>
        <w:t xml:space="preserve">. </w:t>
      </w:r>
      <w:commentRangeStart w:id="270"/>
      <w:r w:rsidR="00871E71">
        <w:rPr>
          <w:bCs/>
        </w:rPr>
        <w:t>Education level did not influence likelihood of enrolling into a conservation contract</w:t>
      </w:r>
      <w:commentRangeEnd w:id="270"/>
      <w:r w:rsidR="00160A00">
        <w:rPr>
          <w:rStyle w:val="CommentReference"/>
        </w:rPr>
        <w:commentReference w:id="270"/>
      </w:r>
      <w:r w:rsidR="00871E71">
        <w:rPr>
          <w:bCs/>
        </w:rPr>
        <w:t xml:space="preserve">. </w:t>
      </w:r>
      <w:r w:rsidRPr="00F8735E">
        <w:rPr>
          <w:bCs/>
        </w:rPr>
        <w:t>The subsidy attribute is</w:t>
      </w:r>
      <w:r w:rsidRPr="00F8735E">
        <w:rPr>
          <w:bCs/>
          <w:lang w:val="x-none"/>
        </w:rPr>
        <w:t xml:space="preserve"> </w:t>
      </w:r>
      <w:r w:rsidRPr="00F8735E">
        <w:rPr>
          <w:bCs/>
        </w:rPr>
        <w:t>positive in both models meaning higher conservation payments incr</w:t>
      </w:r>
      <w:r w:rsidR="00682055">
        <w:rPr>
          <w:bCs/>
        </w:rPr>
        <w:t xml:space="preserve">eased likelihood of enrolment. </w:t>
      </w:r>
      <w:r w:rsidRPr="00F8735E">
        <w:rPr>
          <w:bCs/>
        </w:rPr>
        <w:t xml:space="preserve">Contract length (bovines and </w:t>
      </w:r>
      <w:proofErr w:type="spellStart"/>
      <w:r w:rsidRPr="00F8735E">
        <w:rPr>
          <w:bCs/>
        </w:rPr>
        <w:t>ovines</w:t>
      </w:r>
      <w:proofErr w:type="spellEnd"/>
      <w:r w:rsidRPr="00F8735E">
        <w:rPr>
          <w:bCs/>
        </w:rPr>
        <w:t>) is significant and negative meaning respondents prefer a shorter contract</w:t>
      </w:r>
      <w:r w:rsidR="005C0ABE">
        <w:rPr>
          <w:bCs/>
        </w:rPr>
        <w:t xml:space="preserve">. </w:t>
      </w:r>
      <w:commentRangeStart w:id="271"/>
      <w:proofErr w:type="spellStart"/>
      <w:ins w:id="272" w:author="MORAN Dominic" w:date="2018-07-14T16:25:00Z">
        <w:r w:rsidR="00233506">
          <w:rPr>
            <w:bCs/>
          </w:rPr>
          <w:t>F</w:t>
        </w:r>
      </w:ins>
      <w:del w:id="273" w:author="MORAN Dominic" w:date="2018-07-14T16:25:00Z">
        <w:r w:rsidR="00F7084E" w:rsidDel="00233506">
          <w:rPr>
            <w:bCs/>
          </w:rPr>
          <w:delText xml:space="preserve">The age of </w:delText>
        </w:r>
      </w:del>
      <w:r w:rsidR="00F7084E">
        <w:rPr>
          <w:bCs/>
        </w:rPr>
        <w:t>farmer</w:t>
      </w:r>
      <w:proofErr w:type="spellEnd"/>
      <w:r w:rsidR="00F7084E">
        <w:rPr>
          <w:bCs/>
        </w:rPr>
        <w:t xml:space="preserve"> </w:t>
      </w:r>
      <w:ins w:id="274" w:author="MORAN Dominic" w:date="2018-07-14T16:25:00Z">
        <w:r w:rsidR="00233506">
          <w:rPr>
            <w:bCs/>
          </w:rPr>
          <w:t xml:space="preserve">age </w:t>
        </w:r>
      </w:ins>
      <w:r w:rsidR="00F7084E">
        <w:rPr>
          <w:bCs/>
        </w:rPr>
        <w:t>did not i</w:t>
      </w:r>
      <w:ins w:id="275" w:author="MORAN Dominic" w:date="2018-07-14T16:25:00Z">
        <w:r w:rsidR="00233506">
          <w:rPr>
            <w:bCs/>
          </w:rPr>
          <w:t>nfluence</w:t>
        </w:r>
      </w:ins>
      <w:del w:id="276" w:author="MORAN Dominic" w:date="2018-07-14T16:25:00Z">
        <w:r w:rsidR="00F7084E" w:rsidDel="00233506">
          <w:rPr>
            <w:bCs/>
          </w:rPr>
          <w:delText>mpact</w:delText>
        </w:r>
      </w:del>
      <w:r w:rsidR="00F7084E">
        <w:rPr>
          <w:bCs/>
        </w:rPr>
        <w:t xml:space="preserve"> preferences for contract length</w:t>
      </w:r>
      <w:r w:rsidR="00540DC6">
        <w:rPr>
          <w:bCs/>
        </w:rPr>
        <w:t xml:space="preserve">.  </w:t>
      </w:r>
      <w:commentRangeEnd w:id="271"/>
      <w:r w:rsidR="00233506">
        <w:rPr>
          <w:rStyle w:val="CommentReference"/>
        </w:rPr>
        <w:commentReference w:id="271"/>
      </w:r>
    </w:p>
    <w:p w14:paraId="20BFB9F9" w14:textId="77777777" w:rsidR="00124681" w:rsidRDefault="00124681" w:rsidP="00F8735E">
      <w:pPr>
        <w:rPr>
          <w:bCs/>
        </w:rPr>
      </w:pPr>
    </w:p>
    <w:p w14:paraId="764E5853" w14:textId="33AB5C87" w:rsidR="000C68C6" w:rsidRDefault="00A93B76" w:rsidP="00F8735E">
      <w:pPr>
        <w:rPr>
          <w:bCs/>
        </w:rPr>
      </w:pPr>
      <w:commentRangeStart w:id="277"/>
      <w:r>
        <w:rPr>
          <w:bCs/>
        </w:rPr>
        <w:t xml:space="preserve">Scheme support </w:t>
      </w:r>
      <w:r w:rsidR="00124681">
        <w:rPr>
          <w:bCs/>
        </w:rPr>
        <w:t xml:space="preserve">was </w:t>
      </w:r>
      <w:r>
        <w:rPr>
          <w:bCs/>
        </w:rPr>
        <w:t xml:space="preserve">not significant </w:t>
      </w:r>
      <w:r w:rsidR="00EC6795">
        <w:rPr>
          <w:bCs/>
        </w:rPr>
        <w:t>both farmer groups</w:t>
      </w:r>
      <w:commentRangeEnd w:id="277"/>
      <w:r w:rsidR="00C52B84">
        <w:rPr>
          <w:rStyle w:val="CommentReference"/>
        </w:rPr>
        <w:commentReference w:id="277"/>
      </w:r>
      <w:r>
        <w:rPr>
          <w:bCs/>
        </w:rPr>
        <w:t xml:space="preserve">. </w:t>
      </w:r>
      <w:commentRangeStart w:id="278"/>
      <w:r w:rsidR="00F8735E" w:rsidRPr="00F8735E">
        <w:rPr>
          <w:bCs/>
        </w:rPr>
        <w:t xml:space="preserve">Structure of scheme is negative and significant for </w:t>
      </w:r>
      <w:r w:rsidR="00B06186">
        <w:rPr>
          <w:bCs/>
        </w:rPr>
        <w:t>bovine farmer</w:t>
      </w:r>
      <w:r w:rsidR="00EC6795">
        <w:rPr>
          <w:bCs/>
        </w:rPr>
        <w:t>s</w:t>
      </w:r>
      <w:r w:rsidR="00B06186">
        <w:rPr>
          <w:bCs/>
        </w:rPr>
        <w:t xml:space="preserve"> </w:t>
      </w:r>
      <w:r w:rsidR="00B21398">
        <w:rPr>
          <w:bCs/>
        </w:rPr>
        <w:t xml:space="preserve">meaning they </w:t>
      </w:r>
      <w:r w:rsidR="00F8735E" w:rsidRPr="00F8735E">
        <w:rPr>
          <w:bCs/>
        </w:rPr>
        <w:t xml:space="preserve">prefer individually managed </w:t>
      </w:r>
      <w:r>
        <w:rPr>
          <w:bCs/>
        </w:rPr>
        <w:t xml:space="preserve">conservation </w:t>
      </w:r>
      <w:r w:rsidR="00F8735E" w:rsidRPr="00F8735E">
        <w:rPr>
          <w:bCs/>
        </w:rPr>
        <w:t>schemes</w:t>
      </w:r>
      <w:r w:rsidR="00B06186">
        <w:rPr>
          <w:bCs/>
        </w:rPr>
        <w:t xml:space="preserve"> while for ovine farmers it is positive and significant, suggesting they prefer community managed conservation programmes</w:t>
      </w:r>
      <w:r w:rsidR="00B47350">
        <w:rPr>
          <w:bCs/>
        </w:rPr>
        <w:t>.</w:t>
      </w:r>
      <w:r w:rsidR="00B06186">
        <w:rPr>
          <w:bCs/>
        </w:rPr>
        <w:t xml:space="preserve"> </w:t>
      </w:r>
      <w:commentRangeEnd w:id="278"/>
      <w:r w:rsidR="00C52B84">
        <w:rPr>
          <w:rStyle w:val="CommentReference"/>
        </w:rPr>
        <w:commentReference w:id="278"/>
      </w:r>
      <w:r w:rsidR="00F8735E" w:rsidRPr="00F8735E">
        <w:rPr>
          <w:bCs/>
        </w:rPr>
        <w:t xml:space="preserve">The standard deviations for all </w:t>
      </w:r>
      <w:del w:id="279" w:author="MORAN Dominic" w:date="2018-07-14T16:36:00Z">
        <w:r w:rsidR="00F8735E" w:rsidRPr="00F8735E" w:rsidDel="00C52B84">
          <w:rPr>
            <w:bCs/>
          </w:rPr>
          <w:delText>the</w:delText>
        </w:r>
      </w:del>
      <w:r w:rsidR="00F8735E" w:rsidRPr="00F8735E">
        <w:rPr>
          <w:bCs/>
        </w:rPr>
        <w:t xml:space="preserve"> attributes accept contract length </w:t>
      </w:r>
      <w:r w:rsidR="00B06186">
        <w:rPr>
          <w:bCs/>
        </w:rPr>
        <w:t xml:space="preserve">and subsidy </w:t>
      </w:r>
      <w:r w:rsidR="00F8735E" w:rsidRPr="00F8735E">
        <w:rPr>
          <w:bCs/>
        </w:rPr>
        <w:t>(bovines only) and scheme support</w:t>
      </w:r>
      <w:r w:rsidR="00B06186">
        <w:rPr>
          <w:bCs/>
        </w:rPr>
        <w:t xml:space="preserve"> and subsidy</w:t>
      </w:r>
      <w:r w:rsidR="00F8735E" w:rsidRPr="00F8735E">
        <w:rPr>
          <w:bCs/>
        </w:rPr>
        <w:t xml:space="preserve"> (</w:t>
      </w:r>
      <w:proofErr w:type="spellStart"/>
      <w:r w:rsidR="00F8735E" w:rsidRPr="00F8735E">
        <w:rPr>
          <w:bCs/>
        </w:rPr>
        <w:t>ovines</w:t>
      </w:r>
      <w:proofErr w:type="spellEnd"/>
      <w:r w:rsidR="00F8735E" w:rsidRPr="00F8735E">
        <w:rPr>
          <w:bCs/>
        </w:rPr>
        <w:t xml:space="preserve"> only) are significant, </w:t>
      </w:r>
      <w:commentRangeStart w:id="280"/>
      <w:r w:rsidR="00F8735E" w:rsidRPr="00F8735E">
        <w:rPr>
          <w:bCs/>
        </w:rPr>
        <w:t>indicating heterogeneous preferences among respondents for most attributes</w:t>
      </w:r>
      <w:commentRangeEnd w:id="280"/>
      <w:r w:rsidR="00C52B84">
        <w:rPr>
          <w:rStyle w:val="CommentReference"/>
        </w:rPr>
        <w:commentReference w:id="280"/>
      </w:r>
      <w:r w:rsidR="00F8735E" w:rsidRPr="00F8735E">
        <w:rPr>
          <w:bCs/>
        </w:rPr>
        <w:t xml:space="preserve">. </w:t>
      </w:r>
      <w:commentRangeStart w:id="281"/>
      <w:r w:rsidR="00B06186">
        <w:rPr>
          <w:bCs/>
        </w:rPr>
        <w:t xml:space="preserve">Non-significance for subsidy suggests </w:t>
      </w:r>
      <w:commentRangeEnd w:id="281"/>
      <w:r w:rsidR="00C52B84">
        <w:rPr>
          <w:rStyle w:val="CommentReference"/>
        </w:rPr>
        <w:commentReference w:id="281"/>
      </w:r>
      <w:r w:rsidR="00B06186">
        <w:rPr>
          <w:bCs/>
        </w:rPr>
        <w:t xml:space="preserve">both farmer groups value increases in subsidy premiums </w:t>
      </w:r>
      <w:commentRangeStart w:id="282"/>
      <w:r w:rsidR="00B06186">
        <w:rPr>
          <w:bCs/>
        </w:rPr>
        <w:t>(an expected finding</w:t>
      </w:r>
      <w:commentRangeEnd w:id="282"/>
      <w:r w:rsidR="00C52B84">
        <w:rPr>
          <w:rStyle w:val="CommentReference"/>
        </w:rPr>
        <w:commentReference w:id="282"/>
      </w:r>
      <w:r w:rsidR="00B06186">
        <w:rPr>
          <w:bCs/>
        </w:rPr>
        <w:t>).</w:t>
      </w:r>
    </w:p>
    <w:p w14:paraId="369F644F" w14:textId="77777777" w:rsidR="00336359" w:rsidRPr="00F8735E" w:rsidRDefault="00336359" w:rsidP="00F8735E">
      <w:pPr>
        <w:rPr>
          <w:bCs/>
        </w:rPr>
      </w:pPr>
    </w:p>
    <w:p w14:paraId="1BD803CB" w14:textId="33E79B25" w:rsidR="00791711" w:rsidRDefault="00F8735E" w:rsidP="00F8735E">
      <w:pPr>
        <w:rPr>
          <w:bCs/>
        </w:rPr>
      </w:pPr>
      <w:commentRangeStart w:id="283"/>
      <w:r w:rsidRPr="00F8735E">
        <w:rPr>
          <w:bCs/>
        </w:rPr>
        <w:t xml:space="preserve">The significant covariates in both models are also listed in Table </w:t>
      </w:r>
      <w:r w:rsidR="00DD5500">
        <w:rPr>
          <w:bCs/>
        </w:rPr>
        <w:t>4</w:t>
      </w:r>
      <w:r w:rsidR="00336359">
        <w:rPr>
          <w:bCs/>
        </w:rPr>
        <w:t>.</w:t>
      </w:r>
      <w:commentRangeEnd w:id="283"/>
      <w:r w:rsidR="00767695">
        <w:rPr>
          <w:rStyle w:val="CommentReference"/>
        </w:rPr>
        <w:commentReference w:id="283"/>
      </w:r>
      <w:r w:rsidRPr="00F8735E">
        <w:rPr>
          <w:bCs/>
        </w:rPr>
        <w:t xml:space="preserve"> COS interacted with </w:t>
      </w:r>
      <w:r w:rsidR="003A2195">
        <w:rPr>
          <w:bCs/>
        </w:rPr>
        <w:t>AES</w:t>
      </w:r>
      <w:r w:rsidRPr="00F8735E">
        <w:rPr>
          <w:bCs/>
        </w:rPr>
        <w:t xml:space="preserve"> is negative and significant for </w:t>
      </w:r>
      <w:r w:rsidR="00E65369">
        <w:rPr>
          <w:bCs/>
        </w:rPr>
        <w:t>all</w:t>
      </w:r>
      <w:r w:rsidRPr="00F8735E">
        <w:rPr>
          <w:bCs/>
        </w:rPr>
        <w:t xml:space="preserve"> farmers signifying those currently enrolled in AES programmes require lower levels of subsidy support</w:t>
      </w:r>
      <w:r w:rsidR="00416DE7">
        <w:rPr>
          <w:bCs/>
        </w:rPr>
        <w:t>,</w:t>
      </w:r>
      <w:r w:rsidRPr="00F8735E">
        <w:rPr>
          <w:bCs/>
        </w:rPr>
        <w:t xml:space="preserve"> whilst farmers not enrolled in AES schemes d</w:t>
      </w:r>
      <w:r w:rsidR="00864EE0">
        <w:rPr>
          <w:bCs/>
        </w:rPr>
        <w:t>emand higher subsidy payments.</w:t>
      </w:r>
      <w:r w:rsidR="00E06D9F">
        <w:rPr>
          <w:bCs/>
        </w:rPr>
        <w:t>N0</w:t>
      </w:r>
      <w:r w:rsidR="00B06186">
        <w:rPr>
          <w:bCs/>
        </w:rPr>
        <w:t xml:space="preserve"> interacted with AES was positive and significant suggest</w:t>
      </w:r>
      <w:ins w:id="284" w:author="MORAN Dominic" w:date="2018-07-14T18:53:00Z">
        <w:r w:rsidR="00767695">
          <w:rPr>
            <w:bCs/>
          </w:rPr>
          <w:t>ing</w:t>
        </w:r>
      </w:ins>
      <w:r w:rsidR="00B06186">
        <w:rPr>
          <w:bCs/>
        </w:rPr>
        <w:t xml:space="preserve"> farmers currently enrolled in AES schemes were more likely to </w:t>
      </w:r>
      <w:r w:rsidR="00E06D9F">
        <w:rPr>
          <w:bCs/>
        </w:rPr>
        <w:t xml:space="preserve">select the N0 option. </w:t>
      </w:r>
      <w:r w:rsidRPr="00F8735E">
        <w:rPr>
          <w:bCs/>
        </w:rPr>
        <w:t xml:space="preserve">BEN interacted with COS was significant and positive for bovines and </w:t>
      </w:r>
      <w:proofErr w:type="spellStart"/>
      <w:r w:rsidRPr="00F8735E">
        <w:rPr>
          <w:bCs/>
        </w:rPr>
        <w:t>ovines</w:t>
      </w:r>
      <w:proofErr w:type="spellEnd"/>
      <w:r w:rsidRPr="00F8735E">
        <w:rPr>
          <w:bCs/>
        </w:rPr>
        <w:t xml:space="preserve"> indicating farmers looking to receive community based (in-kind) support for conservation schemes require higher subsidy </w:t>
      </w:r>
      <w:r w:rsidR="00416DE7">
        <w:rPr>
          <w:bCs/>
        </w:rPr>
        <w:t>reward.</w:t>
      </w:r>
      <w:r w:rsidRPr="00F8735E">
        <w:rPr>
          <w:bCs/>
        </w:rPr>
        <w:t xml:space="preserve">  </w:t>
      </w:r>
    </w:p>
    <w:p w14:paraId="49163519" w14:textId="77777777" w:rsidR="00791711" w:rsidRDefault="00791711" w:rsidP="00F8735E">
      <w:pPr>
        <w:rPr>
          <w:bCs/>
        </w:rPr>
      </w:pPr>
    </w:p>
    <w:p w14:paraId="73FFDC51" w14:textId="5FB09652" w:rsidR="00F8735E" w:rsidRDefault="00F8735E" w:rsidP="00F8735E">
      <w:pPr>
        <w:rPr>
          <w:bCs/>
        </w:rPr>
      </w:pPr>
      <w:r w:rsidRPr="00F8735E">
        <w:rPr>
          <w:bCs/>
        </w:rPr>
        <w:t xml:space="preserve">For </w:t>
      </w:r>
      <w:proofErr w:type="spellStart"/>
      <w:r w:rsidRPr="00F8735E">
        <w:rPr>
          <w:bCs/>
        </w:rPr>
        <w:t>ovines</w:t>
      </w:r>
      <w:proofErr w:type="spellEnd"/>
      <w:r w:rsidRPr="00F8735E">
        <w:rPr>
          <w:bCs/>
        </w:rPr>
        <w:t>, SOS interacted with BEN is negative and significant meaning farmers preferring individual benefit schemes also prefer individually managed conservation programmes</w:t>
      </w:r>
      <w:r w:rsidR="00864EE0">
        <w:rPr>
          <w:bCs/>
        </w:rPr>
        <w:t>, suggesting consistency in our results.</w:t>
      </w:r>
      <w:r w:rsidR="00063D84">
        <w:rPr>
          <w:bCs/>
        </w:rPr>
        <w:t xml:space="preserve"> COS interacted with BEN was negative and significant suggesting </w:t>
      </w:r>
      <w:r w:rsidR="00153E53">
        <w:rPr>
          <w:bCs/>
        </w:rPr>
        <w:t xml:space="preserve">ovine </w:t>
      </w:r>
      <w:r w:rsidR="00063D84">
        <w:rPr>
          <w:bCs/>
        </w:rPr>
        <w:t xml:space="preserve">farmers </w:t>
      </w:r>
      <w:r w:rsidR="00153E53">
        <w:rPr>
          <w:bCs/>
        </w:rPr>
        <w:t xml:space="preserve">preferring individual </w:t>
      </w:r>
      <w:r w:rsidR="00D902AC">
        <w:rPr>
          <w:bCs/>
        </w:rPr>
        <w:t>remuneration</w:t>
      </w:r>
      <w:r w:rsidR="00153E53">
        <w:rPr>
          <w:bCs/>
        </w:rPr>
        <w:t xml:space="preserve"> schemes </w:t>
      </w:r>
      <w:r w:rsidR="00D902AC">
        <w:rPr>
          <w:bCs/>
        </w:rPr>
        <w:t>are</w:t>
      </w:r>
      <w:r w:rsidR="00871E71">
        <w:rPr>
          <w:bCs/>
        </w:rPr>
        <w:t xml:space="preserve"> WTA lower</w:t>
      </w:r>
      <w:r w:rsidR="00153E53">
        <w:rPr>
          <w:bCs/>
        </w:rPr>
        <w:t xml:space="preserve"> subsidy </w:t>
      </w:r>
      <w:commentRangeStart w:id="285"/>
      <w:r w:rsidR="00153E53">
        <w:rPr>
          <w:bCs/>
        </w:rPr>
        <w:t>premiums</w:t>
      </w:r>
      <w:commentRangeEnd w:id="285"/>
      <w:r w:rsidR="00767695">
        <w:rPr>
          <w:rStyle w:val="CommentReference"/>
        </w:rPr>
        <w:commentReference w:id="285"/>
      </w:r>
      <w:r w:rsidR="00153E53">
        <w:rPr>
          <w:bCs/>
        </w:rPr>
        <w:t>.</w:t>
      </w:r>
    </w:p>
    <w:p w14:paraId="39B40045" w14:textId="77777777" w:rsidR="004E4A8C" w:rsidRDefault="004E4A8C" w:rsidP="004E4A8C">
      <w:pPr>
        <w:pStyle w:val="Heading2"/>
        <w:rPr>
          <w:bCs w:val="0"/>
        </w:rPr>
      </w:pPr>
      <w:r w:rsidRPr="004E4A8C">
        <w:rPr>
          <w:bCs w:val="0"/>
        </w:rPr>
        <w:t>Willingness to accept estimates</w:t>
      </w:r>
    </w:p>
    <w:p w14:paraId="497B1FD2" w14:textId="77777777" w:rsidR="00CD79B0" w:rsidRPr="00CD79B0" w:rsidRDefault="00CD79B0" w:rsidP="00CD79B0">
      <w:pPr>
        <w:pStyle w:val="Firstparagraph"/>
      </w:pPr>
    </w:p>
    <w:p w14:paraId="1380A371" w14:textId="6603D2C5" w:rsidR="00DC3485" w:rsidRDefault="00D5743C" w:rsidP="00D5743C">
      <w:r>
        <w:t xml:space="preserve">For </w:t>
      </w:r>
      <w:r w:rsidR="00035DFA">
        <w:t>WTA estimates</w:t>
      </w:r>
      <w:r w:rsidR="00DD5500">
        <w:t xml:space="preserve"> (Table 5</w:t>
      </w:r>
      <w:r w:rsidR="00EB2B6C">
        <w:t>)</w:t>
      </w:r>
      <w:r>
        <w:t xml:space="preserve">,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w:t>
      </w:r>
      <w:commentRangeStart w:id="286"/>
      <w:r>
        <w:t xml:space="preserve">entrance value </w:t>
      </w:r>
      <w:commentRangeEnd w:id="286"/>
      <w:r w:rsidR="0034073A">
        <w:rPr>
          <w:rStyle w:val="CommentReference"/>
        </w:rPr>
        <w:commentReference w:id="286"/>
      </w:r>
      <w:r>
        <w:t xml:space="preserve">needed for farmer participation in the contractual scheme relative to the baseline contract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fldChar w:fldCharType="separate"/>
      </w:r>
      <w:r w:rsidRPr="008B0780">
        <w:rPr>
          <w:noProof/>
        </w:rPr>
        <w:t>[33]</w:t>
      </w:r>
      <w:r>
        <w:fldChar w:fldCharType="end"/>
      </w:r>
      <w:r>
        <w:t xml:space="preserve"> where baseline refers to a shorter contract length, scheme application support only and an individually managed conservation breeding programme. C</w:t>
      </w:r>
      <w:r w:rsidR="00F41A7D">
        <w:t xml:space="preserve">hanging from a 5 to 10 year contract </w:t>
      </w:r>
      <w:r w:rsidR="00035DFA">
        <w:t xml:space="preserve">would cost </w:t>
      </w:r>
      <w:r w:rsidR="003B75E8">
        <w:t>around</w:t>
      </w:r>
      <w:r w:rsidR="00035DFA">
        <w:t xml:space="preserve"> </w:t>
      </w:r>
      <w:r w:rsidR="00035DFA" w:rsidRPr="00070992">
        <w:t>€</w:t>
      </w:r>
      <w:r w:rsidR="00C65AC7">
        <w:rPr>
          <w:color w:val="222222"/>
          <w:shd w:val="clear" w:color="auto" w:fill="FFFFFF"/>
        </w:rPr>
        <w:t xml:space="preserve">72.8 </w:t>
      </w:r>
      <w:r w:rsidR="00035DFA" w:rsidRPr="00070992">
        <w:rPr>
          <w:vertAlign w:val="superscript"/>
        </w:rPr>
        <w:t>year-1</w:t>
      </w:r>
      <w:r w:rsidR="00035DFA">
        <w:rPr>
          <w:vertAlign w:val="superscript"/>
        </w:rPr>
        <w:t xml:space="preserve"> </w:t>
      </w:r>
      <w:r w:rsidR="00035DFA" w:rsidRPr="005878F4">
        <w:t>and</w:t>
      </w:r>
      <w:r w:rsidR="006E4C5F">
        <w:t xml:space="preserve"> </w:t>
      </w:r>
      <w:r w:rsidR="00035DFA" w:rsidRPr="00070992">
        <w:t>€</w:t>
      </w:r>
      <w:r w:rsidR="00C65AC7">
        <w:rPr>
          <w:color w:val="222222"/>
          <w:shd w:val="clear" w:color="auto" w:fill="FFFFFF"/>
        </w:rPr>
        <w:t>3.3</w:t>
      </w:r>
      <w:r w:rsidR="003B75E8">
        <w:rPr>
          <w:color w:val="222222"/>
          <w:shd w:val="clear" w:color="auto" w:fill="FFFFFF"/>
        </w:rPr>
        <w:t xml:space="preserve"> </w:t>
      </w:r>
      <w:r w:rsidR="00035DFA" w:rsidRPr="00070992">
        <w:rPr>
          <w:vertAlign w:val="superscript"/>
        </w:rPr>
        <w:t>year-1</w:t>
      </w:r>
      <w:r w:rsidR="006E4C5F">
        <w:rPr>
          <w:vertAlign w:val="superscript"/>
        </w:rPr>
        <w:t xml:space="preserve"> </w:t>
      </w:r>
      <w:r w:rsidR="00035DFA">
        <w:t xml:space="preserve">for bovines and </w:t>
      </w:r>
      <w:proofErr w:type="spellStart"/>
      <w:r w:rsidR="00580300">
        <w:t>ovines</w:t>
      </w:r>
      <w:proofErr w:type="spellEnd"/>
      <w:r w:rsidR="00580300">
        <w:t xml:space="preserve"> respectively. </w:t>
      </w:r>
      <w:r w:rsidR="003B75E8">
        <w:t>To move from an individual to a community managed conservation</w:t>
      </w:r>
      <w:r w:rsidR="005176BB">
        <w:t xml:space="preserve"> breeding</w:t>
      </w:r>
      <w:r w:rsidR="003B75E8">
        <w:t xml:space="preserve"> prog</w:t>
      </w:r>
      <w:r w:rsidR="005C0ABE">
        <w:t xml:space="preserve">ramme would cost an additional </w:t>
      </w:r>
      <w:r w:rsidR="003B75E8" w:rsidRPr="00070992">
        <w:t>€</w:t>
      </w:r>
      <w:r w:rsidR="00C65AC7">
        <w:rPr>
          <w:color w:val="222222"/>
          <w:shd w:val="clear" w:color="auto" w:fill="FFFFFF"/>
        </w:rPr>
        <w:t>48.6</w:t>
      </w:r>
      <w:r w:rsidR="005C0ABE">
        <w:rPr>
          <w:color w:val="222222"/>
          <w:shd w:val="clear" w:color="auto" w:fill="FFFFFF"/>
        </w:rPr>
        <w:t xml:space="preserve"> </w:t>
      </w:r>
      <w:r w:rsidR="003B75E8" w:rsidRPr="00070992">
        <w:rPr>
          <w:vertAlign w:val="superscript"/>
        </w:rPr>
        <w:t>year-1</w:t>
      </w:r>
      <w:r w:rsidR="003B75E8">
        <w:rPr>
          <w:vertAlign w:val="superscript"/>
        </w:rPr>
        <w:t xml:space="preserve"> </w:t>
      </w:r>
      <w:r w:rsidR="00B47350">
        <w:t>for bovine</w:t>
      </w:r>
      <w:r w:rsidR="003B75E8">
        <w:t xml:space="preserve"> </w:t>
      </w:r>
      <w:r w:rsidR="00C65AC7">
        <w:t xml:space="preserve">farmers while for ovine farmers </w:t>
      </w:r>
      <w:r w:rsidR="00254AFE">
        <w:t xml:space="preserve">it would cost an additional </w:t>
      </w:r>
      <w:r w:rsidR="00254AFE" w:rsidRPr="00070992">
        <w:rPr>
          <w:color w:val="222222"/>
          <w:shd w:val="clear" w:color="auto" w:fill="FFFFFF"/>
        </w:rPr>
        <w:t>€</w:t>
      </w:r>
      <w:r w:rsidR="00254AFE">
        <w:t>5</w:t>
      </w:r>
      <w:r w:rsidR="00254AFE" w:rsidRPr="00070992">
        <w:t xml:space="preserve"> </w:t>
      </w:r>
      <w:r w:rsidR="00254AFE" w:rsidRPr="00070992">
        <w:rPr>
          <w:vertAlign w:val="superscript"/>
        </w:rPr>
        <w:t>year-1</w:t>
      </w:r>
      <w:r w:rsidR="00254AFE">
        <w:rPr>
          <w:vertAlign w:val="superscript"/>
        </w:rPr>
        <w:t xml:space="preserve"> </w:t>
      </w:r>
      <w:r w:rsidR="00254AFE">
        <w:t>to enrol them in an individual scheme</w:t>
      </w:r>
      <w:r w:rsidR="003B75E8">
        <w:t xml:space="preserve">. </w:t>
      </w:r>
    </w:p>
    <w:p w14:paraId="490AEBF5" w14:textId="77777777" w:rsidR="000E1E52" w:rsidRDefault="000E1E52" w:rsidP="006A0EB7"/>
    <w:p w14:paraId="430B01E7" w14:textId="43313D9D" w:rsidR="00076555" w:rsidRPr="00076555" w:rsidRDefault="00076555" w:rsidP="00076555">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5</w:t>
      </w:r>
      <w:r w:rsidRPr="005878F4">
        <w:rPr>
          <w:b/>
        </w:rPr>
        <w:fldChar w:fldCharType="end"/>
      </w:r>
      <w:r w:rsidRPr="00076555">
        <w:t xml:space="preserve">: </w:t>
      </w:r>
      <w:r w:rsidR="00B43058">
        <w:rPr>
          <w:rFonts w:ascii="Arial" w:hAnsi="Arial" w:cs="Arial"/>
          <w:b/>
          <w:bCs/>
          <w:color w:val="000000"/>
          <w:sz w:val="20"/>
          <w:szCs w:val="20"/>
        </w:rPr>
        <w:t>WTA results (</w:t>
      </w:r>
      <w:proofErr w:type="gramStart"/>
      <w:r w:rsidR="00B43058" w:rsidRPr="00036BE5">
        <w:rPr>
          <w:rFonts w:ascii="Arial" w:hAnsi="Arial" w:cs="Arial"/>
          <w:b/>
          <w:bCs/>
          <w:color w:val="000000"/>
          <w:sz w:val="20"/>
          <w:szCs w:val="20"/>
        </w:rPr>
        <w:t xml:space="preserve">€ </w:t>
      </w:r>
      <w:r w:rsidR="00B43058">
        <w:rPr>
          <w:rFonts w:ascii="Arial" w:hAnsi="Arial" w:cs="Arial"/>
          <w:b/>
          <w:bCs/>
          <w:color w:val="000000"/>
          <w:sz w:val="20"/>
          <w:szCs w:val="20"/>
        </w:rPr>
        <w:t xml:space="preserve"> </w:t>
      </w:r>
      <w:r w:rsidR="00B43058">
        <w:rPr>
          <w:rFonts w:ascii="Arial" w:hAnsi="Arial" w:cs="Arial"/>
          <w:b/>
          <w:bCs/>
          <w:color w:val="000000"/>
          <w:sz w:val="20"/>
          <w:szCs w:val="20"/>
          <w:vertAlign w:val="superscript"/>
        </w:rPr>
        <w:t>year</w:t>
      </w:r>
      <w:proofErr w:type="gramEnd"/>
      <w:r w:rsidR="00B43058">
        <w:rPr>
          <w:rFonts w:ascii="Arial" w:hAnsi="Arial" w:cs="Arial"/>
          <w:b/>
          <w:bCs/>
          <w:color w:val="000000"/>
          <w:sz w:val="20"/>
          <w:szCs w:val="20"/>
          <w:vertAlign w:val="superscript"/>
        </w:rPr>
        <w:t>-1</w:t>
      </w:r>
      <w:r w:rsidR="00B43058">
        <w:rPr>
          <w:rFonts w:ascii="Arial" w:hAnsi="Arial" w:cs="Arial"/>
          <w:b/>
          <w:bCs/>
          <w:color w:val="000000"/>
          <w:sz w:val="20"/>
          <w:szCs w:val="20"/>
        </w:rPr>
        <w:t xml:space="preserve">) </w:t>
      </w:r>
      <w:r w:rsidR="00D80AB0">
        <w:rPr>
          <w:rFonts w:ascii="Arial" w:hAnsi="Arial" w:cs="Arial"/>
          <w:b/>
          <w:bCs/>
          <w:color w:val="000000"/>
          <w:sz w:val="20"/>
          <w:szCs w:val="20"/>
        </w:rPr>
        <w:t>derived</w:t>
      </w:r>
      <w:r w:rsidR="00B43058">
        <w:rPr>
          <w:rFonts w:ascii="Arial" w:hAnsi="Arial" w:cs="Arial"/>
          <w:b/>
          <w:bCs/>
          <w:color w:val="000000"/>
          <w:sz w:val="20"/>
          <w:szCs w:val="20"/>
        </w:rPr>
        <w:t xml:space="preserve"> from the RPL model for both ovine and bovine </w:t>
      </w:r>
      <w:r w:rsidR="00BD28A4">
        <w:rPr>
          <w:rFonts w:ascii="Arial" w:hAnsi="Arial" w:cs="Arial"/>
          <w:b/>
          <w:bCs/>
          <w:color w:val="000000"/>
          <w:sz w:val="20"/>
          <w:szCs w:val="20"/>
        </w:rPr>
        <w:t>farmers</w:t>
      </w:r>
      <w:r w:rsidR="00B43058">
        <w:rPr>
          <w:rFonts w:ascii="Arial" w:hAnsi="Arial" w:cs="Arial"/>
          <w:b/>
          <w:bCs/>
          <w:color w:val="000000"/>
          <w:sz w:val="20"/>
          <w:szCs w:val="20"/>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A93B76" w:rsidRPr="00500F2F" w14:paraId="272CC5F9" w14:textId="77777777" w:rsidTr="005A0F36">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14:paraId="1854C3FA"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14:paraId="06EF051F"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14:paraId="1AA42BB0" w14:textId="77777777" w:rsidR="00A93B76" w:rsidRPr="00500F2F" w:rsidRDefault="00A93B76" w:rsidP="0090330E">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A93B76" w:rsidRPr="00500F2F" w14:paraId="7BF91D50" w14:textId="77777777" w:rsidTr="005A0F36">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14:paraId="7BB39C6C" w14:textId="77777777" w:rsidR="00A93B76" w:rsidRPr="00500F2F" w:rsidRDefault="00A93B76" w:rsidP="0090330E">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14:paraId="3484D991"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14:paraId="679B4CBE"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14:paraId="4BDBF049"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14:paraId="4F9E0380"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r>
      <w:tr w:rsidR="00A93B76" w:rsidRPr="00500F2F" w14:paraId="3A4267F7" w14:textId="77777777" w:rsidTr="005A0F36">
        <w:trPr>
          <w:trHeight w:val="287"/>
          <w:jc w:val="center"/>
        </w:trPr>
        <w:tc>
          <w:tcPr>
            <w:tcW w:w="2454" w:type="dxa"/>
            <w:noWrap/>
            <w:vAlign w:val="center"/>
            <w:hideMark/>
          </w:tcPr>
          <w:p w14:paraId="4C91086A" w14:textId="77777777" w:rsidR="00A93B76" w:rsidRPr="00500F2F" w:rsidRDefault="00A93B76" w:rsidP="0090330E">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14:paraId="72FCB5F4" w14:textId="53158574"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72.8</w:t>
            </w:r>
            <w:r w:rsidRPr="00500F2F">
              <w:rPr>
                <w:color w:val="000000"/>
                <w:sz w:val="20"/>
                <w:szCs w:val="20"/>
              </w:rPr>
              <w:t>***</w:t>
            </w:r>
          </w:p>
        </w:tc>
        <w:tc>
          <w:tcPr>
            <w:tcW w:w="1408" w:type="dxa"/>
            <w:noWrap/>
            <w:vAlign w:val="center"/>
            <w:hideMark/>
          </w:tcPr>
          <w:p w14:paraId="63DD3D9C" w14:textId="2A5971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--144.7 to -33.1</w:t>
            </w:r>
          </w:p>
        </w:tc>
        <w:tc>
          <w:tcPr>
            <w:tcW w:w="1387" w:type="dxa"/>
            <w:noWrap/>
            <w:vAlign w:val="center"/>
            <w:hideMark/>
          </w:tcPr>
          <w:p w14:paraId="39918022" w14:textId="44515BCD"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3.3</w:t>
            </w:r>
            <w:r w:rsidRPr="00500F2F">
              <w:rPr>
                <w:color w:val="000000"/>
                <w:sz w:val="20"/>
                <w:szCs w:val="20"/>
              </w:rPr>
              <w:t>***</w:t>
            </w:r>
          </w:p>
        </w:tc>
        <w:tc>
          <w:tcPr>
            <w:tcW w:w="1123" w:type="dxa"/>
            <w:noWrap/>
            <w:vAlign w:val="center"/>
            <w:hideMark/>
          </w:tcPr>
          <w:p w14:paraId="1DED78DD" w14:textId="0C8B36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w:t>
            </w:r>
            <w:r w:rsidRPr="00500F2F">
              <w:rPr>
                <w:color w:val="000000"/>
                <w:sz w:val="20"/>
                <w:szCs w:val="20"/>
              </w:rPr>
              <w:t xml:space="preserve"> to -</w:t>
            </w:r>
            <w:r w:rsidR="00C65AC7">
              <w:rPr>
                <w:color w:val="000000"/>
                <w:sz w:val="20"/>
                <w:szCs w:val="20"/>
              </w:rPr>
              <w:t>-7.3</w:t>
            </w:r>
          </w:p>
        </w:tc>
      </w:tr>
      <w:tr w:rsidR="00A93B76" w:rsidRPr="00500F2F" w14:paraId="1E9AC895" w14:textId="77777777" w:rsidTr="005A0F36">
        <w:trPr>
          <w:trHeight w:val="287"/>
          <w:jc w:val="center"/>
        </w:trPr>
        <w:tc>
          <w:tcPr>
            <w:tcW w:w="2454" w:type="dxa"/>
            <w:noWrap/>
            <w:vAlign w:val="center"/>
            <w:hideMark/>
          </w:tcPr>
          <w:p w14:paraId="209B329E" w14:textId="77777777" w:rsidR="00A93B76" w:rsidRPr="00500F2F" w:rsidRDefault="00A93B76" w:rsidP="0090330E">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14:paraId="7CF1A09A" w14:textId="53A3C251" w:rsidR="00A93B76" w:rsidRPr="00500F2F" w:rsidRDefault="00C65AC7" w:rsidP="0090330E">
            <w:pPr>
              <w:spacing w:line="276" w:lineRule="auto"/>
              <w:ind w:firstLine="0"/>
              <w:jc w:val="center"/>
              <w:rPr>
                <w:color w:val="000000"/>
                <w:sz w:val="20"/>
                <w:szCs w:val="20"/>
              </w:rPr>
            </w:pPr>
            <w:r>
              <w:rPr>
                <w:color w:val="000000"/>
                <w:sz w:val="20"/>
                <w:szCs w:val="20"/>
              </w:rPr>
              <w:t>12.9</w:t>
            </w:r>
          </w:p>
        </w:tc>
        <w:tc>
          <w:tcPr>
            <w:tcW w:w="1408" w:type="dxa"/>
            <w:noWrap/>
            <w:vAlign w:val="center"/>
            <w:hideMark/>
          </w:tcPr>
          <w:p w14:paraId="5CAB1F8A" w14:textId="7C9F1228"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-37.6</w:t>
            </w:r>
            <w:r w:rsidRPr="00500F2F">
              <w:rPr>
                <w:color w:val="000000"/>
                <w:sz w:val="20"/>
                <w:szCs w:val="20"/>
              </w:rPr>
              <w:t xml:space="preserve"> to </w:t>
            </w:r>
            <w:r w:rsidR="00C65AC7">
              <w:rPr>
                <w:color w:val="000000"/>
                <w:sz w:val="20"/>
                <w:szCs w:val="20"/>
              </w:rPr>
              <w:t>40.7</w:t>
            </w:r>
          </w:p>
        </w:tc>
        <w:tc>
          <w:tcPr>
            <w:tcW w:w="1387" w:type="dxa"/>
            <w:noWrap/>
            <w:vAlign w:val="center"/>
            <w:hideMark/>
          </w:tcPr>
          <w:p w14:paraId="2BE5EB0B" w14:textId="785D183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0.2</w:t>
            </w:r>
          </w:p>
        </w:tc>
        <w:tc>
          <w:tcPr>
            <w:tcW w:w="1123" w:type="dxa"/>
            <w:noWrap/>
            <w:vAlign w:val="center"/>
            <w:hideMark/>
          </w:tcPr>
          <w:p w14:paraId="2E76CCC7" w14:textId="26997AA1" w:rsidR="00A93B76" w:rsidRPr="00500F2F" w:rsidRDefault="00A93B76" w:rsidP="00C65AC7">
            <w:pPr>
              <w:spacing w:line="276" w:lineRule="auto"/>
              <w:ind w:firstLine="0"/>
              <w:jc w:val="center"/>
              <w:rPr>
                <w:color w:val="000000"/>
                <w:sz w:val="20"/>
                <w:szCs w:val="20"/>
              </w:rPr>
            </w:pPr>
            <w:r w:rsidRPr="00500F2F">
              <w:rPr>
                <w:color w:val="000000"/>
                <w:sz w:val="20"/>
                <w:szCs w:val="20"/>
              </w:rPr>
              <w:t>-2.</w:t>
            </w:r>
            <w:r w:rsidR="00C65AC7">
              <w:rPr>
                <w:color w:val="000000"/>
                <w:sz w:val="20"/>
                <w:szCs w:val="20"/>
              </w:rPr>
              <w:t>3</w:t>
            </w:r>
            <w:r w:rsidR="00C65AC7" w:rsidRPr="00500F2F">
              <w:rPr>
                <w:color w:val="000000"/>
                <w:sz w:val="20"/>
                <w:szCs w:val="20"/>
              </w:rPr>
              <w:t xml:space="preserve"> </w:t>
            </w:r>
            <w:r w:rsidRPr="00500F2F">
              <w:rPr>
                <w:color w:val="000000"/>
                <w:sz w:val="20"/>
                <w:szCs w:val="20"/>
              </w:rPr>
              <w:t>to -</w:t>
            </w:r>
            <w:r w:rsidR="00C65AC7">
              <w:rPr>
                <w:color w:val="000000"/>
                <w:sz w:val="20"/>
                <w:szCs w:val="20"/>
              </w:rPr>
              <w:t>1.4</w:t>
            </w:r>
          </w:p>
        </w:tc>
      </w:tr>
      <w:tr w:rsidR="00A93B76" w:rsidRPr="00500F2F" w14:paraId="5FB5945D" w14:textId="77777777" w:rsidTr="005A0F36">
        <w:trPr>
          <w:trHeight w:val="287"/>
          <w:jc w:val="center"/>
        </w:trPr>
        <w:tc>
          <w:tcPr>
            <w:tcW w:w="2454" w:type="dxa"/>
            <w:noWrap/>
            <w:vAlign w:val="center"/>
            <w:hideMark/>
          </w:tcPr>
          <w:p w14:paraId="330DD140" w14:textId="77777777" w:rsidR="00A93B76" w:rsidRPr="00500F2F" w:rsidRDefault="00A93B76" w:rsidP="0090330E">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14:paraId="342144EA" w14:textId="16347B57"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48.6</w:t>
            </w:r>
            <w:r w:rsidRPr="00500F2F">
              <w:rPr>
                <w:color w:val="000000"/>
                <w:sz w:val="20"/>
                <w:szCs w:val="20"/>
              </w:rPr>
              <w:t>**</w:t>
            </w:r>
          </w:p>
        </w:tc>
        <w:tc>
          <w:tcPr>
            <w:tcW w:w="1408" w:type="dxa"/>
            <w:noWrap/>
            <w:vAlign w:val="center"/>
            <w:hideMark/>
          </w:tcPr>
          <w:p w14:paraId="7B5D957A" w14:textId="39BA44F2"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8.3</w:t>
            </w:r>
            <w:r w:rsidRPr="00500F2F">
              <w:rPr>
                <w:color w:val="000000"/>
                <w:sz w:val="20"/>
                <w:szCs w:val="20"/>
              </w:rPr>
              <w:t xml:space="preserve"> to -</w:t>
            </w:r>
            <w:r w:rsidR="00C65AC7">
              <w:rPr>
                <w:color w:val="000000"/>
                <w:sz w:val="20"/>
                <w:szCs w:val="20"/>
              </w:rPr>
              <w:t>121.8</w:t>
            </w:r>
          </w:p>
        </w:tc>
        <w:tc>
          <w:tcPr>
            <w:tcW w:w="1387" w:type="dxa"/>
            <w:noWrap/>
            <w:vAlign w:val="center"/>
            <w:hideMark/>
          </w:tcPr>
          <w:p w14:paraId="503C6CAB" w14:textId="39F3D44D" w:rsidR="00A93B76" w:rsidRPr="00500F2F" w:rsidRDefault="00C65AC7" w:rsidP="0090330E">
            <w:pPr>
              <w:spacing w:line="276" w:lineRule="auto"/>
              <w:ind w:firstLine="0"/>
              <w:jc w:val="center"/>
              <w:rPr>
                <w:color w:val="000000"/>
                <w:sz w:val="20"/>
                <w:szCs w:val="20"/>
              </w:rPr>
            </w:pPr>
            <w:r>
              <w:rPr>
                <w:color w:val="000000"/>
                <w:sz w:val="20"/>
                <w:szCs w:val="20"/>
              </w:rPr>
              <w:t>5.0</w:t>
            </w:r>
            <w:r w:rsidR="00A93B76" w:rsidRPr="00500F2F">
              <w:rPr>
                <w:color w:val="000000"/>
                <w:sz w:val="20"/>
                <w:szCs w:val="20"/>
              </w:rPr>
              <w:t>*</w:t>
            </w:r>
            <w:r>
              <w:rPr>
                <w:color w:val="000000"/>
                <w:sz w:val="20"/>
                <w:szCs w:val="20"/>
              </w:rPr>
              <w:t>**</w:t>
            </w:r>
          </w:p>
        </w:tc>
        <w:tc>
          <w:tcPr>
            <w:tcW w:w="1123" w:type="dxa"/>
            <w:noWrap/>
            <w:vAlign w:val="center"/>
            <w:hideMark/>
          </w:tcPr>
          <w:p w14:paraId="3921C5FF" w14:textId="4178CAB1" w:rsidR="00A93B76" w:rsidRPr="00500F2F" w:rsidRDefault="00C65AC7" w:rsidP="00C65AC7">
            <w:pPr>
              <w:spacing w:line="276" w:lineRule="auto"/>
              <w:ind w:firstLine="0"/>
              <w:jc w:val="center"/>
              <w:rPr>
                <w:color w:val="000000"/>
                <w:sz w:val="20"/>
                <w:szCs w:val="20"/>
              </w:rPr>
            </w:pPr>
            <w:r>
              <w:rPr>
                <w:color w:val="000000"/>
                <w:sz w:val="20"/>
                <w:szCs w:val="20"/>
              </w:rPr>
              <w:t>3.1</w:t>
            </w:r>
            <w:r w:rsidR="00A93B76" w:rsidRPr="00500F2F">
              <w:rPr>
                <w:color w:val="000000"/>
                <w:sz w:val="20"/>
                <w:szCs w:val="20"/>
              </w:rPr>
              <w:t xml:space="preserve"> to </w:t>
            </w:r>
            <w:r>
              <w:rPr>
                <w:color w:val="000000"/>
                <w:sz w:val="20"/>
                <w:szCs w:val="20"/>
              </w:rPr>
              <w:t>6.0</w:t>
            </w:r>
          </w:p>
        </w:tc>
      </w:tr>
      <w:tr w:rsidR="000D11A5" w:rsidRPr="00500F2F" w14:paraId="10F59222" w14:textId="57EB4949" w:rsidTr="00B47350">
        <w:trPr>
          <w:trHeight w:val="287"/>
          <w:jc w:val="center"/>
        </w:trPr>
        <w:tc>
          <w:tcPr>
            <w:tcW w:w="2454" w:type="dxa"/>
            <w:noWrap/>
            <w:vAlign w:val="center"/>
          </w:tcPr>
          <w:p w14:paraId="54098DA0" w14:textId="5204C343" w:rsidR="000D11A5" w:rsidRPr="00500F2F" w:rsidRDefault="00B43058" w:rsidP="0090330E">
            <w:pPr>
              <w:spacing w:line="276" w:lineRule="auto"/>
              <w:ind w:firstLine="0"/>
              <w:rPr>
                <w:color w:val="000000"/>
                <w:sz w:val="20"/>
                <w:szCs w:val="20"/>
              </w:rPr>
            </w:pPr>
            <w:r w:rsidRPr="00327145">
              <w:rPr>
                <w:color w:val="000000"/>
                <w:sz w:val="20"/>
                <w:szCs w:val="20"/>
              </w:rPr>
              <w:t>[COS] Subsidy</w:t>
            </w:r>
          </w:p>
        </w:tc>
        <w:tc>
          <w:tcPr>
            <w:tcW w:w="1242" w:type="dxa"/>
            <w:noWrap/>
            <w:vAlign w:val="center"/>
          </w:tcPr>
          <w:p w14:paraId="0D8B04CD" w14:textId="2569D35F"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408" w:type="dxa"/>
            <w:noWrap/>
            <w:vAlign w:val="center"/>
          </w:tcPr>
          <w:p w14:paraId="2943DF80" w14:textId="618F96DD"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387" w:type="dxa"/>
            <w:noWrap/>
            <w:vAlign w:val="center"/>
          </w:tcPr>
          <w:p w14:paraId="2BE1FFBA" w14:textId="57456ACC"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123" w:type="dxa"/>
            <w:noWrap/>
            <w:vAlign w:val="center"/>
          </w:tcPr>
          <w:p w14:paraId="181C4E53" w14:textId="1FED596E" w:rsidR="000D11A5" w:rsidRPr="00500F2F" w:rsidRDefault="00B43058" w:rsidP="0090330E">
            <w:pPr>
              <w:spacing w:line="276" w:lineRule="auto"/>
              <w:ind w:firstLine="0"/>
              <w:jc w:val="center"/>
              <w:rPr>
                <w:color w:val="000000"/>
                <w:sz w:val="20"/>
                <w:szCs w:val="20"/>
              </w:rPr>
            </w:pPr>
            <w:r>
              <w:rPr>
                <w:color w:val="000000"/>
                <w:sz w:val="20"/>
                <w:szCs w:val="20"/>
              </w:rPr>
              <w:t>-</w:t>
            </w:r>
          </w:p>
        </w:tc>
      </w:tr>
      <w:tr w:rsidR="00A93B76" w:rsidRPr="00500F2F" w14:paraId="7ACAEB37" w14:textId="77777777" w:rsidTr="00B47350">
        <w:trPr>
          <w:trHeight w:val="287"/>
          <w:jc w:val="center"/>
        </w:trPr>
        <w:tc>
          <w:tcPr>
            <w:tcW w:w="2454" w:type="dxa"/>
            <w:tcBorders>
              <w:bottom w:val="single" w:sz="4" w:space="0" w:color="auto"/>
            </w:tcBorders>
            <w:noWrap/>
            <w:vAlign w:val="center"/>
            <w:hideMark/>
          </w:tcPr>
          <w:p w14:paraId="37F3DCDF" w14:textId="77777777" w:rsidR="00A93B76" w:rsidRPr="00500F2F" w:rsidRDefault="00A93B76" w:rsidP="0090330E">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14:paraId="216D2B88" w14:textId="1BC3CED0" w:rsidR="00A93B76" w:rsidRPr="00500F2F" w:rsidRDefault="00C65AC7" w:rsidP="0090330E">
            <w:pPr>
              <w:spacing w:line="276" w:lineRule="auto"/>
              <w:ind w:firstLine="0"/>
              <w:jc w:val="center"/>
              <w:rPr>
                <w:color w:val="000000"/>
                <w:sz w:val="20"/>
                <w:szCs w:val="20"/>
              </w:rPr>
            </w:pPr>
            <w:r>
              <w:rPr>
                <w:color w:val="000000"/>
                <w:sz w:val="20"/>
                <w:szCs w:val="20"/>
              </w:rPr>
              <w:t>166.9</w:t>
            </w:r>
            <w:r w:rsidR="00A93B76" w:rsidRPr="00500F2F">
              <w:rPr>
                <w:color w:val="000000"/>
                <w:sz w:val="20"/>
                <w:szCs w:val="20"/>
              </w:rPr>
              <w:t>***</w:t>
            </w:r>
          </w:p>
        </w:tc>
        <w:tc>
          <w:tcPr>
            <w:tcW w:w="1408" w:type="dxa"/>
            <w:tcBorders>
              <w:bottom w:val="single" w:sz="4" w:space="0" w:color="auto"/>
            </w:tcBorders>
            <w:noWrap/>
            <w:vAlign w:val="center"/>
            <w:hideMark/>
          </w:tcPr>
          <w:p w14:paraId="742BD60C" w14:textId="0D15D959" w:rsidR="00A93B76" w:rsidRPr="00500F2F" w:rsidRDefault="00C65AC7" w:rsidP="00C65AC7">
            <w:pPr>
              <w:spacing w:line="276" w:lineRule="auto"/>
              <w:ind w:firstLine="0"/>
              <w:jc w:val="center"/>
              <w:rPr>
                <w:color w:val="000000"/>
                <w:sz w:val="20"/>
                <w:szCs w:val="20"/>
              </w:rPr>
            </w:pPr>
            <w:r>
              <w:rPr>
                <w:color w:val="000000"/>
                <w:sz w:val="20"/>
                <w:szCs w:val="20"/>
              </w:rPr>
              <w:t>109.8</w:t>
            </w:r>
            <w:r w:rsidR="00A93B76" w:rsidRPr="00500F2F">
              <w:rPr>
                <w:color w:val="000000"/>
                <w:sz w:val="20"/>
                <w:szCs w:val="20"/>
              </w:rPr>
              <w:t xml:space="preserve"> to </w:t>
            </w:r>
            <w:r>
              <w:rPr>
                <w:color w:val="000000"/>
                <w:sz w:val="20"/>
                <w:szCs w:val="20"/>
              </w:rPr>
              <w:t>198.3</w:t>
            </w:r>
          </w:p>
        </w:tc>
        <w:tc>
          <w:tcPr>
            <w:tcW w:w="1387" w:type="dxa"/>
            <w:tcBorders>
              <w:bottom w:val="single" w:sz="4" w:space="0" w:color="auto"/>
            </w:tcBorders>
            <w:noWrap/>
            <w:vAlign w:val="center"/>
            <w:hideMark/>
          </w:tcPr>
          <w:p w14:paraId="50BF7BCD" w14:textId="1A3FE8A0" w:rsidR="00A93B76" w:rsidRPr="00500F2F" w:rsidRDefault="00C65AC7" w:rsidP="0090330E">
            <w:pPr>
              <w:spacing w:line="276" w:lineRule="auto"/>
              <w:ind w:firstLine="0"/>
              <w:jc w:val="center"/>
              <w:rPr>
                <w:color w:val="000000"/>
                <w:sz w:val="20"/>
                <w:szCs w:val="20"/>
              </w:rPr>
            </w:pPr>
            <w:r>
              <w:rPr>
                <w:color w:val="000000"/>
                <w:sz w:val="20"/>
                <w:szCs w:val="20"/>
              </w:rPr>
              <w:t>7.0</w:t>
            </w:r>
            <w:r w:rsidR="00A93B76" w:rsidRPr="00500F2F">
              <w:rPr>
                <w:color w:val="000000"/>
                <w:sz w:val="20"/>
                <w:szCs w:val="20"/>
              </w:rPr>
              <w:t>***</w:t>
            </w:r>
          </w:p>
        </w:tc>
        <w:tc>
          <w:tcPr>
            <w:tcW w:w="1123" w:type="dxa"/>
            <w:tcBorders>
              <w:bottom w:val="single" w:sz="4" w:space="0" w:color="auto"/>
            </w:tcBorders>
            <w:noWrap/>
            <w:vAlign w:val="bottom"/>
            <w:hideMark/>
          </w:tcPr>
          <w:p w14:paraId="5CFD419C" w14:textId="4EF28014" w:rsidR="00A93B76" w:rsidRPr="00500F2F" w:rsidRDefault="00C65AC7" w:rsidP="00C65AC7">
            <w:pPr>
              <w:spacing w:line="276" w:lineRule="auto"/>
              <w:ind w:firstLine="0"/>
              <w:jc w:val="center"/>
              <w:rPr>
                <w:color w:val="000000"/>
                <w:sz w:val="20"/>
                <w:szCs w:val="20"/>
              </w:rPr>
            </w:pPr>
            <w:r>
              <w:rPr>
                <w:color w:val="000000"/>
                <w:sz w:val="20"/>
                <w:szCs w:val="20"/>
              </w:rPr>
              <w:t>5.9</w:t>
            </w:r>
            <w:r w:rsidR="00A93B76" w:rsidRPr="00500F2F">
              <w:rPr>
                <w:color w:val="000000"/>
                <w:sz w:val="20"/>
                <w:szCs w:val="20"/>
              </w:rPr>
              <w:t xml:space="preserve"> to 6</w:t>
            </w:r>
            <w:r>
              <w:rPr>
                <w:color w:val="000000"/>
                <w:sz w:val="20"/>
                <w:szCs w:val="20"/>
              </w:rPr>
              <w:t>7.6</w:t>
            </w:r>
          </w:p>
        </w:tc>
      </w:tr>
    </w:tbl>
    <w:p w14:paraId="2311A963" w14:textId="77777777" w:rsidR="005A0F36" w:rsidRPr="005A0F36" w:rsidRDefault="005A0F36" w:rsidP="005A0F36">
      <w:pPr>
        <w:jc w:val="left"/>
      </w:pPr>
      <w:r>
        <w:rPr>
          <w:sz w:val="20"/>
          <w:szCs w:val="20"/>
        </w:rPr>
        <w:t xml:space="preserve">Note, </w:t>
      </w:r>
      <w:r w:rsidRPr="00500F2F">
        <w:rPr>
          <w:color w:val="000000"/>
          <w:sz w:val="20"/>
          <w:szCs w:val="20"/>
        </w:rPr>
        <w:t>***; ** indicates significance at 1% and 5% respectively</w:t>
      </w:r>
    </w:p>
    <w:p w14:paraId="779C1267" w14:textId="4ECCB408" w:rsidR="00825106" w:rsidRDefault="006A253A" w:rsidP="00825106">
      <w:pPr>
        <w:pStyle w:val="Heading2"/>
      </w:pPr>
      <w:r>
        <w:t>Estimating c</w:t>
      </w:r>
      <w:r w:rsidR="00871E71">
        <w:t>ontract participation</w:t>
      </w:r>
    </w:p>
    <w:p w14:paraId="397AF8A6" w14:textId="77777777" w:rsidR="00D6005E" w:rsidRPr="00D6005E" w:rsidRDefault="00D6005E" w:rsidP="00D6005E">
      <w:pPr>
        <w:pStyle w:val="Firstparagraph"/>
      </w:pPr>
    </w:p>
    <w:p w14:paraId="3DA1BC44" w14:textId="0E633BB7" w:rsidR="00921E35" w:rsidRDefault="00825106" w:rsidP="006A0EB7">
      <w:r w:rsidRPr="00070992">
        <w:tab/>
      </w:r>
      <w:r w:rsidR="00451BE7">
        <w:t>Contract participation was</w:t>
      </w:r>
      <w:r w:rsidRPr="00070992">
        <w:t xml:space="preserve"> </w:t>
      </w:r>
      <w:r w:rsidR="00451BE7">
        <w:t>estimated</w:t>
      </w:r>
      <w:r w:rsidR="00451BE7" w:rsidRPr="00070992">
        <w:t xml:space="preserve"> </w:t>
      </w:r>
      <w:r w:rsidR="00E70D18">
        <w:t>according to different</w:t>
      </w:r>
      <w:r w:rsidRPr="00070992">
        <w:t xml:space="preserve"> </w:t>
      </w:r>
      <w:r w:rsidR="00E70D18">
        <w:t xml:space="preserve">payment and attribute </w:t>
      </w:r>
      <w:r w:rsidRPr="00070992">
        <w:t xml:space="preserve">scenarios to determine how </w:t>
      </w:r>
      <w:r w:rsidR="00195A00">
        <w:t>projected</w:t>
      </w:r>
      <w:r w:rsidR="007B26B2">
        <w:t xml:space="preserve"> </w:t>
      </w:r>
      <w:r w:rsidRPr="00070992">
        <w:t xml:space="preserve">uptake </w:t>
      </w:r>
      <w:r w:rsidR="007B26B2">
        <w:t xml:space="preserve">by farmers </w:t>
      </w:r>
      <w:r w:rsidRPr="00070992">
        <w:t>varied according to contract terms</w:t>
      </w:r>
      <w:r w:rsidR="00195A00">
        <w:t xml:space="preserve">. </w:t>
      </w:r>
      <w:del w:id="287" w:author="MORAN Dominic" w:date="2018-07-14T19:05:00Z">
        <w:r w:rsidR="00112B99" w:rsidDel="00A96B9C">
          <w:delText>Mean parameter</w:delText>
        </w:r>
      </w:del>
      <w:r w:rsidR="00112B99">
        <w:t xml:space="preserve"> </w:t>
      </w:r>
      <w:ins w:id="288" w:author="MORAN Dominic" w:date="2018-07-14T19:05:00Z">
        <w:r w:rsidR="00A96B9C">
          <w:t>C</w:t>
        </w:r>
      </w:ins>
      <w:del w:id="289" w:author="MORAN Dominic" w:date="2018-07-14T19:05:00Z">
        <w:r w:rsidR="00112B99" w:rsidDel="00A96B9C">
          <w:delText>c</w:delText>
        </w:r>
      </w:del>
      <w:r w:rsidR="00112B99">
        <w:t>oefficient</w:t>
      </w:r>
      <w:ins w:id="290" w:author="MORAN Dominic" w:date="2018-07-14T19:05:00Z">
        <w:r w:rsidR="00A96B9C">
          <w:t xml:space="preserve"> means</w:t>
        </w:r>
      </w:ins>
      <w:del w:id="291" w:author="MORAN Dominic" w:date="2018-07-14T19:05:00Z">
        <w:r w:rsidR="00112B99" w:rsidDel="00A96B9C">
          <w:delText>s</w:delText>
        </w:r>
      </w:del>
      <w:r w:rsidR="00112B99">
        <w:t xml:space="preserve"> from the RPL model were used for calculating probabilities under </w:t>
      </w:r>
      <w:r w:rsidR="00921E35">
        <w:t>two alternative scenarios; opti</w:t>
      </w:r>
      <w:r w:rsidR="00245854">
        <w:t>mal and non-optimal contracts</w:t>
      </w:r>
      <w:ins w:id="292" w:author="MORAN Dominic" w:date="2018-07-14T19:06:00Z">
        <w:r w:rsidR="00A96B9C">
          <w:t>, where</w:t>
        </w:r>
      </w:ins>
      <w:del w:id="293" w:author="MORAN Dominic" w:date="2018-07-14T19:06:00Z">
        <w:r w:rsidR="00245854" w:rsidDel="00A96B9C">
          <w:delText xml:space="preserve">. </w:delText>
        </w:r>
        <w:r w:rsidR="00921E35" w:rsidDel="00A96B9C">
          <w:delText>‘</w:delText>
        </w:r>
        <w:commentRangeStart w:id="294"/>
        <w:r w:rsidR="00921E35" w:rsidDel="00A96B9C">
          <w:delText>Optimal’</w:delText>
        </w:r>
      </w:del>
      <w:r w:rsidR="00921E35">
        <w:t xml:space="preserve"> </w:t>
      </w:r>
      <w:ins w:id="295" w:author="MORAN Dominic" w:date="2018-07-14T19:06:00Z">
        <w:r w:rsidR="00A96B9C">
          <w:t xml:space="preserve">optimal </w:t>
        </w:r>
      </w:ins>
      <w:r w:rsidR="00921E35">
        <w:t>refers to contract attributes that meet the preferences of agents while ‘non-optimal’</w:t>
      </w:r>
      <w:commentRangeEnd w:id="294"/>
      <w:r w:rsidR="00A96B9C">
        <w:rPr>
          <w:rStyle w:val="CommentReference"/>
        </w:rPr>
        <w:commentReference w:id="294"/>
      </w:r>
      <w:r w:rsidR="00921E35">
        <w:t xml:space="preserve"> contracts do not. </w:t>
      </w:r>
      <w:r w:rsidR="00451BE7">
        <w:t>T</w:t>
      </w:r>
      <w:r w:rsidR="00921E35">
        <w:t xml:space="preserve">he subsidy </w:t>
      </w:r>
      <w:r w:rsidR="00451BE7">
        <w:t>was</w:t>
      </w:r>
      <w:r w:rsidR="00921E35">
        <w:t xml:space="preserve"> fixed across both alternatives at different rates</w:t>
      </w:r>
      <w:r w:rsidR="00451BE7">
        <w:t xml:space="preserve"> to explore</w:t>
      </w:r>
      <w:r w:rsidR="00921E35">
        <w:t xml:space="preserve"> </w:t>
      </w:r>
      <w:r w:rsidR="00451BE7">
        <w:t>the</w:t>
      </w:r>
      <w:r w:rsidR="00921E35">
        <w:t xml:space="preserve"> trade-off between preference satisfaction and incentive reward. </w:t>
      </w:r>
    </w:p>
    <w:p w14:paraId="00C04CE1" w14:textId="77777777" w:rsidR="005A0F36" w:rsidRDefault="005A0F36" w:rsidP="00666D35">
      <w:pPr>
        <w:rPr>
          <w:color w:val="000000"/>
          <w:sz w:val="20"/>
          <w:szCs w:val="20"/>
        </w:rPr>
      </w:pPr>
    </w:p>
    <w:p w14:paraId="4A442F12" w14:textId="77777777" w:rsidR="00245854" w:rsidRDefault="00E12324" w:rsidP="0001614F">
      <w:commentRangeStart w:id="296"/>
      <w:r>
        <w:t>As expected, n</w:t>
      </w:r>
      <w:r w:rsidR="00825106" w:rsidRPr="00070992">
        <w:t xml:space="preserve">on-optimal contracts </w:t>
      </w:r>
      <w:r w:rsidR="00921E35">
        <w:t>required</w:t>
      </w:r>
      <w:r w:rsidR="00825106" w:rsidRPr="00070992">
        <w:t xml:space="preserve"> greater </w:t>
      </w:r>
      <w:r w:rsidR="008A15E2">
        <w:t xml:space="preserve">remuneration to counter </w:t>
      </w:r>
      <w:r w:rsidR="00825106" w:rsidRPr="00070992">
        <w:t>higher levels of non-enrolment</w:t>
      </w:r>
      <w:r w:rsidR="00112B99">
        <w:t xml:space="preserve"> (Figure </w:t>
      </w:r>
      <w:r w:rsidR="003D5235">
        <w:t>5</w:t>
      </w:r>
      <w:r w:rsidR="007B26B2">
        <w:t>)</w:t>
      </w:r>
      <w:r w:rsidR="00245854">
        <w:t xml:space="preserve">. </w:t>
      </w:r>
      <w:r w:rsidR="00C54C6C">
        <w:t>Participation estimates for the scheme ranged from 3</w:t>
      </w:r>
      <w:r w:rsidR="003D5235">
        <w:t>8</w:t>
      </w:r>
      <w:r w:rsidR="00C54C6C">
        <w:t>% (</w:t>
      </w:r>
      <w:r w:rsidR="00C54C6C" w:rsidRPr="00070992">
        <w:t>€20</w:t>
      </w:r>
      <w:r w:rsidR="00C54C6C">
        <w:t xml:space="preserve"> </w:t>
      </w:r>
      <w:r w:rsidR="00C54C6C" w:rsidRPr="00070992">
        <w:rPr>
          <w:vertAlign w:val="superscript"/>
        </w:rPr>
        <w:t>year-1</w:t>
      </w:r>
      <w:r w:rsidR="00C54C6C">
        <w:t>) to 97% (</w:t>
      </w:r>
      <w:r w:rsidR="00C54C6C" w:rsidRPr="00070992">
        <w:t>€200</w:t>
      </w:r>
      <w:r w:rsidR="00C54C6C" w:rsidRPr="00DC3485">
        <w:rPr>
          <w:vertAlign w:val="superscript"/>
        </w:rPr>
        <w:t xml:space="preserve"> </w:t>
      </w:r>
      <w:r w:rsidR="00C54C6C" w:rsidRPr="00070992">
        <w:rPr>
          <w:vertAlign w:val="superscript"/>
        </w:rPr>
        <w:t>year-1</w:t>
      </w:r>
      <w:r w:rsidR="00C54C6C">
        <w:t xml:space="preserve">) for bovines and </w:t>
      </w:r>
      <w:r w:rsidR="003D5235">
        <w:t>71</w:t>
      </w:r>
      <w:r w:rsidR="00C54C6C">
        <w:t>% (</w:t>
      </w:r>
      <w:r w:rsidR="00C54C6C" w:rsidRPr="00070992">
        <w:t>€</w:t>
      </w:r>
      <w:r w:rsidR="00C54C6C">
        <w:t xml:space="preserve">1 </w:t>
      </w:r>
      <w:r w:rsidR="00C54C6C" w:rsidRPr="00070992">
        <w:rPr>
          <w:vertAlign w:val="superscript"/>
        </w:rPr>
        <w:t>year-1</w:t>
      </w:r>
      <w:r w:rsidR="00C54C6C">
        <w:t>) to 9</w:t>
      </w:r>
      <w:r w:rsidR="003D5235">
        <w:t>9</w:t>
      </w:r>
      <w:r w:rsidR="00C54C6C">
        <w:t>% (</w:t>
      </w:r>
      <w:r w:rsidR="00C54C6C" w:rsidRPr="00070992">
        <w:t>€</w:t>
      </w:r>
      <w:r w:rsidR="00C54C6C">
        <w:t xml:space="preserve">10 </w:t>
      </w:r>
      <w:r w:rsidR="00C54C6C" w:rsidRPr="00070992">
        <w:rPr>
          <w:vertAlign w:val="superscript"/>
        </w:rPr>
        <w:t>year-1</w:t>
      </w:r>
      <w:r w:rsidR="00896E6F">
        <w:t>) for ovine farmers</w:t>
      </w:r>
      <w:r w:rsidR="00C54C6C">
        <w:t xml:space="preserve"> in optimal contract scenarios. </w:t>
      </w:r>
      <w:proofErr w:type="gramStart"/>
      <w:r w:rsidR="003D5235">
        <w:t>In the non-optimal contract scenario participation ranged from 4% (</w:t>
      </w:r>
      <w:r w:rsidR="003D5235" w:rsidRPr="00070992">
        <w:t>€20</w:t>
      </w:r>
      <w:r w:rsidR="003D5235">
        <w:t xml:space="preserve"> </w:t>
      </w:r>
      <w:r w:rsidR="003D5235" w:rsidRPr="00070992">
        <w:rPr>
          <w:vertAlign w:val="superscript"/>
        </w:rPr>
        <w:t>year-1</w:t>
      </w:r>
      <w:r w:rsidR="003D5235">
        <w:t>) to 70% (</w:t>
      </w:r>
      <w:r w:rsidR="003D5235" w:rsidRPr="00070992">
        <w:t>€200</w:t>
      </w:r>
      <w:r w:rsidR="003D5235" w:rsidRPr="00DC3485">
        <w:rPr>
          <w:vertAlign w:val="superscript"/>
        </w:rPr>
        <w:t xml:space="preserve"> </w:t>
      </w:r>
      <w:r w:rsidR="003D5235" w:rsidRPr="00070992">
        <w:rPr>
          <w:vertAlign w:val="superscript"/>
        </w:rPr>
        <w:t>year-1</w:t>
      </w:r>
      <w:r w:rsidR="003D5235">
        <w:t>) for bovines and 2% (</w:t>
      </w:r>
      <w:r w:rsidR="003D5235" w:rsidRPr="00070992">
        <w:t>€</w:t>
      </w:r>
      <w:r w:rsidR="003D5235">
        <w:t xml:space="preserve">1 </w:t>
      </w:r>
      <w:r w:rsidR="003D5235" w:rsidRPr="00070992">
        <w:rPr>
          <w:vertAlign w:val="superscript"/>
        </w:rPr>
        <w:t>year-1</w:t>
      </w:r>
      <w:r w:rsidR="003D5235">
        <w:t>) to 78% (</w:t>
      </w:r>
      <w:r w:rsidR="003D5235" w:rsidRPr="00070992">
        <w:t>€</w:t>
      </w:r>
      <w:r w:rsidR="003D5235">
        <w:t xml:space="preserve">10 </w:t>
      </w:r>
      <w:r w:rsidR="003D5235" w:rsidRPr="00070992">
        <w:rPr>
          <w:vertAlign w:val="superscript"/>
        </w:rPr>
        <w:t>year-1</w:t>
      </w:r>
      <w:r w:rsidR="003D5235">
        <w:t>) for ovine farmers.</w:t>
      </w:r>
      <w:proofErr w:type="gramEnd"/>
      <w:r w:rsidR="003D5235">
        <w:t xml:space="preserve"> </w:t>
      </w:r>
      <w:proofErr w:type="gramStart"/>
      <w:r w:rsidR="00921E35">
        <w:t xml:space="preserve">Holding subsidy premiums </w:t>
      </w:r>
      <w:r w:rsidR="00825106" w:rsidRPr="00070992">
        <w:t xml:space="preserve">constant, the participation difference between </w:t>
      </w:r>
      <w:r w:rsidR="00245854">
        <w:t>the contract scenarios</w:t>
      </w:r>
      <w:r w:rsidR="00A26B16">
        <w:t xml:space="preserve"> ranges from 27% to 5</w:t>
      </w:r>
      <w:r w:rsidR="003D5235">
        <w:t>8</w:t>
      </w:r>
      <w:r w:rsidR="00825106" w:rsidRPr="00070992">
        <w:t>%</w:t>
      </w:r>
      <w:r w:rsidR="003D5235">
        <w:t xml:space="preserve"> for bovine farmers and 22% to 84</w:t>
      </w:r>
      <w:r w:rsidR="003D5235" w:rsidRPr="00070992">
        <w:t>%</w:t>
      </w:r>
      <w:r w:rsidR="003D5235">
        <w:t xml:space="preserve"> for ovine farmers</w:t>
      </w:r>
      <w:r w:rsidR="00825106" w:rsidRPr="00070992">
        <w:t>.</w:t>
      </w:r>
      <w:proofErr w:type="gramEnd"/>
      <w:r w:rsidR="00C54C6C">
        <w:t xml:space="preserve"> </w:t>
      </w:r>
      <w:commentRangeEnd w:id="296"/>
      <w:r w:rsidR="00D03B11">
        <w:rPr>
          <w:rStyle w:val="CommentReference"/>
        </w:rPr>
        <w:commentReference w:id="296"/>
      </w:r>
    </w:p>
    <w:p w14:paraId="04CCCF19" w14:textId="77777777" w:rsidR="00245854" w:rsidRDefault="00245854" w:rsidP="0001614F"/>
    <w:p w14:paraId="23F6C31E" w14:textId="34CE950B" w:rsidR="004E4A8C" w:rsidRDefault="00580300" w:rsidP="0001614F">
      <w:commentRangeStart w:id="297"/>
      <w:r>
        <w:t>We find a non-linear relationship between p</w:t>
      </w:r>
      <w:r w:rsidR="00C54C6C">
        <w:t xml:space="preserve">articipation </w:t>
      </w:r>
      <w:r>
        <w:t xml:space="preserve">and financial reward, </w:t>
      </w:r>
      <w:r w:rsidR="00C54C6C">
        <w:t>suggesting a one unit change in subsidy does not necessarily equate to a mi</w:t>
      </w:r>
      <w:r w:rsidR="00896E6F">
        <w:t>rrored change in participation</w:t>
      </w:r>
      <w:commentRangeEnd w:id="297"/>
      <w:r w:rsidR="00DB513E">
        <w:rPr>
          <w:rStyle w:val="CommentReference"/>
        </w:rPr>
        <w:commentReference w:id="297"/>
      </w:r>
      <w:r w:rsidR="00896E6F">
        <w:t xml:space="preserve">. </w:t>
      </w:r>
      <w:r w:rsidR="008A15E2">
        <w:t>Respondents</w:t>
      </w:r>
      <w:r w:rsidR="00825106" w:rsidRPr="00070992">
        <w:t xml:space="preserve"> presented with optimal contract designs </w:t>
      </w:r>
      <w:r w:rsidR="00C54C6C">
        <w:t>were</w:t>
      </w:r>
      <w:r w:rsidR="00C54C6C" w:rsidRPr="00070992">
        <w:t xml:space="preserve"> </w:t>
      </w:r>
      <w:r w:rsidR="00825106" w:rsidRPr="00070992">
        <w:t xml:space="preserve">much more likely to enrol </w:t>
      </w:r>
      <w:r w:rsidR="00195A00">
        <w:t xml:space="preserve">in a conservation programme </w:t>
      </w:r>
      <w:r w:rsidR="00825106" w:rsidRPr="00070992">
        <w:t xml:space="preserve">even at lower premiums. </w:t>
      </w:r>
      <w:r w:rsidR="00896E6F">
        <w:t>Ovine farmers were less likely to enrol in a contract that did not match their preferences for non-monetary attributes</w:t>
      </w:r>
      <w:r w:rsidR="006A253A">
        <w:t xml:space="preserve"> at lower subsidy premiums (though this was not the case with higher premiums)</w:t>
      </w:r>
      <w:r w:rsidR="00896E6F">
        <w:t>.</w:t>
      </w:r>
      <w:r w:rsidR="00B476E2">
        <w:t xml:space="preserve"> For both farmers groups (non-optimal contracts) there appears to be a tipping point, before which contract enrolment is relatively static.   </w:t>
      </w:r>
      <w:r w:rsidR="005A0F36">
        <w:t xml:space="preserve"> </w:t>
      </w:r>
    </w:p>
    <w:p w14:paraId="24CB6D1D" w14:textId="49400510" w:rsidR="006D5F47" w:rsidRDefault="001258DC" w:rsidP="006D5F47">
      <w:pPr>
        <w:ind w:firstLine="0"/>
        <w:rPr>
          <w:b/>
        </w:rPr>
      </w:pPr>
      <w:r>
        <w:rPr>
          <w:noProof/>
          <w:lang w:eastAsia="en-GB"/>
        </w:rPr>
        <w:drawing>
          <wp:inline distT="0" distB="0" distL="0" distR="0" wp14:anchorId="00D924DC" wp14:editId="31E51B06">
            <wp:extent cx="5731510" cy="2995669"/>
            <wp:effectExtent l="0" t="0" r="254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95669"/>
                    </a:xfrm>
                    <a:prstGeom prst="rect">
                      <a:avLst/>
                    </a:prstGeom>
                    <a:noFill/>
                    <a:ln>
                      <a:noFill/>
                    </a:ln>
                  </pic:spPr>
                </pic:pic>
              </a:graphicData>
            </a:graphic>
          </wp:inline>
        </w:drawing>
      </w:r>
    </w:p>
    <w:p w14:paraId="4CA825B2" w14:textId="7C1ACC34" w:rsidR="00E12324" w:rsidRDefault="00E12324" w:rsidP="00E12324">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5</w:t>
      </w:r>
      <w:r w:rsidRPr="005878F4">
        <w:rPr>
          <w:b/>
        </w:rPr>
        <w:fldChar w:fldCharType="end"/>
      </w:r>
      <w:r>
        <w:t>:</w:t>
      </w:r>
      <w:r w:rsidRPr="00E12324">
        <w:t xml:space="preserve"> </w:t>
      </w:r>
      <w:del w:id="298" w:author="MORAN Dominic" w:date="2018-07-15T14:28:00Z">
        <w:r w:rsidRPr="00825106" w:rsidDel="00AA6C54">
          <w:delText>Contract</w:delText>
        </w:r>
      </w:del>
      <w:r w:rsidRPr="00825106">
        <w:t xml:space="preserve"> </w:t>
      </w:r>
      <w:ins w:id="299" w:author="MORAN Dominic" w:date="2018-07-15T14:28:00Z">
        <w:r w:rsidR="00AA6C54">
          <w:t>P</w:t>
        </w:r>
      </w:ins>
      <w:del w:id="300" w:author="MORAN Dominic" w:date="2018-07-15T14:28:00Z">
        <w:r w:rsidRPr="00825106" w:rsidDel="00AA6C54">
          <w:delText>p</w:delText>
        </w:r>
      </w:del>
      <w:r w:rsidRPr="00825106">
        <w:t xml:space="preserve">robability of </w:t>
      </w:r>
      <w:ins w:id="301" w:author="MORAN Dominic" w:date="2018-07-15T14:28:00Z">
        <w:r w:rsidR="00AA6C54">
          <w:t xml:space="preserve">contract </w:t>
        </w:r>
      </w:ins>
      <w:r w:rsidRPr="00825106">
        <w:t xml:space="preserve">participation according to ‘non-optimal’ and ‘optimal ‘contract scenarios </w:t>
      </w:r>
      <w:r w:rsidR="00B476E2">
        <w:t>for</w:t>
      </w:r>
      <w:r w:rsidRPr="00825106">
        <w:t xml:space="preserve"> different subsidy premiums</w:t>
      </w:r>
      <w:r w:rsidR="008D6DCC">
        <w:t xml:space="preserve"> </w:t>
      </w:r>
      <w:r w:rsidR="00B476E2">
        <w:t>(</w:t>
      </w:r>
      <w:r w:rsidRPr="00825106">
        <w:t xml:space="preserve">bovine </w:t>
      </w:r>
      <w:r w:rsidR="00666D35">
        <w:t xml:space="preserve">and ovine </w:t>
      </w:r>
      <w:r w:rsidRPr="00825106">
        <w:t>farmers</w:t>
      </w:r>
      <w:r w:rsidR="00B476E2">
        <w:t>)</w:t>
      </w:r>
      <w:r>
        <w:t>. ‘Optimal’ refers to contract attributes that meet the preferences of agents</w:t>
      </w:r>
      <w:ins w:id="302" w:author="MORAN Dominic" w:date="2018-07-15T14:29:00Z">
        <w:r w:rsidR="00AA6C54">
          <w:t>.</w:t>
        </w:r>
      </w:ins>
      <w:del w:id="303" w:author="MORAN Dominic" w:date="2018-07-15T14:29:00Z">
        <w:r w:rsidDel="00AA6C54">
          <w:delText xml:space="preserve"> while ‘non-optimal’ contracts do not</w:delText>
        </w:r>
      </w:del>
      <w:r>
        <w:t xml:space="preserve">.  </w:t>
      </w:r>
    </w:p>
    <w:p w14:paraId="69BB08A9" w14:textId="77777777" w:rsidR="002B53F2" w:rsidRDefault="002B53F2" w:rsidP="00675A92">
      <w:pPr>
        <w:rPr>
          <w:bCs/>
        </w:rPr>
      </w:pPr>
    </w:p>
    <w:p w14:paraId="474823EB" w14:textId="77777777" w:rsidR="00344886" w:rsidRDefault="00344886" w:rsidP="00344886">
      <w:pPr>
        <w:pStyle w:val="Heading1"/>
      </w:pPr>
      <w:r>
        <w:t xml:space="preserve">Discussion </w:t>
      </w:r>
    </w:p>
    <w:p w14:paraId="3596D71F" w14:textId="77777777" w:rsidR="004E318F" w:rsidRDefault="004E318F" w:rsidP="00E55FAB">
      <w:pPr>
        <w:pStyle w:val="Heading2"/>
      </w:pPr>
      <w:r w:rsidRPr="00EE4972">
        <w:t xml:space="preserve">Contract preferences </w:t>
      </w:r>
    </w:p>
    <w:p w14:paraId="76C7978D" w14:textId="6AA83DC9" w:rsidR="00280B46" w:rsidRPr="00D474A9" w:rsidRDefault="00DB513E" w:rsidP="00A80102">
      <w:pPr>
        <w:rPr>
          <w:szCs w:val="22"/>
        </w:rPr>
      </w:pPr>
      <w:ins w:id="304" w:author="MORAN Dominic" w:date="2018-07-15T14:31:00Z">
        <w:r>
          <w:t>R</w:t>
        </w:r>
      </w:ins>
      <w:del w:id="305" w:author="MORAN Dominic" w:date="2018-07-15T14:31:00Z">
        <w:r w:rsidR="00E55FAB" w:rsidRPr="00E55FAB" w:rsidDel="00DB513E">
          <w:delText>O</w:delText>
        </w:r>
      </w:del>
      <w:del w:id="306" w:author="MORAN Dominic" w:date="2018-07-15T14:30:00Z">
        <w:r w:rsidR="00E55FAB" w:rsidRPr="00E55FAB" w:rsidDel="00DB513E">
          <w:delText>ur r</w:delText>
        </w:r>
      </w:del>
      <w:r w:rsidR="00E55FAB" w:rsidRPr="00E55FAB">
        <w:t xml:space="preserve">esults suggest farmers </w:t>
      </w:r>
      <w:commentRangeStart w:id="307"/>
      <w:del w:id="308" w:author="MORAN Dominic" w:date="2018-07-14T19:07:00Z">
        <w:r w:rsidR="00E55FAB" w:rsidRPr="00E55FAB" w:rsidDel="00D03B11">
          <w:delText>in</w:delText>
        </w:r>
      </w:del>
      <w:commentRangeEnd w:id="307"/>
      <w:r w:rsidR="00D03B11">
        <w:rPr>
          <w:rStyle w:val="CommentReference"/>
        </w:rPr>
        <w:commentReference w:id="307"/>
      </w:r>
      <w:del w:id="309" w:author="MORAN Dominic" w:date="2018-07-14T19:07:00Z">
        <w:r w:rsidR="00E55FAB" w:rsidRPr="00E55FAB" w:rsidDel="00D03B11">
          <w:delText xml:space="preserve"> Transylvania</w:delText>
        </w:r>
      </w:del>
      <w:r w:rsidR="00E55FAB" w:rsidRPr="00E55FAB">
        <w:t xml:space="preserve"> demonstrate a clear willingness to participate in conservation programmes for rare breeds</w:t>
      </w:r>
      <w:r w:rsidR="001D281B">
        <w:t>.</w:t>
      </w:r>
      <w:r w:rsidR="002F594F">
        <w:t xml:space="preserve"> </w:t>
      </w:r>
      <w:ins w:id="310" w:author="MORAN Dominic" w:date="2018-07-15T14:31:00Z">
        <w:r>
          <w:t>P</w:t>
        </w:r>
      </w:ins>
      <w:del w:id="311" w:author="MORAN Dominic" w:date="2018-07-15T14:31:00Z">
        <w:r w:rsidR="004A418E" w:rsidDel="00DB513E">
          <w:delText>Importantly, p</w:delText>
        </w:r>
      </w:del>
      <w:r w:rsidR="004A418E">
        <w:t xml:space="preserve">articipation may be reduced by up to </w:t>
      </w:r>
      <w:r w:rsidR="006A253A">
        <w:t>84</w:t>
      </w:r>
      <w:r w:rsidR="004A418E">
        <w:t>% if farmer preferences for non-financial attributes a</w:t>
      </w:r>
      <w:r w:rsidR="005C6E91">
        <w:t xml:space="preserve">re not taken into consideration </w:t>
      </w:r>
      <w:del w:id="312" w:author="MORAN Dominic" w:date="2018-07-15T14:31:00Z">
        <w:r w:rsidR="005C6E91" w:rsidDel="00DB513E">
          <w:delText>and o</w:delText>
        </w:r>
        <w:r w:rsidR="002F21D0" w:rsidDel="00DB513E">
          <w:delText xml:space="preserve">ther studies </w:delText>
        </w:r>
        <w:r w:rsidR="002F21D0" w:rsidDel="00DB513E">
          <w:fldChar w:fldCharType="begin" w:fldLock="1"/>
        </w:r>
        <w:r w:rsidR="00327145" w:rsidDel="00DB513E">
          <w:delInstrText>ADDIN CSL_CITATION { "citationItems" : [ { "id" : "ITEM-1", "itemData" : { "ISSN" : "0964-4016", "author" : [ { "dropping-particle" : "", "family" : "Beckmann", "given" : "Andreas", "non-dropping-particle" : "", "parse-names" : false, "suffix" : "" }, { "dropping-particle" : "", "family" : "Dissing", "given" : "Henrik", "non-dropping-particle" : "", "parse-names" : false, "suffix" : "" } ], "container-title" : "Environmental Politics", "id" : "ITEM-1", "issue" : "1", "issued" : { "date-parts" : [ [ "2004" ] ] }, "page" : "135-152", "publisher" : "Taylor &amp; Francis", "title" : "EU enlargement and sustainable rural development in Central and Eastern Europe", "type" : "article-journal", "volume" : "13" }, "uris" : [ "http://www.mendeley.com/documents/?uuid=a2127643-d1bf-416c-85b2-1f6217326ef0" ] }, { "id" : "ITEM-2",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"ITEM-2", "issue" : "3", "issued" : { "date-parts" : [ [ "2012" ] ] }, "page" : "167-175", "publisher" : "Wiley Online Library", "title" : "Conservation policy in traditional farming landscapes", "type" : "article-journal", "volume" : "5" }, "uris" : [ "http://www.mendeley.com/documents/?uuid=a6548206-8003-4b17-bc7d-70aa1ff752ab" ] }, { "id" : "ITEM-3",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"ITEM-3",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"id" : "ITEM-4", "itemData" : { "ISSN" : "0743-0167", "author" : [ { "dropping-particle" : "", "family" : "Shortall", "given" : "Sally", "non-dropping-particle" : "", "parse-names" : false, "suffix" : "" } ], "container-title" : "Journal of Rural Studies", "id" : "ITEM-4",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"mendeley" : { "formattedCitation" : "[29,47\u201349]", "manualFormatting" : "[e.g. 36,60\u201362]", "plainTextFormattedCitation" : "[29,47\u201349]", "previouslyFormattedCitation" : "[29,47\u201349]" }, "properties" : { "noteIndex" : 0 }, "schema" : "https://github.com/citation-style-language/schema/raw/master/csl-citation.json" }</w:delInstrText>
        </w:r>
        <w:r w:rsidR="002F21D0" w:rsidDel="00DB513E">
          <w:fldChar w:fldCharType="separate"/>
        </w:r>
        <w:r w:rsidR="002F21D0" w:rsidRPr="009D7BE6" w:rsidDel="00DB513E">
          <w:rPr>
            <w:noProof/>
          </w:rPr>
          <w:delText>[</w:delText>
        </w:r>
        <w:r w:rsidR="002F21D0" w:rsidDel="00DB513E">
          <w:rPr>
            <w:noProof/>
          </w:rPr>
          <w:delText xml:space="preserve">e.g. </w:delText>
        </w:r>
        <w:r w:rsidR="002F21D0" w:rsidRPr="009D7BE6" w:rsidDel="00DB513E">
          <w:rPr>
            <w:noProof/>
          </w:rPr>
          <w:delText>36,60–62]</w:delText>
        </w:r>
        <w:r w:rsidR="002F21D0" w:rsidDel="00DB513E">
          <w:fldChar w:fldCharType="end"/>
        </w:r>
        <w:r w:rsidR="002F21D0" w:rsidRPr="00E55FAB" w:rsidDel="00DB513E">
          <w:delText xml:space="preserve"> </w:delText>
        </w:r>
        <w:r w:rsidR="005C6E91" w:rsidDel="00DB513E">
          <w:delText>confirm</w:delText>
        </w:r>
        <w:r w:rsidR="002F21D0" w:rsidRPr="00E55FAB" w:rsidDel="00DB513E">
          <w:delText xml:space="preserve"> farmer participation in contracts does not</w:delText>
        </w:r>
        <w:r w:rsidR="002F21D0" w:rsidDel="00DB513E">
          <w:delText xml:space="preserve"> </w:delText>
        </w:r>
        <w:r w:rsidR="004A418E" w:rsidDel="00DB513E">
          <w:delText>merely</w:delText>
        </w:r>
        <w:r w:rsidR="002F21D0" w:rsidRPr="00E55FAB" w:rsidDel="00DB513E">
          <w:delText xml:space="preserve"> depend on monetary factors.</w:delText>
        </w:r>
        <w:r w:rsidR="002F21D0" w:rsidDel="00DB513E">
          <w:delText xml:space="preserve"> </w:delText>
        </w:r>
      </w:del>
      <w:r w:rsidR="00E55FAB" w:rsidRPr="00E6646E">
        <w:rPr>
          <w:szCs w:val="22"/>
        </w:rPr>
        <w:t xml:space="preserve">Within </w:t>
      </w:r>
      <w:ins w:id="313" w:author="MORAN Dominic" w:date="2018-07-15T14:31:00Z">
        <w:r>
          <w:rPr>
            <w:szCs w:val="22"/>
          </w:rPr>
          <w:t>the</w:t>
        </w:r>
      </w:ins>
      <w:del w:id="314" w:author="MORAN Dominic" w:date="2018-07-15T14:31:00Z">
        <w:r w:rsidR="00E55FAB" w:rsidRPr="00E6646E" w:rsidDel="00DB513E">
          <w:rPr>
            <w:szCs w:val="22"/>
          </w:rPr>
          <w:delText>our</w:delText>
        </w:r>
      </w:del>
      <w:r w:rsidR="00E55FAB" w:rsidRPr="00E6646E">
        <w:rPr>
          <w:szCs w:val="22"/>
        </w:rPr>
        <w:t xml:space="preserve"> model</w:t>
      </w:r>
      <w:r w:rsidR="004906F0">
        <w:rPr>
          <w:szCs w:val="22"/>
        </w:rPr>
        <w:t>,</w:t>
      </w:r>
      <w:r w:rsidR="00E55FAB" w:rsidRPr="00E6646E">
        <w:rPr>
          <w:szCs w:val="22"/>
        </w:rPr>
        <w:t xml:space="preserve"> the N0 may capture the dis-utility of enrolling in a voluntary subsidy scheme that is not linked to contract attributes</w:t>
      </w:r>
      <w:ins w:id="315" w:author="MORAN Dominic" w:date="2018-07-14T19:10:00Z">
        <w:r w:rsidR="00D03B11">
          <w:rPr>
            <w:szCs w:val="22"/>
          </w:rPr>
          <w:t>,</w:t>
        </w:r>
      </w:ins>
      <w:r w:rsidR="00E55FAB" w:rsidRPr="00E6646E">
        <w:rPr>
          <w:szCs w:val="22"/>
        </w:rPr>
        <w:t xml:space="preserve"> but potentially other factors not included in o</w:t>
      </w:r>
      <w:r w:rsidR="00E55FAB">
        <w:rPr>
          <w:szCs w:val="22"/>
        </w:rPr>
        <w:t>ur model (e.g. family tradition or mistrust in authorities</w:t>
      </w:r>
      <w:r w:rsidR="00E55FAB" w:rsidRPr="00E6646E">
        <w:rPr>
          <w:szCs w:val="22"/>
        </w:rPr>
        <w:t xml:space="preserve">). </w:t>
      </w:r>
      <w:commentRangeStart w:id="316"/>
      <w:r w:rsidR="00D474A9">
        <w:rPr>
          <w:szCs w:val="22"/>
        </w:rPr>
        <w:t xml:space="preserve">Thus, </w:t>
      </w:r>
      <w:r w:rsidR="00E55FAB" w:rsidRPr="00E6646E">
        <w:rPr>
          <w:szCs w:val="22"/>
        </w:rPr>
        <w:t xml:space="preserve">the N0 </w:t>
      </w:r>
      <w:r w:rsidR="00D474A9">
        <w:rPr>
          <w:szCs w:val="22"/>
        </w:rPr>
        <w:t>may represent</w:t>
      </w:r>
      <w:r w:rsidR="00E55FAB" w:rsidRPr="00E6646E">
        <w:rPr>
          <w:szCs w:val="22"/>
        </w:rPr>
        <w:t xml:space="preserve"> the entrance value </w:t>
      </w:r>
      <w:r w:rsidR="00D474A9">
        <w:rPr>
          <w:szCs w:val="22"/>
        </w:rPr>
        <w:t>needed</w:t>
      </w:r>
      <w:r w:rsidR="00E55FAB" w:rsidRPr="00E6646E">
        <w:rPr>
          <w:szCs w:val="22"/>
        </w:rPr>
        <w:t xml:space="preserve"> to meet farmer expectations for entering into agreements</w:t>
      </w:r>
      <w:r w:rsidR="000C37CA">
        <w:rPr>
          <w:szCs w:val="22"/>
        </w:rPr>
        <w:t xml:space="preserve"> </w:t>
      </w:r>
      <w:r w:rsidR="000C37CA">
        <w:rPr>
          <w:szCs w:val="22"/>
        </w:rPr>
        <w:fldChar w:fldCharType="begin" w:fldLock="1"/>
      </w:r>
      <w:r w:rsidR="003E6BFB">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0C37CA">
        <w:rPr>
          <w:szCs w:val="22"/>
        </w:rPr>
        <w:fldChar w:fldCharType="separate"/>
      </w:r>
      <w:r w:rsidR="008B0780" w:rsidRPr="008B0780">
        <w:rPr>
          <w:noProof/>
          <w:szCs w:val="22"/>
        </w:rPr>
        <w:t>[33]</w:t>
      </w:r>
      <w:r w:rsidR="000C37CA">
        <w:rPr>
          <w:szCs w:val="22"/>
        </w:rPr>
        <w:fldChar w:fldCharType="end"/>
      </w:r>
      <w:commentRangeEnd w:id="316"/>
      <w:r>
        <w:rPr>
          <w:rStyle w:val="CommentReference"/>
        </w:rPr>
        <w:commentReference w:id="316"/>
      </w:r>
      <w:r w:rsidR="00E55FAB" w:rsidRPr="00E6646E">
        <w:rPr>
          <w:szCs w:val="22"/>
        </w:rPr>
        <w:t>.</w:t>
      </w:r>
      <w:r w:rsidR="00280B46">
        <w:rPr>
          <w:szCs w:val="22"/>
        </w:rPr>
        <w:t xml:space="preserve"> </w:t>
      </w:r>
      <w:r w:rsidR="00D474A9">
        <w:rPr>
          <w:szCs w:val="22"/>
        </w:rPr>
        <w:t>However,</w:t>
      </w:r>
      <w:r w:rsidR="00280B46">
        <w:rPr>
          <w:szCs w:val="22"/>
        </w:rPr>
        <w:t xml:space="preserve"> </w:t>
      </w:r>
      <w:del w:id="317" w:author="MORAN Dominic" w:date="2018-07-15T14:32:00Z">
        <w:r w:rsidR="00280B46" w:rsidDel="00DB513E">
          <w:rPr>
            <w:szCs w:val="22"/>
          </w:rPr>
          <w:delText>the large</w:delText>
        </w:r>
      </w:del>
      <w:r w:rsidR="00280B46">
        <w:rPr>
          <w:szCs w:val="22"/>
        </w:rPr>
        <w:t xml:space="preserve"> heterogeneity across farmers in our sample </w:t>
      </w:r>
      <w:r w:rsidR="00D474A9">
        <w:rPr>
          <w:szCs w:val="22"/>
        </w:rPr>
        <w:t xml:space="preserve">(as shown by significant standard deviation of non-random parameters) </w:t>
      </w:r>
      <w:r w:rsidR="00280B46">
        <w:rPr>
          <w:szCs w:val="22"/>
        </w:rPr>
        <w:t xml:space="preserve">complicates interpretation of the N0.   </w:t>
      </w:r>
      <w:r w:rsidR="00E55FAB" w:rsidRPr="00E6646E">
        <w:rPr>
          <w:szCs w:val="22"/>
        </w:rPr>
        <w:t xml:space="preserve">     </w:t>
      </w:r>
    </w:p>
    <w:p w14:paraId="620DED83" w14:textId="77777777" w:rsidR="00A80102" w:rsidRPr="00E55FAB" w:rsidRDefault="00A80102" w:rsidP="00A80102">
      <w:r w:rsidRPr="00E6646E">
        <w:rPr>
          <w:bCs/>
          <w:szCs w:val="22"/>
        </w:rPr>
        <w:t xml:space="preserve">  </w:t>
      </w:r>
    </w:p>
    <w:p w14:paraId="4B5DAD01" w14:textId="76ABAF52" w:rsidR="00A44F19" w:rsidRDefault="00A80102" w:rsidP="00A80102">
      <w:r w:rsidRPr="00A80102">
        <w:rPr>
          <w:bCs/>
        </w:rPr>
        <w:tab/>
      </w:r>
      <w:r w:rsidR="005C6E91">
        <w:rPr>
          <w:bCs/>
        </w:rPr>
        <w:t>F</w:t>
      </w:r>
      <w:r w:rsidRPr="00A80102">
        <w:rPr>
          <w:bCs/>
        </w:rPr>
        <w:t>armers revealed a tendency to value flexibility in contracts</w:t>
      </w:r>
      <w:r w:rsidR="005C4916">
        <w:rPr>
          <w:bCs/>
        </w:rPr>
        <w:t xml:space="preserve"> as</w:t>
      </w:r>
      <w:r w:rsidRPr="00A80102">
        <w:rPr>
          <w:bCs/>
        </w:rPr>
        <w:t xml:space="preserve"> demonstrated through a preference for shorter contract durations</w:t>
      </w:r>
      <w:r w:rsidR="0090749B">
        <w:rPr>
          <w:bCs/>
        </w:rPr>
        <w:t>,</w:t>
      </w:r>
      <w:r w:rsidRPr="00A80102">
        <w:rPr>
          <w:bCs/>
        </w:rPr>
        <w:t xml:space="preserve"> a common finding in similar studies</w:t>
      </w:r>
      <w:r w:rsidR="00412818">
        <w:rPr>
          <w:bCs/>
        </w:rPr>
        <w:t xml:space="preserve"> </w:t>
      </w:r>
      <w:r w:rsidR="00412818">
        <w:rPr>
          <w:bCs/>
        </w:rPr>
        <w:fldChar w:fldCharType="begin" w:fldLock="1"/>
      </w:r>
      <w:r w:rsidR="00327145">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"[33,50,51]", "plainTextFormattedCitation" : "[33,50,51]", "previouslyFormattedCitation" : "[33,50,51]" }, "properties" : { "noteIndex" : 0 }, "schema" : "https://github.com/citation-style-language/schema/raw/master/csl-citation.json" }</w:instrText>
      </w:r>
      <w:r w:rsidR="00412818">
        <w:rPr>
          <w:bCs/>
        </w:rPr>
        <w:fldChar w:fldCharType="separate"/>
      </w:r>
      <w:r w:rsidR="0077411B" w:rsidRPr="0077411B">
        <w:rPr>
          <w:bCs/>
          <w:noProof/>
        </w:rPr>
        <w:t>[33,50,51]</w:t>
      </w:r>
      <w:r w:rsidR="00412818">
        <w:rPr>
          <w:bCs/>
        </w:rPr>
        <w:fldChar w:fldCharType="end"/>
      </w:r>
      <w:r w:rsidR="005C4916">
        <w:rPr>
          <w:bCs/>
        </w:rPr>
        <w:t>.</w:t>
      </w:r>
      <w:r w:rsidR="00412818">
        <w:rPr>
          <w:bCs/>
        </w:rPr>
        <w:t xml:space="preserve"> </w:t>
      </w:r>
      <w:r w:rsidR="006A253A">
        <w:rPr>
          <w:bCs/>
        </w:rPr>
        <w:t xml:space="preserve">While bovine </w:t>
      </w:r>
      <w:proofErr w:type="gramStart"/>
      <w:r w:rsidR="006A253A">
        <w:rPr>
          <w:bCs/>
        </w:rPr>
        <w:t>farmers</w:t>
      </w:r>
      <w:proofErr w:type="gramEnd"/>
      <w:r w:rsidRPr="00A80102">
        <w:rPr>
          <w:bCs/>
        </w:rPr>
        <w:t xml:space="preserve"> </w:t>
      </w:r>
      <w:r w:rsidR="0008591D">
        <w:rPr>
          <w:bCs/>
        </w:rPr>
        <w:t xml:space="preserve">preferred individually managed </w:t>
      </w:r>
      <w:r w:rsidR="00D902AC">
        <w:rPr>
          <w:bCs/>
        </w:rPr>
        <w:t xml:space="preserve">conservation </w:t>
      </w:r>
      <w:r w:rsidR="0008591D">
        <w:rPr>
          <w:bCs/>
        </w:rPr>
        <w:t>programmes</w:t>
      </w:r>
      <w:r w:rsidR="006A253A">
        <w:rPr>
          <w:bCs/>
        </w:rPr>
        <w:t xml:space="preserve"> ovine farmers preferred community managed schemes</w:t>
      </w:r>
      <w:r w:rsidR="00245854">
        <w:rPr>
          <w:bCs/>
        </w:rPr>
        <w:t>. This seems</w:t>
      </w:r>
      <w:r w:rsidR="005C6E91">
        <w:rPr>
          <w:bCs/>
        </w:rPr>
        <w:t xml:space="preserve"> logical </w:t>
      </w:r>
      <w:ins w:id="318" w:author="MORAN Dominic" w:date="2018-07-15T14:33:00Z">
        <w:r w:rsidR="00DB513E">
          <w:rPr>
            <w:bCs/>
          </w:rPr>
          <w:t>in post-communist</w:t>
        </w:r>
      </w:ins>
      <w:del w:id="319" w:author="MORAN Dominic" w:date="2018-07-15T14:33:00Z">
        <w:r w:rsidR="005C6E91" w:rsidDel="00DB513E">
          <w:rPr>
            <w:bCs/>
          </w:rPr>
          <w:delText xml:space="preserve">given </w:delText>
        </w:r>
        <w:r w:rsidR="006A253A" w:rsidDel="00DB513E">
          <w:rPr>
            <w:bCs/>
          </w:rPr>
          <w:delText>post-</w:delText>
        </w:r>
        <w:r w:rsidR="005C6E91" w:rsidDel="00DB513E">
          <w:rPr>
            <w:bCs/>
          </w:rPr>
          <w:delText>communism in</w:delText>
        </w:r>
      </w:del>
      <w:r w:rsidR="005C6E91">
        <w:rPr>
          <w:bCs/>
        </w:rPr>
        <w:t xml:space="preserve"> Romania </w:t>
      </w:r>
      <w:ins w:id="320" w:author="MORAN Dominic" w:date="2018-07-15T14:33:00Z">
        <w:r w:rsidR="00DB513E">
          <w:rPr>
            <w:bCs/>
          </w:rPr>
          <w:t xml:space="preserve">, which has seen </w:t>
        </w:r>
      </w:ins>
      <w:del w:id="321" w:author="MORAN Dominic" w:date="2018-07-15T14:33:00Z">
        <w:r w:rsidR="005C6E91" w:rsidDel="00DB513E">
          <w:rPr>
            <w:bCs/>
          </w:rPr>
          <w:delText>resulted in</w:delText>
        </w:r>
      </w:del>
      <w:r w:rsidR="005C6E91">
        <w:rPr>
          <w:bCs/>
        </w:rPr>
        <w:t xml:space="preserve"> a shift from collective to individual ownership rights</w:t>
      </w:r>
      <w:r w:rsidR="006A253A">
        <w:rPr>
          <w:bCs/>
        </w:rPr>
        <w:t xml:space="preserve"> across agriculture</w:t>
      </w:r>
      <w:r w:rsidR="006C050A">
        <w:rPr>
          <w:bCs/>
        </w:rPr>
        <w:t xml:space="preserve"> </w:t>
      </w:r>
      <w:r w:rsidR="006C050A">
        <w:rPr>
          <w:bCs/>
        </w:rPr>
        <w:fldChar w:fldCharType="begin" w:fldLock="1"/>
      </w:r>
      <w:r w:rsidR="00327145">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"[52]", "plainTextFormattedCitation" : "[52]", "previouslyFormattedCitation" : "[52]" }, "properties" : { "noteIndex" : 0 }, "schema" : "https://github.com/citation-style-language/schema/raw/master/csl-citation.json" }</w:instrText>
      </w:r>
      <w:r w:rsidR="006C050A">
        <w:rPr>
          <w:bCs/>
        </w:rPr>
        <w:fldChar w:fldCharType="separate"/>
      </w:r>
      <w:r w:rsidR="0077411B" w:rsidRPr="0077411B">
        <w:rPr>
          <w:bCs/>
          <w:noProof/>
        </w:rPr>
        <w:t>[52]</w:t>
      </w:r>
      <w:r w:rsidR="006C050A">
        <w:rPr>
          <w:bCs/>
        </w:rPr>
        <w:fldChar w:fldCharType="end"/>
      </w:r>
      <w:ins w:id="322" w:author="MORAN Dominic" w:date="2018-07-15T14:34:00Z">
        <w:r w:rsidR="00DB513E">
          <w:rPr>
            <w:bCs/>
          </w:rPr>
          <w:t xml:space="preserve">.  On the other </w:t>
        </w:r>
        <w:proofErr w:type="spellStart"/>
        <w:r w:rsidR="00DB513E">
          <w:rPr>
            <w:bCs/>
          </w:rPr>
          <w:t>hand</w:t>
        </w:r>
      </w:ins>
      <w:del w:id="323" w:author="MORAN Dominic" w:date="2018-07-15T14:35:00Z">
        <w:r w:rsidR="006A253A" w:rsidDel="00DB513E">
          <w:rPr>
            <w:bCs/>
          </w:rPr>
          <w:delText xml:space="preserve"> but </w:delText>
        </w:r>
      </w:del>
      <w:ins w:id="324" w:author="MORAN Dominic" w:date="2018-07-15T14:35:00Z">
        <w:r w:rsidR="00DB513E">
          <w:rPr>
            <w:bCs/>
          </w:rPr>
          <w:t>an</w:t>
        </w:r>
        <w:proofErr w:type="spellEnd"/>
        <w:r w:rsidR="00DB513E">
          <w:rPr>
            <w:bCs/>
          </w:rPr>
          <w:t xml:space="preserve"> </w:t>
        </w:r>
      </w:ins>
      <w:del w:id="325" w:author="MORAN Dominic" w:date="2018-07-15T14:35:00Z">
        <w:r w:rsidR="006A253A" w:rsidDel="00DB513E">
          <w:rPr>
            <w:bCs/>
          </w:rPr>
          <w:delText>the</w:delText>
        </w:r>
      </w:del>
      <w:r w:rsidR="006A253A">
        <w:rPr>
          <w:bCs/>
        </w:rPr>
        <w:t xml:space="preserve"> </w:t>
      </w:r>
      <w:ins w:id="326" w:author="MORAN Dominic" w:date="2018-07-15T14:35:00Z">
        <w:r w:rsidR="00DB513E">
          <w:rPr>
            <w:bCs/>
          </w:rPr>
          <w:t xml:space="preserve">enduring </w:t>
        </w:r>
      </w:ins>
      <w:del w:id="327" w:author="MORAN Dominic" w:date="2018-07-15T14:35:00Z">
        <w:r w:rsidR="006A253A" w:rsidDel="00DB513E">
          <w:rPr>
            <w:bCs/>
          </w:rPr>
          <w:delText xml:space="preserve">communal nature of sheep farming (e.g. </w:delText>
        </w:r>
      </w:del>
      <w:r w:rsidR="006A253A">
        <w:rPr>
          <w:bCs/>
        </w:rPr>
        <w:t xml:space="preserve">communal </w:t>
      </w:r>
      <w:ins w:id="328" w:author="MORAN Dominic" w:date="2018-07-15T14:35:00Z">
        <w:r w:rsidR="00DB513E">
          <w:rPr>
            <w:bCs/>
          </w:rPr>
          <w:t xml:space="preserve">herd </w:t>
        </w:r>
      </w:ins>
      <w:r w:rsidR="006A253A">
        <w:rPr>
          <w:bCs/>
        </w:rPr>
        <w:t xml:space="preserve">grazing </w:t>
      </w:r>
      <w:ins w:id="329" w:author="MORAN Dominic" w:date="2018-07-15T14:35:00Z">
        <w:r w:rsidR="00DB513E">
          <w:rPr>
            <w:bCs/>
          </w:rPr>
          <w:t>among sheep farmers may explain</w:t>
        </w:r>
      </w:ins>
      <w:del w:id="330" w:author="MORAN Dominic" w:date="2018-07-15T14:35:00Z">
        <w:r w:rsidR="006A253A" w:rsidDel="00DB513E">
          <w:rPr>
            <w:bCs/>
          </w:rPr>
          <w:delText>herds) is perhaps driving this</w:delText>
        </w:r>
      </w:del>
      <w:r w:rsidR="006A253A">
        <w:rPr>
          <w:bCs/>
        </w:rPr>
        <w:t xml:space="preserve"> </w:t>
      </w:r>
      <w:ins w:id="331" w:author="MORAN Dominic" w:date="2018-07-15T14:36:00Z">
        <w:r w:rsidR="00DB513E">
          <w:rPr>
            <w:bCs/>
          </w:rPr>
          <w:t xml:space="preserve">the </w:t>
        </w:r>
      </w:ins>
      <w:r w:rsidR="006A253A">
        <w:rPr>
          <w:bCs/>
        </w:rPr>
        <w:t xml:space="preserve">alternative preference. </w:t>
      </w:r>
      <w:r w:rsidR="00D902AC">
        <w:rPr>
          <w:bCs/>
        </w:rPr>
        <w:t>T</w:t>
      </w:r>
      <w:r w:rsidR="006A253A">
        <w:rPr>
          <w:bCs/>
        </w:rPr>
        <w:t xml:space="preserve">he significance of the standard deviation for this attribute </w:t>
      </w:r>
      <w:r w:rsidR="00D902AC">
        <w:rPr>
          <w:bCs/>
        </w:rPr>
        <w:t xml:space="preserve">further </w:t>
      </w:r>
      <w:r w:rsidR="006A253A">
        <w:rPr>
          <w:bCs/>
        </w:rPr>
        <w:t>complicates interpretation</w:t>
      </w:r>
      <w:r w:rsidR="00245854">
        <w:rPr>
          <w:bCs/>
        </w:rPr>
        <w:t>.</w:t>
      </w:r>
      <w:r w:rsidR="00D902AC">
        <w:rPr>
          <w:bCs/>
        </w:rPr>
        <w:t xml:space="preserve"> </w:t>
      </w:r>
      <w:r w:rsidR="005C4916">
        <w:rPr>
          <w:bCs/>
        </w:rPr>
        <w:t xml:space="preserve">Although </w:t>
      </w:r>
      <w:r w:rsidR="005C4916">
        <w:t>s</w:t>
      </w:r>
      <w:r w:rsidRPr="00A80102">
        <w:t xml:space="preserve">cheme support for a conservation programme was not considered important by </w:t>
      </w:r>
      <w:r w:rsidR="00A95AA1">
        <w:t xml:space="preserve">both </w:t>
      </w:r>
      <w:r w:rsidRPr="00A80102">
        <w:t>farmer</w:t>
      </w:r>
      <w:r w:rsidR="00A95AA1">
        <w:t xml:space="preserve"> groups</w:t>
      </w:r>
      <w:r w:rsidRPr="00A80102">
        <w:t xml:space="preserve"> </w:t>
      </w:r>
      <w:r w:rsidR="005C4916">
        <w:t>s</w:t>
      </w:r>
      <w:r w:rsidRPr="00A80102">
        <w:t xml:space="preserve">imilar attributes were significant in other </w:t>
      </w:r>
      <w:r w:rsidR="00245854">
        <w:t>studies</w:t>
      </w:r>
      <w:r w:rsidR="00135590">
        <w:t xml:space="preserve"> </w:t>
      </w:r>
      <w:r w:rsidR="00135590">
        <w:fldChar w:fldCharType="begin" w:fldLock="1"/>
      </w:r>
      <w:r w:rsidR="008B0780">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instrText>
      </w:r>
      <w:r w:rsidR="00135590">
        <w:fldChar w:fldCharType="separate"/>
      </w:r>
      <w:r w:rsidR="008B0780" w:rsidRPr="008B0780">
        <w:rPr>
          <w:noProof/>
        </w:rPr>
        <w:t>[22]</w:t>
      </w:r>
      <w:r w:rsidR="00135590">
        <w:fldChar w:fldCharType="end"/>
      </w:r>
      <w:r w:rsidRPr="00A80102">
        <w:t>.</w:t>
      </w:r>
      <w:r w:rsidR="008814D5">
        <w:t xml:space="preserve"> For instance, work by </w:t>
      </w:r>
      <w:r w:rsidR="008814D5">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8814D5">
        <w:fldChar w:fldCharType="separate"/>
      </w:r>
      <w:r w:rsidR="008B0780" w:rsidRPr="008B0780">
        <w:rPr>
          <w:noProof/>
        </w:rPr>
        <w:t>[33]</w:t>
      </w:r>
      <w:r w:rsidR="008814D5">
        <w:fldChar w:fldCharType="end"/>
      </w:r>
      <w:r w:rsidR="008814D5">
        <w:t xml:space="preserve"> has shown farmers are able to place a monetary value on being released from certain administrative burdens and that </w:t>
      </w:r>
      <w:r w:rsidR="008814D5" w:rsidRPr="00274310">
        <w:t>free-of-charge assistance might make farmers willing to accept a lower payment for enrolling in a scheme.</w:t>
      </w:r>
      <w:r w:rsidR="008814D5">
        <w:t xml:space="preserve"> In developing countries, where </w:t>
      </w:r>
      <w:r w:rsidR="005C4916">
        <w:t>extensive</w:t>
      </w:r>
      <w:r w:rsidR="008814D5">
        <w:t xml:space="preserve"> and small-scale </w:t>
      </w:r>
      <w:r w:rsidR="00245854">
        <w:t xml:space="preserve">farm </w:t>
      </w:r>
      <w:r w:rsidR="008814D5">
        <w:t>systems are more prevalent, such support may in-fact be vital to securing farmer participation</w:t>
      </w:r>
      <w:r w:rsidR="00D776AB">
        <w:t xml:space="preserve"> </w:t>
      </w:r>
      <w:r w:rsidR="00D776AB">
        <w:fldChar w:fldCharType="begin" w:fldLock="1"/>
      </w:r>
      <w:r w:rsidR="00327145">
        <w:instrText>ADDIN CSL_CITATION { "citationItems" : [ { "id" : "ITEM-1", "itemData" : { "ISSN" : "0016-7185", "author" : [ { "dropping-particle" : "", "family" : "Kosoy", "given" : "Nicolas", "non-dropping-particle" : "", "parse-names" : false, "suffix" : "" }, { "dropping-particle" : "", "family" : "Corbera", "given" : "Esteve", "non-dropping-particle" : "", "parse-names" : false, "suffix" : "" }, { "dropping-particle" : "", "family" : "Brown", "given" : "Kate", "non-dropping-particle" : "", "parse-names" : false, "suffix" : "" } ], "container-title" : "Geoforum", "id" : "ITEM-1", "issue" : "6", "issued" : { "date-parts" : [ [ "2008" ] ] }, "page" : "2073-2083", "publisher" : "Elsevier", "title" : "Participation in payments for ecosystem services: case studies from the Lacandon rainforest, Mexico", "type" : "article-journal", "volume" : "39" }, "uris" : [ "http://www.mendeley.com/documents/?uuid=e24304fc-efb5-4fcb-b18d-7ae3a89692be" ] } ], "mendeley" : { "formattedCitation" : "[53]", "plainTextFormattedCitation" : "[53]", "previouslyFormattedCitation" : "[53]" }, "properties" : { "noteIndex" : 0 }, "schema" : "https://github.com/citation-style-language/schema/raw/master/csl-citation.json" }</w:instrText>
      </w:r>
      <w:r w:rsidR="00D776AB">
        <w:fldChar w:fldCharType="separate"/>
      </w:r>
      <w:r w:rsidR="0077411B" w:rsidRPr="0077411B">
        <w:rPr>
          <w:noProof/>
        </w:rPr>
        <w:t>[53]</w:t>
      </w:r>
      <w:r w:rsidR="00D776AB">
        <w:fldChar w:fldCharType="end"/>
      </w:r>
      <w:r w:rsidR="008814D5">
        <w:t>.</w:t>
      </w:r>
      <w:r w:rsidR="003F28D8">
        <w:t xml:space="preserve"> </w:t>
      </w:r>
    </w:p>
    <w:p w14:paraId="63C2E736" w14:textId="77777777" w:rsidR="005C4916" w:rsidRDefault="005C4916" w:rsidP="00A80102"/>
    <w:p w14:paraId="472CF961" w14:textId="0DF3AB47" w:rsidR="00B0169F" w:rsidRDefault="0090749B" w:rsidP="0090749B">
      <w:r w:rsidRPr="0090749B">
        <w:t xml:space="preserve">A number of covariates </w:t>
      </w:r>
      <w:r w:rsidR="008B4177">
        <w:t>help</w:t>
      </w:r>
      <w:r w:rsidR="008B4177" w:rsidRPr="0090749B">
        <w:t xml:space="preserve"> </w:t>
      </w:r>
      <w:r w:rsidRPr="0090749B">
        <w:t>expla</w:t>
      </w:r>
      <w:r w:rsidR="00AB2D48">
        <w:t>in heterogeneity i</w:t>
      </w:r>
      <w:r w:rsidR="000B41D2">
        <w:t xml:space="preserve">n both models. </w:t>
      </w:r>
      <w:r w:rsidR="00B60D84">
        <w:t xml:space="preserve">Surprisingly, we did not find that farmers keeping rare breeds were WTA less for supplying conservation services, perhaps suggesting other non-monetary motives were driving their </w:t>
      </w:r>
      <w:r w:rsidR="00D039CD">
        <w:t>decisions</w:t>
      </w:r>
      <w:r w:rsidR="00B60D84">
        <w:t xml:space="preserve"> </w:t>
      </w:r>
      <w:r w:rsidR="00D039CD">
        <w:t>regarding</w:t>
      </w:r>
      <w:r w:rsidR="00B60D84">
        <w:t xml:space="preserve"> the contract options. </w:t>
      </w:r>
      <w:r w:rsidRPr="0090749B">
        <w:t xml:space="preserve">Both farmer groups enrolled in AES schemes </w:t>
      </w:r>
      <w:r w:rsidR="00EB1237">
        <w:t>were</w:t>
      </w:r>
      <w:r w:rsidR="00EB1237" w:rsidRPr="0090749B">
        <w:t xml:space="preserve"> </w:t>
      </w:r>
      <w:r w:rsidRPr="0090749B">
        <w:t>WTA less compensation for supplying conservation services</w:t>
      </w:r>
      <w:r w:rsidR="00EB1237">
        <w:t xml:space="preserve">, </w:t>
      </w:r>
      <w:r w:rsidRPr="0090749B">
        <w:t>thus providing a means</w:t>
      </w:r>
      <w:r w:rsidR="008B4177">
        <w:t xml:space="preserve"> for </w:t>
      </w:r>
      <w:r w:rsidR="00EB1237">
        <w:t>conservation agencies</w:t>
      </w:r>
      <w:r w:rsidRPr="0090749B">
        <w:t xml:space="preserve"> to target least cost</w:t>
      </w:r>
      <w:r w:rsidR="00EB1237">
        <w:t xml:space="preserve"> service</w:t>
      </w:r>
      <w:r w:rsidRPr="0090749B">
        <w:t xml:space="preserve"> providers.</w:t>
      </w:r>
      <w:r w:rsidR="000D5790">
        <w:t xml:space="preserve"> </w:t>
      </w:r>
      <w:r w:rsidR="008B4177">
        <w:t xml:space="preserve">In addition, farmers already enrolled on AES programmes </w:t>
      </w:r>
      <w:r w:rsidR="00B0169F">
        <w:t>are more likely to</w:t>
      </w:r>
      <w:r w:rsidR="008B4177">
        <w:t xml:space="preserve"> harbour pro-environmental attitudes</w:t>
      </w:r>
      <w:r w:rsidR="00494E15">
        <w:t xml:space="preserve"> </w:t>
      </w:r>
      <w:r w:rsidR="00494E15">
        <w:fldChar w:fldCharType="begin" w:fldLock="1"/>
      </w:r>
      <w:r w:rsidR="00327145">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"[54]", "plainTextFormattedCitation" : "[54]", "previouslyFormattedCitation" : "[54]" }, "properties" : { "noteIndex" : 0 }, "schema" : "https://github.com/citation-style-language/schema/raw/master/csl-citation.json" }</w:instrText>
      </w:r>
      <w:r w:rsidR="00494E15">
        <w:fldChar w:fldCharType="separate"/>
      </w:r>
      <w:r w:rsidR="0077411B" w:rsidRPr="0077411B">
        <w:rPr>
          <w:noProof/>
        </w:rPr>
        <w:t>[54]</w:t>
      </w:r>
      <w:r w:rsidR="00494E15">
        <w:fldChar w:fldCharType="end"/>
      </w:r>
      <w:r w:rsidR="00494E15">
        <w:t xml:space="preserve"> that </w:t>
      </w:r>
      <w:r w:rsidR="00B0169F">
        <w:t>may include</w:t>
      </w:r>
      <w:r w:rsidR="00D9040D">
        <w:t xml:space="preserve"> appreciation for rare breeds. Including such farmers in new contractual schemes may therefore</w:t>
      </w:r>
      <w:r w:rsidR="00494E15">
        <w:t xml:space="preserve"> improve scheme effectiveness</w:t>
      </w:r>
      <w:r w:rsidR="00223027">
        <w:t xml:space="preserve"> through greater “buy-in” on the part of the farmer </w:t>
      </w:r>
      <w:r w:rsidR="00223027">
        <w:fldChar w:fldCharType="begin" w:fldLock="1"/>
      </w:r>
      <w:r w:rsidR="00327145">
        <w:instrText>ADDIN CSL_CITATION { "citationItems" : [ { "id" : "ITEM-1", "itemData" : { "ISSN" : "1755-263X", "author" : [ { "dropping-particle" : "", "family" : "Snoo", "given" : "Geert R", "non-dropping-particle" : "De", "parse-names" : false, "suffix" : "" }, { "dropping-particle" : "", "family" : "Herzon", "given" : "Irina", "non-dropping-particle" : "", "parse-names" : false, "suffix" : "" }, { "dropping-particle" : "", "family" : "Staats", "given" : "Henk", "non-dropping-particle" : "", "parse-names" : false, "suffix" : "" }, { "dropping-particle" : "", "family" : "Burton", "given" : "Rob J F", "non-dropping-particle" : "", "parse-names" : false, "suffix" : "" }, { "dropping-particle" : "", "family" : "Schindler", "given" : "Stefan", "non-dropping-particle" : "", "parse-names" : false, "suffix" : "" }, { "dropping-particle" : "", "family" : "Dijk", "given" : "Jerry", "non-dropping-particle" : "van", "parse-names" : false, "suffix" : "" }, { "dropping-particle" : "", "family" : "Lokhorst", "given" : "Anne Marike", "non-dropping-particle" : "", "parse-names" : false, "suffix" : "" }, { "dropping-particle" : "", "family" : "Bullock", "given" : "James M", "non-dropping-particle" : "", "parse-names" : false, "suffix" : "" }, { "dropping-particle" : "", "family" : "Lobley", "given" : "Matt", "non-dropping-particle" : "", "parse-names" : false, "suffix" : "" }, { "dropping-particle" : "", "family" : "Wrbka", "given" : "Thomas", "non-dropping-particle" : "", "parse-names" : false, "suffix" : "" } ], "container-title" : "Conservation Letters", "id" : "ITEM-1", "issue" : "1", "issued" : { "date-parts" : [ [ "2013" ] ] }, "page" : "66-72", "publisher" : "Wiley Online Library", "title" : "Toward effective nature conservation on farmland: making farmers matter", "type" : "article-journal", "volume" : "6" }, "uris" : [ "http://www.mendeley.com/documents/?uuid=f4632f0b-0755-4df8-8459-f26e6437d242" ] } ], "mendeley" : { "formattedCitation" : "[55]", "plainTextFormattedCitation" : "[55]", "previouslyFormattedCitation" : "[55]" }, "properties" : { "noteIndex" : 0 }, "schema" : "https://github.com/citation-style-language/schema/raw/master/csl-citation.json" }</w:instrText>
      </w:r>
      <w:r w:rsidR="00223027">
        <w:fldChar w:fldCharType="separate"/>
      </w:r>
      <w:r w:rsidR="0077411B" w:rsidRPr="0077411B">
        <w:rPr>
          <w:noProof/>
        </w:rPr>
        <w:t>[55]</w:t>
      </w:r>
      <w:r w:rsidR="00223027">
        <w:fldChar w:fldCharType="end"/>
      </w:r>
      <w:r w:rsidR="000B41D2">
        <w:t>.</w:t>
      </w:r>
      <w:r w:rsidR="00D9040D">
        <w:t xml:space="preserve"> </w:t>
      </w:r>
    </w:p>
    <w:p w14:paraId="2367D442" w14:textId="77777777" w:rsidR="00B0169F" w:rsidRDefault="00B0169F" w:rsidP="0090749B"/>
    <w:p w14:paraId="6146AF88" w14:textId="4E05F51F" w:rsidR="0090749B" w:rsidRDefault="0090749B" w:rsidP="0090749B">
      <w:r w:rsidRPr="0090749B">
        <w:t xml:space="preserve">In both models community (in-kind) based support is associated with higher </w:t>
      </w:r>
      <w:r w:rsidR="00AB2D48">
        <w:t>cost</w:t>
      </w:r>
      <w:r w:rsidRPr="0090749B">
        <w:t xml:space="preserve"> than those preferring cash based </w:t>
      </w:r>
      <w:r w:rsidR="00737871" w:rsidRPr="0090749B">
        <w:t>payments</w:t>
      </w:r>
      <w:r w:rsidR="00737871">
        <w:t>;</w:t>
      </w:r>
      <w:r w:rsidR="007D3CA5">
        <w:t xml:space="preserve"> implying </w:t>
      </w:r>
      <w:r w:rsidRPr="0090749B">
        <w:t>the use of in-k</w:t>
      </w:r>
      <w:r w:rsidR="00AB2D48">
        <w:t xml:space="preserve">ind rewards </w:t>
      </w:r>
      <w:r w:rsidR="0095689D">
        <w:t>will increase overall scheme</w:t>
      </w:r>
      <w:r w:rsidRPr="0090749B">
        <w:t xml:space="preserve"> </w:t>
      </w:r>
      <w:r w:rsidR="00AB2D48">
        <w:t>cost.</w:t>
      </w:r>
      <w:r w:rsidR="007E7064">
        <w:t xml:space="preserve"> </w:t>
      </w:r>
      <w:r w:rsidR="0095689D">
        <w:t>However,</w:t>
      </w:r>
      <w:r w:rsidR="0095689D" w:rsidRPr="007E7064">
        <w:t xml:space="preserve"> </w:t>
      </w:r>
      <w:r w:rsidR="007E7064" w:rsidRPr="007E7064">
        <w:t xml:space="preserve">in-kind payments </w:t>
      </w:r>
      <w:r w:rsidR="007E7064">
        <w:t xml:space="preserve">have been shown to be more effective than cash payments in stimulating </w:t>
      </w:r>
      <w:r w:rsidR="0095689D">
        <w:t xml:space="preserve">conservation </w:t>
      </w:r>
      <w:r w:rsidR="007E7064">
        <w:t xml:space="preserve">effort </w:t>
      </w:r>
      <w:r w:rsidR="007E7064">
        <w:fldChar w:fldCharType="begin" w:fldLock="1"/>
      </w:r>
      <w:r w:rsidR="00327145">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"[56]", "plainTextFormattedCitation" : "[56]", "previouslyFormattedCitation" : "[56]" }, "properties" : { "noteIndex" : 0 }, "schema" : "https://github.com/citation-style-language/schema/raw/master/csl-citation.json" }</w:instrText>
      </w:r>
      <w:r w:rsidR="007E7064">
        <w:fldChar w:fldCharType="separate"/>
      </w:r>
      <w:r w:rsidR="0077411B" w:rsidRPr="0077411B">
        <w:rPr>
          <w:noProof/>
        </w:rPr>
        <w:t>[56]</w:t>
      </w:r>
      <w:r w:rsidR="007E7064">
        <w:fldChar w:fldCharType="end"/>
      </w:r>
      <w:r w:rsidR="00CA0D51">
        <w:t xml:space="preserve"> and </w:t>
      </w:r>
      <w:r w:rsidR="00881F8B">
        <w:t xml:space="preserve">may </w:t>
      </w:r>
      <w:r w:rsidR="00CA0D51">
        <w:t>provide</w:t>
      </w:r>
      <w:r w:rsidR="00881F8B">
        <w:t xml:space="preserve"> longer term </w:t>
      </w:r>
      <w:r w:rsidR="0095689D">
        <w:t xml:space="preserve">infrastructure </w:t>
      </w:r>
      <w:r w:rsidR="00881F8B">
        <w:t>benefit</w:t>
      </w:r>
      <w:r w:rsidR="00CA0D51">
        <w:t>s</w:t>
      </w:r>
      <w:r w:rsidR="00881F8B">
        <w:t xml:space="preserve"> </w:t>
      </w:r>
      <w:r w:rsidR="00CA0D51">
        <w:t>to communities</w:t>
      </w:r>
      <w:r w:rsidR="00881F8B">
        <w:t xml:space="preserve"> supplying public goods.</w:t>
      </w:r>
      <w:r w:rsidR="007003B1">
        <w:t xml:space="preserve"> In addition, </w:t>
      </w:r>
      <w:r w:rsidR="007003B1">
        <w:fldChar w:fldCharType="begin" w:fldLock="1"/>
      </w:r>
      <w:r w:rsidR="00327145">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"[57]", "plainTextFormattedCitation" : "[57]", "previouslyFormattedCitation" : "[57]" }, "properties" : { "noteIndex" : 0 }, "schema" : "https://github.com/citation-style-language/schema/raw/master/csl-citation.json" }</w:instrText>
      </w:r>
      <w:r w:rsidR="007003B1">
        <w:fldChar w:fldCharType="separate"/>
      </w:r>
      <w:r w:rsidR="0077411B" w:rsidRPr="0077411B">
        <w:rPr>
          <w:noProof/>
        </w:rPr>
        <w:t>[57]</w:t>
      </w:r>
      <w:r w:rsidR="007003B1">
        <w:fldChar w:fldCharType="end"/>
      </w:r>
      <w:r w:rsidR="007003B1">
        <w:t xml:space="preserve"> argues </w:t>
      </w:r>
      <w:r w:rsidR="007003B1" w:rsidRPr="001658EA">
        <w:t xml:space="preserve">collective payments to community groups may effectively ‘crowd-in’ compliance, </w:t>
      </w:r>
      <w:r w:rsidR="007003B1">
        <w:t xml:space="preserve">thus </w:t>
      </w:r>
      <w:r w:rsidR="007003B1" w:rsidRPr="001658EA">
        <w:t>reducing monitoring costs and improving conservation outcomes.</w:t>
      </w:r>
      <w:r w:rsidR="007003B1">
        <w:t xml:space="preserve"> </w:t>
      </w:r>
      <w:r w:rsidR="000B41D2">
        <w:t xml:space="preserve">The additional costs of </w:t>
      </w:r>
      <w:r w:rsidR="006F4E76">
        <w:t xml:space="preserve">collective action </w:t>
      </w:r>
      <w:r w:rsidR="000B41D2">
        <w:t>must therefore be weighed against</w:t>
      </w:r>
      <w:r w:rsidR="006F4E76">
        <w:t xml:space="preserve"> (potentially)</w:t>
      </w:r>
      <w:r w:rsidR="000B41D2">
        <w:t xml:space="preserve"> </w:t>
      </w:r>
      <w:r w:rsidR="006F4E76">
        <w:t>improved social and diversity outcomes</w:t>
      </w:r>
      <w:r w:rsidR="000B41D2">
        <w:t>.</w:t>
      </w:r>
    </w:p>
    <w:p w14:paraId="6FC8E027" w14:textId="77777777" w:rsidR="009D7BE6" w:rsidRDefault="009D7BE6" w:rsidP="0090749B"/>
    <w:p w14:paraId="084C19A7" w14:textId="77777777" w:rsidR="00236D91" w:rsidRPr="00236D91" w:rsidRDefault="004C7A33" w:rsidP="004C7A33">
      <w:pPr>
        <w:pStyle w:val="Heading2"/>
      </w:pPr>
      <w:r>
        <w:t>Contract participation</w:t>
      </w:r>
    </w:p>
    <w:p w14:paraId="6A80DB48" w14:textId="77777777" w:rsidR="00616002" w:rsidRDefault="00616002" w:rsidP="00A834E8">
      <w:pPr>
        <w:rPr>
          <w:bCs/>
        </w:rPr>
      </w:pPr>
    </w:p>
    <w:p w14:paraId="6C693B29" w14:textId="7E5E7CCA" w:rsidR="00351461" w:rsidRDefault="000743CE" w:rsidP="00A834E8">
      <w:pPr>
        <w:rPr>
          <w:bCs/>
        </w:rPr>
      </w:pPr>
      <w:r w:rsidRPr="0090749B">
        <w:rPr>
          <w:bCs/>
        </w:rPr>
        <w:t xml:space="preserve">Contract participation </w:t>
      </w:r>
      <w:r w:rsidR="00245854">
        <w:rPr>
          <w:bCs/>
        </w:rPr>
        <w:t xml:space="preserve">estimates </w:t>
      </w:r>
      <w:r w:rsidRPr="0090749B">
        <w:rPr>
          <w:bCs/>
        </w:rPr>
        <w:t xml:space="preserve">reveal </w:t>
      </w:r>
      <w:r w:rsidR="00060D44">
        <w:rPr>
          <w:bCs/>
        </w:rPr>
        <w:t>a</w:t>
      </w:r>
      <w:r>
        <w:rPr>
          <w:bCs/>
        </w:rPr>
        <w:t xml:space="preserve"> trade-off between non-monetary attributes </w:t>
      </w:r>
      <w:r w:rsidRPr="0090749B">
        <w:rPr>
          <w:bCs/>
        </w:rPr>
        <w:t xml:space="preserve">and </w:t>
      </w:r>
      <w:r>
        <w:rPr>
          <w:bCs/>
        </w:rPr>
        <w:t>financial incentives</w:t>
      </w:r>
      <w:r w:rsidRPr="0090749B">
        <w:rPr>
          <w:bCs/>
        </w:rPr>
        <w:t>.</w:t>
      </w:r>
      <w:r>
        <w:rPr>
          <w:bCs/>
        </w:rPr>
        <w:t xml:space="preserve"> For instance, i</w:t>
      </w:r>
      <w:r w:rsidR="0090749B" w:rsidRPr="0090749B">
        <w:rPr>
          <w:bCs/>
        </w:rPr>
        <w:t xml:space="preserve">f </w:t>
      </w:r>
      <w:r>
        <w:rPr>
          <w:bCs/>
        </w:rPr>
        <w:t xml:space="preserve">RDP </w:t>
      </w:r>
      <w:r w:rsidR="0090749B" w:rsidRPr="0090749B">
        <w:rPr>
          <w:bCs/>
        </w:rPr>
        <w:t xml:space="preserve">subsidies </w:t>
      </w:r>
      <w:r w:rsidR="004F3945">
        <w:rPr>
          <w:bCs/>
        </w:rPr>
        <w:t>paid</w:t>
      </w:r>
      <w:r w:rsidR="006175FC">
        <w:rPr>
          <w:bCs/>
        </w:rPr>
        <w:t xml:space="preserve"> </w:t>
      </w:r>
      <w:r w:rsidR="0090749B" w:rsidRPr="0090749B">
        <w:t xml:space="preserve">€ </w:t>
      </w:r>
      <w:r w:rsidR="0090749B" w:rsidRPr="0090749B">
        <w:rPr>
          <w:bCs/>
        </w:rPr>
        <w:t xml:space="preserve">120/ animal </w:t>
      </w:r>
      <w:r w:rsidR="0090749B" w:rsidRPr="0090749B">
        <w:rPr>
          <w:bCs/>
          <w:vertAlign w:val="superscript"/>
        </w:rPr>
        <w:t>year-</w:t>
      </w:r>
      <w:r w:rsidR="006175FC" w:rsidRPr="0090749B">
        <w:rPr>
          <w:bCs/>
          <w:vertAlign w:val="superscript"/>
        </w:rPr>
        <w:t xml:space="preserve">1 </w:t>
      </w:r>
      <w:r w:rsidR="006175FC" w:rsidRPr="0090749B">
        <w:rPr>
          <w:bCs/>
        </w:rPr>
        <w:t>and</w:t>
      </w:r>
      <w:r w:rsidR="0090749B" w:rsidRPr="0090749B">
        <w:rPr>
          <w:bCs/>
        </w:rPr>
        <w:t xml:space="preserve"> </w:t>
      </w:r>
      <w:r w:rsidR="0090749B" w:rsidRPr="0090749B">
        <w:t xml:space="preserve">€ </w:t>
      </w:r>
      <w:r w:rsidR="0090749B" w:rsidRPr="0090749B">
        <w:rPr>
          <w:bCs/>
        </w:rPr>
        <w:t xml:space="preserve">6/ animal </w:t>
      </w:r>
      <w:r w:rsidR="0090749B" w:rsidRPr="0090749B">
        <w:rPr>
          <w:bCs/>
          <w:vertAlign w:val="superscript"/>
        </w:rPr>
        <w:t xml:space="preserve">year-1 </w:t>
      </w:r>
      <w:r w:rsidR="0090749B" w:rsidRPr="0090749B">
        <w:rPr>
          <w:bCs/>
        </w:rPr>
        <w:t>for bovine and ovine farmers in</w:t>
      </w:r>
      <w:r w:rsidR="00344886">
        <w:rPr>
          <w:bCs/>
        </w:rPr>
        <w:t xml:space="preserve"> an ‘optimal’ contract scenario</w:t>
      </w:r>
      <w:r w:rsidR="0090749B" w:rsidRPr="0090749B">
        <w:rPr>
          <w:bCs/>
        </w:rPr>
        <w:t xml:space="preserve"> then upt</w:t>
      </w:r>
      <w:r w:rsidR="00ED7435">
        <w:rPr>
          <w:bCs/>
        </w:rPr>
        <w:t xml:space="preserve">ake rates could be as high as </w:t>
      </w:r>
      <w:r w:rsidR="008C0D71">
        <w:rPr>
          <w:bCs/>
        </w:rPr>
        <w:t>86</w:t>
      </w:r>
      <w:r w:rsidR="00ED7435">
        <w:rPr>
          <w:bCs/>
        </w:rPr>
        <w:t>% and 9</w:t>
      </w:r>
      <w:r w:rsidR="008C0D71">
        <w:rPr>
          <w:bCs/>
        </w:rPr>
        <w:t>8</w:t>
      </w:r>
      <w:r w:rsidR="0090749B" w:rsidRPr="0090749B">
        <w:rPr>
          <w:bCs/>
        </w:rPr>
        <w:t>%</w:t>
      </w:r>
      <w:r w:rsidR="004F3945">
        <w:rPr>
          <w:bCs/>
        </w:rPr>
        <w:t>, respectively</w:t>
      </w:r>
      <w:r w:rsidR="0090749B" w:rsidRPr="0090749B">
        <w:rPr>
          <w:bCs/>
        </w:rPr>
        <w:t xml:space="preserve">.  This contrasts with </w:t>
      </w:r>
      <w:r w:rsidR="006175FC">
        <w:rPr>
          <w:bCs/>
        </w:rPr>
        <w:t xml:space="preserve">enrolment of </w:t>
      </w:r>
      <w:r w:rsidR="00AE413D">
        <w:rPr>
          <w:bCs/>
        </w:rPr>
        <w:t xml:space="preserve">just </w:t>
      </w:r>
      <w:r w:rsidR="0090749B" w:rsidRPr="0090749B">
        <w:rPr>
          <w:bCs/>
        </w:rPr>
        <w:t xml:space="preserve">28% and </w:t>
      </w:r>
      <w:r w:rsidR="008C0D71">
        <w:rPr>
          <w:bCs/>
        </w:rPr>
        <w:t>25</w:t>
      </w:r>
      <w:r w:rsidR="0090749B" w:rsidRPr="0090749B">
        <w:rPr>
          <w:bCs/>
        </w:rPr>
        <w:t xml:space="preserve">% for identical price premiums but with </w:t>
      </w:r>
      <w:r w:rsidR="00B0169F">
        <w:rPr>
          <w:bCs/>
        </w:rPr>
        <w:t>‘</w:t>
      </w:r>
      <w:r w:rsidR="0090749B" w:rsidRPr="0090749B">
        <w:rPr>
          <w:bCs/>
        </w:rPr>
        <w:t>non-optimal</w:t>
      </w:r>
      <w:r w:rsidR="00B0169F">
        <w:rPr>
          <w:bCs/>
        </w:rPr>
        <w:t>’</w:t>
      </w:r>
      <w:r w:rsidR="0090749B" w:rsidRPr="0090749B">
        <w:rPr>
          <w:bCs/>
        </w:rPr>
        <w:t xml:space="preserve"> contracts</w:t>
      </w:r>
      <w:r w:rsidR="00B0169F">
        <w:rPr>
          <w:bCs/>
        </w:rPr>
        <w:t xml:space="preserve"> for bovine and ovine farmers. </w:t>
      </w:r>
      <w:r w:rsidR="005C3DDB">
        <w:rPr>
          <w:bCs/>
        </w:rPr>
        <w:t xml:space="preserve">The higher uptake rates associated with ovine farmers </w:t>
      </w:r>
      <w:r w:rsidR="008C0D71">
        <w:rPr>
          <w:bCs/>
        </w:rPr>
        <w:t xml:space="preserve">in optimal contracts </w:t>
      </w:r>
      <w:r w:rsidR="005C3DDB">
        <w:rPr>
          <w:bCs/>
        </w:rPr>
        <w:t xml:space="preserve">may reflect that performance differences between rare and commercial breeds are larger for bovines than </w:t>
      </w:r>
      <w:proofErr w:type="spellStart"/>
      <w:r w:rsidR="005C3DDB">
        <w:rPr>
          <w:bCs/>
        </w:rPr>
        <w:t>ovines</w:t>
      </w:r>
      <w:proofErr w:type="spellEnd"/>
      <w:r w:rsidR="0095689D">
        <w:rPr>
          <w:bCs/>
        </w:rPr>
        <w:t xml:space="preserve">, though this </w:t>
      </w:r>
      <w:r w:rsidR="008C0D71">
        <w:rPr>
          <w:bCs/>
        </w:rPr>
        <w:t>supposition</w:t>
      </w:r>
      <w:r w:rsidR="0095689D">
        <w:rPr>
          <w:bCs/>
        </w:rPr>
        <w:t xml:space="preserve"> </w:t>
      </w:r>
      <w:r w:rsidR="00060D44">
        <w:rPr>
          <w:bCs/>
        </w:rPr>
        <w:t>requires</w:t>
      </w:r>
      <w:r w:rsidR="0095689D">
        <w:rPr>
          <w:bCs/>
        </w:rPr>
        <w:t xml:space="preserve"> further </w:t>
      </w:r>
      <w:r w:rsidR="00CF5D23">
        <w:rPr>
          <w:bCs/>
        </w:rPr>
        <w:t xml:space="preserve">evidence. </w:t>
      </w:r>
    </w:p>
    <w:p w14:paraId="1C0F8437" w14:textId="77777777" w:rsidR="00351461" w:rsidRDefault="00351461" w:rsidP="00A834E8">
      <w:pPr>
        <w:rPr>
          <w:bCs/>
        </w:rPr>
      </w:pPr>
    </w:p>
    <w:p w14:paraId="1A4FF040" w14:textId="53434421" w:rsidR="005C3DDB" w:rsidRDefault="00757EE7" w:rsidP="00A834E8">
      <w:r>
        <w:rPr>
          <w:bCs/>
        </w:rPr>
        <w:t xml:space="preserve">These </w:t>
      </w:r>
      <w:r w:rsidR="00351461">
        <w:rPr>
          <w:bCs/>
        </w:rPr>
        <w:t>participation estimates</w:t>
      </w:r>
      <w:r>
        <w:rPr>
          <w:bCs/>
        </w:rPr>
        <w:t xml:space="preserve"> are still well above </w:t>
      </w:r>
      <w:r w:rsidR="00351461">
        <w:rPr>
          <w:bCs/>
        </w:rPr>
        <w:t>actual participation</w:t>
      </w:r>
      <w:r>
        <w:rPr>
          <w:bCs/>
        </w:rPr>
        <w:t xml:space="preserve"> rates of 15% of UAA in Northern Italy </w:t>
      </w:r>
      <w:r>
        <w:rPr>
          <w:bCs/>
        </w:rPr>
        <w:fldChar w:fldCharType="begin" w:fldLock="1"/>
      </w:r>
      <w:r w:rsidR="00327145">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"[58]", "plainTextFormattedCitation" : "[58]", "previouslyFormattedCitation" : "[58]" }, "properties" : { "noteIndex" : 0 }, "schema" : "https://github.com/citation-style-language/schema/raw/master/csl-citation.json" }</w:instrText>
      </w:r>
      <w:r>
        <w:rPr>
          <w:bCs/>
        </w:rPr>
        <w:fldChar w:fldCharType="separate"/>
      </w:r>
      <w:r w:rsidR="0077411B" w:rsidRPr="0077411B">
        <w:rPr>
          <w:bCs/>
          <w:noProof/>
        </w:rPr>
        <w:t>[58]</w:t>
      </w:r>
      <w:r>
        <w:rPr>
          <w:bCs/>
        </w:rPr>
        <w:fldChar w:fldCharType="end"/>
      </w:r>
      <w:r w:rsidR="00B0169F">
        <w:rPr>
          <w:bCs/>
        </w:rPr>
        <w:t xml:space="preserve"> and 20% for a conservation programme in the Netherlands </w:t>
      </w:r>
      <w:r w:rsidR="00B0169F">
        <w:rPr>
          <w:bCs/>
        </w:rPr>
        <w:fldChar w:fldCharType="begin" w:fldLock="1"/>
      </w:r>
      <w:r w:rsidR="00327145">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"[59]", "plainTextFormattedCitation" : "[59]", "previouslyFormattedCitation" : "[59]" }, "properties" : { "noteIndex" : 0 }, "schema" : "https://github.com/citation-style-language/schema/raw/master/csl-citation.json" }</w:instrText>
      </w:r>
      <w:r w:rsidR="00B0169F">
        <w:rPr>
          <w:bCs/>
        </w:rPr>
        <w:fldChar w:fldCharType="separate"/>
      </w:r>
      <w:r w:rsidR="0077411B" w:rsidRPr="0077411B">
        <w:rPr>
          <w:bCs/>
          <w:noProof/>
        </w:rPr>
        <w:t>[59]</w:t>
      </w:r>
      <w:r w:rsidR="00B0169F">
        <w:rPr>
          <w:bCs/>
        </w:rPr>
        <w:fldChar w:fldCharType="end"/>
      </w:r>
      <w:r w:rsidR="004C7A33">
        <w:rPr>
          <w:bCs/>
        </w:rPr>
        <w:t xml:space="preserve">. </w:t>
      </w:r>
      <w:r w:rsidR="00B0169F">
        <w:rPr>
          <w:bCs/>
        </w:rPr>
        <w:t>Empirical</w:t>
      </w:r>
      <w:r w:rsidR="004C7A33">
        <w:rPr>
          <w:bCs/>
        </w:rPr>
        <w:t xml:space="preserve"> work by </w:t>
      </w:r>
      <w:r w:rsidR="004C7A33">
        <w:rPr>
          <w:bCs/>
        </w:rPr>
        <w:fldChar w:fldCharType="begin" w:fldLock="1"/>
      </w:r>
      <w:r w:rsidR="00327145">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"[59]", "plainTextFormattedCitation" : "[59]", "previouslyFormattedCitation" : "[59]" }, "properties" : { "noteIndex" : 0 }, "schema" : "https://github.com/citation-style-language/schema/raw/master/csl-citation.json" }</w:instrText>
      </w:r>
      <w:r w:rsidR="004C7A33">
        <w:rPr>
          <w:bCs/>
        </w:rPr>
        <w:fldChar w:fldCharType="separate"/>
      </w:r>
      <w:r w:rsidR="0077411B" w:rsidRPr="0077411B">
        <w:rPr>
          <w:bCs/>
          <w:noProof/>
        </w:rPr>
        <w:t>[59]</w:t>
      </w:r>
      <w:r w:rsidR="004C7A33">
        <w:rPr>
          <w:bCs/>
        </w:rPr>
        <w:fldChar w:fldCharType="end"/>
      </w:r>
      <w:r w:rsidR="007735AB">
        <w:rPr>
          <w:bCs/>
        </w:rPr>
        <w:t xml:space="preserve"> sugges</w:t>
      </w:r>
      <w:r w:rsidR="004C7A33">
        <w:rPr>
          <w:bCs/>
        </w:rPr>
        <w:t xml:space="preserve">ts </w:t>
      </w:r>
      <w:r w:rsidR="00B0169F">
        <w:rPr>
          <w:bCs/>
        </w:rPr>
        <w:t xml:space="preserve">participation of </w:t>
      </w:r>
      <w:r w:rsidR="007735AB">
        <w:rPr>
          <w:bCs/>
        </w:rPr>
        <w:t xml:space="preserve">up to 60% might be achieved </w:t>
      </w:r>
      <w:r w:rsidR="004C7A33">
        <w:rPr>
          <w:bCs/>
        </w:rPr>
        <w:t>in a hypothetical Dutch</w:t>
      </w:r>
      <w:r w:rsidR="005A0F36">
        <w:rPr>
          <w:bCs/>
        </w:rPr>
        <w:t xml:space="preserve"> field margin programme, suggesting </w:t>
      </w:r>
      <w:r w:rsidR="00B0169F">
        <w:rPr>
          <w:bCs/>
        </w:rPr>
        <w:t>the scheme</w:t>
      </w:r>
      <w:r>
        <w:rPr>
          <w:bCs/>
        </w:rPr>
        <w:t xml:space="preserve"> </w:t>
      </w:r>
      <w:r w:rsidR="00B0169F">
        <w:rPr>
          <w:bCs/>
        </w:rPr>
        <w:t xml:space="preserve">proposed here </w:t>
      </w:r>
      <w:r>
        <w:rPr>
          <w:bCs/>
        </w:rPr>
        <w:t xml:space="preserve">is indeed considered attractive by farmers. </w:t>
      </w:r>
      <w:r w:rsidR="00BA4FE5">
        <w:rPr>
          <w:bCs/>
        </w:rPr>
        <w:t>However</w:t>
      </w:r>
      <w:r w:rsidR="00351461">
        <w:rPr>
          <w:bCs/>
        </w:rPr>
        <w:t xml:space="preserve">, </w:t>
      </w:r>
      <w:r w:rsidR="00BA4FE5">
        <w:t xml:space="preserve">while strategies were </w:t>
      </w:r>
      <w:r w:rsidR="008C0D71">
        <w:t xml:space="preserve">employed </w:t>
      </w:r>
      <w:r w:rsidR="00BA4FE5">
        <w:t>to prevent hypothetical bias (e.g. cheap talk statement) it nonetheless must be considered that</w:t>
      </w:r>
      <w:r w:rsidR="00BA4FE5">
        <w:rPr>
          <w:bCs/>
        </w:rPr>
        <w:t xml:space="preserve"> </w:t>
      </w:r>
      <w:r w:rsidR="00351461">
        <w:rPr>
          <w:bCs/>
        </w:rPr>
        <w:t xml:space="preserve">the high participation rates found in our work may </w:t>
      </w:r>
      <w:r w:rsidR="00EA4527">
        <w:rPr>
          <w:bCs/>
        </w:rPr>
        <w:t>be exaggerated</w:t>
      </w:r>
      <w:r w:rsidR="00351461">
        <w:rPr>
          <w:bCs/>
        </w:rPr>
        <w:t xml:space="preserve"> </w:t>
      </w:r>
      <w:r w:rsidR="00EA4527">
        <w:rPr>
          <w:bCs/>
        </w:rPr>
        <w:t xml:space="preserve">by </w:t>
      </w:r>
      <w:r w:rsidR="00BA4FE5">
        <w:rPr>
          <w:bCs/>
        </w:rPr>
        <w:t>such</w:t>
      </w:r>
      <w:r w:rsidR="00351461">
        <w:rPr>
          <w:bCs/>
        </w:rPr>
        <w:t xml:space="preserve"> bias (i.e.</w:t>
      </w:r>
      <w:r w:rsidR="00351461" w:rsidRPr="00351461">
        <w:t xml:space="preserve"> </w:t>
      </w:r>
      <w:r w:rsidR="00351461" w:rsidRPr="00B1117A">
        <w:t xml:space="preserve">the hypothetical nature of a </w:t>
      </w:r>
      <w:r w:rsidR="00351461">
        <w:t>CE</w:t>
      </w:r>
      <w:r w:rsidR="00351461" w:rsidRPr="00B1117A">
        <w:t xml:space="preserve"> may induce respondents to overstate their </w:t>
      </w:r>
      <w:r w:rsidR="00351461">
        <w:t xml:space="preserve">desire to enrol in a contract option). </w:t>
      </w:r>
      <w:r w:rsidR="00747FF5">
        <w:t>That said, farmers in our sample were generally poorer than the national average which may be a</w:t>
      </w:r>
      <w:r w:rsidR="00060D44">
        <w:t>n underlying</w:t>
      </w:r>
      <w:r w:rsidR="00747FF5">
        <w:t xml:space="preserve"> factor driving </w:t>
      </w:r>
      <w:r w:rsidR="002737AA">
        <w:t xml:space="preserve">an increased desire to participate. </w:t>
      </w:r>
      <w:r w:rsidR="00747FF5">
        <w:t xml:space="preserve"> </w:t>
      </w:r>
    </w:p>
    <w:p w14:paraId="07C0788E" w14:textId="77777777" w:rsidR="00FC3398" w:rsidRDefault="00FC3398" w:rsidP="00A834E8"/>
    <w:p w14:paraId="7DDDA6FD" w14:textId="17E94D58" w:rsidR="007735AB" w:rsidRDefault="00FC3398" w:rsidP="00203E71">
      <w:pPr>
        <w:rPr>
          <w:bCs/>
        </w:rPr>
      </w:pPr>
      <w:r>
        <w:rPr>
          <w:bCs/>
        </w:rPr>
        <w:t>Contrary to expectations, farm size</w:t>
      </w:r>
      <w:r w:rsidR="008C0D71">
        <w:rPr>
          <w:bCs/>
        </w:rPr>
        <w:t>, education level</w:t>
      </w:r>
      <w:r>
        <w:rPr>
          <w:bCs/>
        </w:rPr>
        <w:t xml:space="preserve"> and age did not have a significant effect on participation. These findings</w:t>
      </w:r>
      <w:r w:rsidR="00F353D6">
        <w:rPr>
          <w:bCs/>
        </w:rPr>
        <w:t xml:space="preserve"> confirm</w:t>
      </w:r>
      <w:r w:rsidR="002F6B63">
        <w:rPr>
          <w:bCs/>
        </w:rPr>
        <w:t xml:space="preserve"> </w:t>
      </w:r>
      <w:r w:rsidR="00F353D6">
        <w:rPr>
          <w:bCs/>
        </w:rPr>
        <w:t xml:space="preserve">conflicting results found in the literature concerning the influence of education </w:t>
      </w:r>
      <w:r w:rsidR="00F353D6">
        <w:rPr>
          <w:bCs/>
        </w:rPr>
        <w:fldChar w:fldCharType="begin" w:fldLock="1"/>
      </w:r>
      <w:r w:rsidR="00327145">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"[21,58,60]", "plainTextFormattedCitation" : "[21,58,60]", "previouslyFormattedCitation" : "[21,58,60]" }, "properties" : { "noteIndex" : 0 }, "schema" : "https://github.com/citation-style-language/schema/raw/master/csl-citation.json" }</w:instrText>
      </w:r>
      <w:r w:rsidR="00F353D6">
        <w:rPr>
          <w:bCs/>
        </w:rPr>
        <w:fldChar w:fldCharType="separate"/>
      </w:r>
      <w:r w:rsidR="0077411B" w:rsidRPr="0077411B">
        <w:rPr>
          <w:bCs/>
          <w:noProof/>
        </w:rPr>
        <w:t>[21,58,60]</w:t>
      </w:r>
      <w:r w:rsidR="00F353D6">
        <w:rPr>
          <w:bCs/>
        </w:rPr>
        <w:fldChar w:fldCharType="end"/>
      </w:r>
      <w:r w:rsidR="002F6B63">
        <w:rPr>
          <w:bCs/>
        </w:rPr>
        <w:t xml:space="preserve">, </w:t>
      </w:r>
      <w:r>
        <w:rPr>
          <w:bCs/>
        </w:rPr>
        <w:t>age</w:t>
      </w:r>
      <w:r w:rsidR="002F6B63">
        <w:rPr>
          <w:bCs/>
        </w:rPr>
        <w:t xml:space="preserve"> </w:t>
      </w:r>
      <w:r w:rsidR="002F6B63">
        <w:rPr>
          <w:bCs/>
        </w:rPr>
        <w:fldChar w:fldCharType="begin" w:fldLock="1"/>
      </w:r>
      <w:r w:rsidR="00327145">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"[59]", "plainTextFormattedCitation" : "[59]", "previouslyFormattedCitation" : "[59]" }, "properties" : { "noteIndex" : 0 }, "schema" : "https://github.com/citation-style-language/schema/raw/master/csl-citation.json" }</w:instrText>
      </w:r>
      <w:r w:rsidR="002F6B63">
        <w:rPr>
          <w:bCs/>
        </w:rPr>
        <w:fldChar w:fldCharType="separate"/>
      </w:r>
      <w:r w:rsidR="0077411B" w:rsidRPr="0077411B">
        <w:rPr>
          <w:bCs/>
          <w:noProof/>
        </w:rPr>
        <w:t>[59]</w:t>
      </w:r>
      <w:r w:rsidR="002F6B63">
        <w:rPr>
          <w:bCs/>
        </w:rPr>
        <w:fldChar w:fldCharType="end"/>
      </w:r>
      <w:r w:rsidR="002F6B63">
        <w:rPr>
          <w:bCs/>
        </w:rPr>
        <w:t xml:space="preserve"> and farm size </w:t>
      </w:r>
      <w:r w:rsidR="002F6B63">
        <w:rPr>
          <w:bCs/>
        </w:rPr>
        <w:fldChar w:fldCharType="begin" w:fldLock="1"/>
      </w:r>
      <w:r w:rsidR="00327145">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"[33,61]", "plainTextFormattedCitation" : "[33,61]", "previouslyFormattedCitation" : "[33,61]" }, "properties" : { "noteIndex" : 0 }, "schema" : "https://github.com/citation-style-language/schema/raw/master/csl-citation.json" }</w:instrText>
      </w:r>
      <w:r w:rsidR="002F6B63">
        <w:rPr>
          <w:bCs/>
        </w:rPr>
        <w:fldChar w:fldCharType="separate"/>
      </w:r>
      <w:r w:rsidR="0077411B" w:rsidRPr="0077411B">
        <w:rPr>
          <w:bCs/>
          <w:noProof/>
        </w:rPr>
        <w:t>[33,61]</w:t>
      </w:r>
      <w:r w:rsidR="002F6B63">
        <w:rPr>
          <w:bCs/>
        </w:rPr>
        <w:fldChar w:fldCharType="end"/>
      </w:r>
      <w:r>
        <w:rPr>
          <w:bCs/>
        </w:rPr>
        <w:t xml:space="preserve"> on participation in </w:t>
      </w:r>
      <w:r w:rsidR="003B1F1C">
        <w:rPr>
          <w:bCs/>
        </w:rPr>
        <w:t xml:space="preserve">contractual </w:t>
      </w:r>
      <w:r>
        <w:rPr>
          <w:bCs/>
        </w:rPr>
        <w:t xml:space="preserve">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with a rare breed.  Although few studies have directly assessed farmer willingness to participate in rare breed conservation programmes, work by </w:t>
      </w:r>
      <w:r>
        <w:rPr>
          <w:bCs/>
        </w:rPr>
        <w:fldChar w:fldCharType="begin" w:fldLock="1"/>
      </w:r>
      <w:r w:rsidR="00327145">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"[62]", "plainTextFormattedCitation" : "[62]", "previouslyFormattedCitation" : "[62]" }, "properties" : { "noteIndex" : 0 }, "schema" : "https://github.com/citation-style-language/schema/raw/master/csl-citation.json" }</w:instrText>
      </w:r>
      <w:r>
        <w:rPr>
          <w:bCs/>
        </w:rPr>
        <w:fldChar w:fldCharType="separate"/>
      </w:r>
      <w:r w:rsidR="0077411B" w:rsidRPr="0077411B">
        <w:rPr>
          <w:bCs/>
          <w:noProof/>
        </w:rPr>
        <w:t>[62]</w:t>
      </w:r>
      <w:r>
        <w:rPr>
          <w:bCs/>
        </w:rPr>
        <w:fldChar w:fldCharType="end"/>
      </w:r>
      <w:r>
        <w:rPr>
          <w:bCs/>
        </w:rPr>
        <w:t xml:space="preserve"> suggests that farmers keeping rare breed pigs in Mexico </w:t>
      </w:r>
      <w:r w:rsidR="00060D44">
        <w:rPr>
          <w:bCs/>
        </w:rPr>
        <w:t>were</w:t>
      </w:r>
      <w:r>
        <w:rPr>
          <w:bCs/>
        </w:rPr>
        <w:t xml:space="preserve"> willing to participate in a conservation programme even without financial incentives. </w:t>
      </w:r>
    </w:p>
    <w:p w14:paraId="3B5C3C16" w14:textId="77777777" w:rsidR="00344886" w:rsidRPr="00DE2731" w:rsidRDefault="00344886" w:rsidP="00344886">
      <w:pPr>
        <w:pStyle w:val="Heading2"/>
      </w:pPr>
      <w:r w:rsidRPr="00DE2731">
        <w:t>Barriers to uptake</w:t>
      </w:r>
    </w:p>
    <w:p w14:paraId="5C79DB5A" w14:textId="77777777" w:rsidR="00B60D84" w:rsidRDefault="00B60D84" w:rsidP="00E1675D"/>
    <w:p w14:paraId="49E0F0D9" w14:textId="6A757C4E" w:rsidR="002B31F1" w:rsidRDefault="00CA3214" w:rsidP="00E1675D">
      <w:r>
        <w:t>Some</w:t>
      </w:r>
      <w:r w:rsidRPr="00344886">
        <w:t xml:space="preserve"> </w:t>
      </w:r>
      <w:r w:rsidR="00344886" w:rsidRPr="00344886">
        <w:t>have been critical of RDP approaches to rural policy</w:t>
      </w:r>
      <w:r>
        <w:t xml:space="preserve"> </w:t>
      </w:r>
      <w:r>
        <w:fldChar w:fldCharType="begin" w:fldLock="1"/>
      </w:r>
      <w:r w:rsidR="00327145">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"[48,49]", "plainTextFormattedCitation" : "[48,49]", "previouslyFormattedCitation" : "[48,49]" }, "properties" : { "noteIndex" : 0 }, "schema" : "https://github.com/citation-style-language/schema/raw/master/csl-citation.json" }</w:instrText>
      </w:r>
      <w:r>
        <w:fldChar w:fldCharType="separate"/>
      </w:r>
      <w:r w:rsidR="0077411B" w:rsidRPr="0077411B">
        <w:rPr>
          <w:noProof/>
        </w:rPr>
        <w:t>[48,49]</w:t>
      </w:r>
      <w:r>
        <w:fldChar w:fldCharType="end"/>
      </w:r>
      <w:r w:rsidR="003B1F1C">
        <w:t xml:space="preserve">. </w:t>
      </w:r>
      <w:r w:rsidR="001B47FB">
        <w:t xml:space="preserve">This study </w:t>
      </w:r>
      <w:r w:rsidR="00344886" w:rsidRPr="00344886">
        <w:t xml:space="preserve"> suggests a disconnect between broad based policy goals and grass-roots level implementation of the RDP</w:t>
      </w:r>
      <w:r w:rsidR="001B47FB">
        <w:t xml:space="preserve">, </w:t>
      </w:r>
      <w:r w:rsidR="00344886" w:rsidRPr="00344886">
        <w:t xml:space="preserve">which is </w:t>
      </w:r>
      <w:r w:rsidR="007003B1">
        <w:t>clear in cases</w:t>
      </w:r>
      <w:r w:rsidR="004F2984">
        <w:t xml:space="preserve"> where small-</w:t>
      </w:r>
      <w:r w:rsidR="00344886" w:rsidRPr="00344886">
        <w:t xml:space="preserve">holders are illegible to apply for incentive based funds targeting biodiversity improvements and socioeconomic development </w:t>
      </w:r>
      <w:r w:rsidR="00C66910">
        <w:fldChar w:fldCharType="begin" w:fldLock="1"/>
      </w:r>
      <w:r w:rsidR="00327145">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"[63]", "plainTextFormattedCitation" : "[63]", "previouslyFormattedCitation" : "[63]" }, "properties" : { "noteIndex" : 0 }, "schema" : "https://github.com/citation-style-language/schema/raw/master/csl-citation.json" }</w:instrText>
      </w:r>
      <w:r w:rsidR="00C66910">
        <w:fldChar w:fldCharType="separate"/>
      </w:r>
      <w:r w:rsidR="0077411B" w:rsidRPr="0077411B">
        <w:rPr>
          <w:noProof/>
        </w:rPr>
        <w:t>[63]</w:t>
      </w:r>
      <w:r w:rsidR="00C66910">
        <w:fldChar w:fldCharType="end"/>
      </w:r>
      <w:r w:rsidR="004845FA">
        <w:t xml:space="preserve">. </w:t>
      </w:r>
      <w:r w:rsidR="00344886" w:rsidRPr="00344886">
        <w:t>This is apparent where RDP eligibility requires a minimum parcel size of 0.3 ha to be entered into agreements and a cumulat</w:t>
      </w:r>
      <w:r w:rsidR="00C66910">
        <w:t>ive field size of 1 ha or more</w:t>
      </w:r>
      <w:r w:rsidR="00BE2C4C">
        <w:t xml:space="preserve"> </w:t>
      </w:r>
      <w:r w:rsidR="00BE2C4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BE2C4C">
        <w:fldChar w:fldCharType="separate"/>
      </w:r>
      <w:r w:rsidR="008B0780" w:rsidRPr="008B0780">
        <w:rPr>
          <w:noProof/>
        </w:rPr>
        <w:t>[30]</w:t>
      </w:r>
      <w:r w:rsidR="00BE2C4C">
        <w:fldChar w:fldCharType="end"/>
      </w:r>
      <w:r w:rsidR="00171656">
        <w:t>. T</w:t>
      </w:r>
      <w:r w:rsidR="004F2984">
        <w:t xml:space="preserve">he </w:t>
      </w:r>
      <w:r w:rsidR="00344886" w:rsidRPr="00344886">
        <w:t>average farm size</w:t>
      </w:r>
      <w:r w:rsidR="002B31F1">
        <w:t xml:space="preserve"> in our sample was 3-6 ha and discussion by </w:t>
      </w:r>
      <w:r w:rsidR="002B31F1">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2B31F1">
        <w:fldChar w:fldCharType="separate"/>
      </w:r>
      <w:r w:rsidR="008B0780" w:rsidRPr="008B0780">
        <w:rPr>
          <w:noProof/>
        </w:rPr>
        <w:t>[31]</w:t>
      </w:r>
      <w:r w:rsidR="002B31F1">
        <w:fldChar w:fldCharType="end"/>
      </w:r>
      <w:r w:rsidR="002B31F1">
        <w:t xml:space="preserve"> stresses this is a major </w:t>
      </w:r>
      <w:r w:rsidR="00060D44">
        <w:t xml:space="preserve">obstacle </w:t>
      </w:r>
      <w:r w:rsidR="002B31F1">
        <w:t xml:space="preserve">for small-scale farmers in </w:t>
      </w:r>
      <w:r w:rsidR="00BE2C4C">
        <w:t xml:space="preserve">Eastern Europe </w:t>
      </w:r>
      <w:r w:rsidR="00060D44">
        <w:t xml:space="preserve">to enrol land into incentive schemes </w:t>
      </w:r>
      <w:r w:rsidR="00BE2C4C">
        <w:fldChar w:fldCharType="begin" w:fldLock="1"/>
      </w:r>
      <w:r w:rsidR="00327145">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"[56]", "plainTextFormattedCitation" : "[56]", "previouslyFormattedCitation" : "[56]" }, "properties" : { "noteIndex" : 0 }, "schema" : "https://github.com/citation-style-language/schema/raw/master/csl-citation.json" }</w:instrText>
      </w:r>
      <w:r w:rsidR="00BE2C4C">
        <w:fldChar w:fldCharType="separate"/>
      </w:r>
      <w:r w:rsidR="0077411B" w:rsidRPr="0077411B">
        <w:rPr>
          <w:noProof/>
        </w:rPr>
        <w:t>[56]</w:t>
      </w:r>
      <w:r w:rsidR="00BE2C4C">
        <w:fldChar w:fldCharType="end"/>
      </w:r>
      <w:r w:rsidR="002B31F1">
        <w:t>.</w:t>
      </w:r>
      <w:r w:rsidR="00060D44">
        <w:t xml:space="preserve"> </w:t>
      </w:r>
    </w:p>
    <w:p w14:paraId="558496EA" w14:textId="77777777" w:rsidR="009B4FB7" w:rsidRDefault="009B4FB7" w:rsidP="00E1675D"/>
    <w:p w14:paraId="5A9E5FEE" w14:textId="72E6FD02" w:rsidR="004E318F" w:rsidRDefault="00344886" w:rsidP="00E1675D">
      <w:r w:rsidRPr="00344886">
        <w:t>Herd or flock-book registration of livestock is a requirement to qualify for RDP support for rearing local livestock breeds in danger of extinction</w:t>
      </w:r>
      <w:r w:rsidR="009B4FB7">
        <w:t xml:space="preserve"> </w:t>
      </w:r>
      <w:r w:rsidR="00BE2C4C">
        <w:fldChar w:fldCharType="begin" w:fldLock="1"/>
      </w:r>
      <w:r w:rsidR="00327145">
        <w:instrText>ADDIN CSL_CITATION { "citationItems" : [ { "id" : "ITEM-1", "itemData" : { "author" : [ { "dropping-particle" : "", "family" : "Programul National De Dezvoltare Rurala",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"[64]", "plainTextFormattedCitation" : "[64]", "previouslyFormattedCitation" : "[64]" }, "properties" : { "noteIndex" : 0 }, "schema" : "https://github.com/citation-style-language/schema/raw/master/csl-citation.json" }</w:instrText>
      </w:r>
      <w:r w:rsidR="00BE2C4C">
        <w:fldChar w:fldCharType="separate"/>
      </w:r>
      <w:r w:rsidR="0077411B" w:rsidRPr="0077411B">
        <w:rPr>
          <w:noProof/>
        </w:rPr>
        <w:t>[64]</w:t>
      </w:r>
      <w:r w:rsidR="00BE2C4C">
        <w:fldChar w:fldCharType="end"/>
      </w:r>
      <w:r w:rsidRPr="00344886">
        <w:t xml:space="preserve"> yet only 8% of farmers in our sample reported having animals registered in this way revealing a major barrier</w:t>
      </w:r>
      <w:r w:rsidR="00171656">
        <w:t>-</w:t>
      </w:r>
      <w:r w:rsidRPr="00344886">
        <w:t>to</w:t>
      </w:r>
      <w:r w:rsidR="00171656">
        <w:t>-</w:t>
      </w:r>
      <w:r w:rsidR="00616002">
        <w:t xml:space="preserve">uptake. </w:t>
      </w:r>
      <w:r w:rsidRPr="00344886">
        <w:t>Implementing alternative mechanisms, or proxies, to identify the genetic merit of farm animals has been identified as an important consideration by</w:t>
      </w:r>
      <w:r w:rsidR="00CA3214">
        <w:t xml:space="preserve"> </w:t>
      </w:r>
      <w:r w:rsidR="00CA3214">
        <w:fldChar w:fldCharType="begin" w:fldLock="1"/>
      </w:r>
      <w:r w:rsidR="00327145">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"[62]", "plainTextFormattedCitation" : "[62]", "previouslyFormattedCitation" : "[62]" }, "properties" : { "noteIndex" : 0 }, "schema" : "https://github.com/citation-style-language/schema/raw/master/csl-citation.json" }</w:instrText>
      </w:r>
      <w:r w:rsidR="00CA3214">
        <w:fldChar w:fldCharType="separate"/>
      </w:r>
      <w:r w:rsidR="0077411B" w:rsidRPr="0077411B">
        <w:rPr>
          <w:noProof/>
        </w:rPr>
        <w:t>[62]</w:t>
      </w:r>
      <w:r w:rsidR="00CA3214">
        <w:fldChar w:fldCharType="end"/>
      </w:r>
      <w:r w:rsidRPr="00344886">
        <w:t xml:space="preserve"> </w:t>
      </w:r>
      <w:r w:rsidR="009B4FB7">
        <w:t xml:space="preserve"> </w:t>
      </w:r>
      <w:r w:rsidRPr="00344886">
        <w:t xml:space="preserve">and novel approaches developed by </w:t>
      </w:r>
      <w:r w:rsidR="00CA3214">
        <w:fldChar w:fldCharType="begin" w:fldLock="1"/>
      </w:r>
      <w:r w:rsidR="00327145">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"[63]", "plainTextFormattedCitation" : "[63]", "previouslyFormattedCitation" : "[63]" }, "properties" : { "noteIndex" : 0 }, "schema" : "https://github.com/citation-style-language/schema/raw/master/csl-citation.json" }</w:instrText>
      </w:r>
      <w:r w:rsidR="00CA3214">
        <w:fldChar w:fldCharType="separate"/>
      </w:r>
      <w:r w:rsidR="0077411B" w:rsidRPr="0077411B">
        <w:rPr>
          <w:noProof/>
        </w:rPr>
        <w:t>[63]</w:t>
      </w:r>
      <w:r w:rsidR="00CA3214">
        <w:fldChar w:fldCharType="end"/>
      </w:r>
      <w:r w:rsidRPr="00344886">
        <w:t xml:space="preserve"> may serve as a way to surpass such barriers through phenotypic identification of breeds. </w:t>
      </w:r>
    </w:p>
    <w:p w14:paraId="08D30DE6" w14:textId="77777777" w:rsidR="009B4FB7" w:rsidRDefault="009B4FB7" w:rsidP="00E1675D"/>
    <w:p w14:paraId="23C8DB44" w14:textId="0BB8D03C" w:rsidR="004F2984" w:rsidRDefault="004F2984" w:rsidP="00E1675D">
      <w:pPr>
        <w:rPr>
          <w:bCs/>
        </w:rPr>
      </w:pPr>
      <w:r w:rsidRPr="004F2984">
        <w:rPr>
          <w:bCs/>
        </w:rPr>
        <w:t>E</w:t>
      </w:r>
      <w:r>
        <w:rPr>
          <w:bCs/>
        </w:rPr>
        <w:t xml:space="preserve">U rural development policy </w:t>
      </w:r>
      <w:r w:rsidRPr="004F2984">
        <w:rPr>
          <w:bCs/>
        </w:rPr>
        <w:t>needs be more clearly communicated.  In our sample, only 21% of farmers were aware of RDP funding support for farmers rearing endangered breeds.  Surveys by</w:t>
      </w:r>
      <w:r w:rsidR="00502559">
        <w:rPr>
          <w:bCs/>
        </w:rPr>
        <w:t xml:space="preserve"> </w:t>
      </w:r>
      <w:r w:rsidR="00502559">
        <w:rPr>
          <w:bCs/>
        </w:rPr>
        <w:fldChar w:fldCharType="begin" w:fldLock="1"/>
      </w:r>
      <w:r w:rsidR="008B0780">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502559">
        <w:rPr>
          <w:bCs/>
        </w:rPr>
        <w:fldChar w:fldCharType="separate"/>
      </w:r>
      <w:r w:rsidR="008B0780" w:rsidRPr="008B0780">
        <w:rPr>
          <w:bCs/>
          <w:noProof/>
        </w:rPr>
        <w:t>[30]</w:t>
      </w:r>
      <w:r w:rsidR="00502559">
        <w:rPr>
          <w:bCs/>
        </w:rPr>
        <w:fldChar w:fldCharType="end"/>
      </w:r>
      <w:r w:rsidR="00BE2C4C">
        <w:rPr>
          <w:bCs/>
        </w:rPr>
        <w:t xml:space="preserve"> </w:t>
      </w:r>
      <w:r w:rsidRPr="004F2984">
        <w:rPr>
          <w:bCs/>
        </w:rPr>
        <w:t>suggest funding measures are often poorly communicated to small</w:t>
      </w:r>
      <w:r>
        <w:rPr>
          <w:bCs/>
        </w:rPr>
        <w:t>-scale farmers and local mayors</w:t>
      </w:r>
      <w:r w:rsidR="00E72147">
        <w:rPr>
          <w:bCs/>
        </w:rPr>
        <w:t xml:space="preserve"> in Transylvania</w:t>
      </w:r>
      <w:r w:rsidR="00C6469B">
        <w:rPr>
          <w:bCs/>
        </w:rPr>
        <w:t>,</w:t>
      </w:r>
      <w:r w:rsidRPr="004F2984">
        <w:rPr>
          <w:bCs/>
        </w:rPr>
        <w:t xml:space="preserve"> </w:t>
      </w:r>
      <w:r>
        <w:rPr>
          <w:bCs/>
        </w:rPr>
        <w:t>emphasising</w:t>
      </w:r>
      <w:r w:rsidRPr="004F2984">
        <w:rPr>
          <w:bCs/>
        </w:rPr>
        <w:t xml:space="preserve"> the importance of </w:t>
      </w:r>
      <w:r w:rsidR="00AC3D1B">
        <w:rPr>
          <w:bCs/>
        </w:rPr>
        <w:t xml:space="preserve">using </w:t>
      </w:r>
      <w:r w:rsidR="00616002">
        <w:rPr>
          <w:bCs/>
        </w:rPr>
        <w:t xml:space="preserve">local communication channels. </w:t>
      </w:r>
      <w:r w:rsidR="00950A4B">
        <w:rPr>
          <w:bCs/>
        </w:rPr>
        <w:t>In Transylvania,</w:t>
      </w:r>
      <w:r w:rsidR="00950A4B" w:rsidRPr="00950A4B">
        <w:rPr>
          <w:bCs/>
        </w:rPr>
        <w:t xml:space="preserve"> </w:t>
      </w:r>
      <w:proofErr w:type="spellStart"/>
      <w:r w:rsidR="00950A4B">
        <w:rPr>
          <w:bCs/>
        </w:rPr>
        <w:t>Fundatia</w:t>
      </w:r>
      <w:proofErr w:type="spellEnd"/>
      <w:r w:rsidR="00950A4B">
        <w:rPr>
          <w:bCs/>
        </w:rPr>
        <w:t xml:space="preserve"> ADEPT </w:t>
      </w:r>
      <w:r w:rsidR="004845FA">
        <w:rPr>
          <w:bCs/>
        </w:rPr>
        <w:t>(a local conservation NGO)</w:t>
      </w:r>
      <w:r w:rsidR="00950A4B">
        <w:rPr>
          <w:bCs/>
        </w:rPr>
        <w:t xml:space="preserve"> are meeting this need by helping small scale farmers through workshops on the CAP and RDP measures; developing milk collection points in local villages and facilitating cooperative bids for farm applications to AE</w:t>
      </w:r>
      <w:r w:rsidR="00616002">
        <w:rPr>
          <w:bCs/>
        </w:rPr>
        <w:t xml:space="preserve">S options where, individually, </w:t>
      </w:r>
      <w:r w:rsidR="00950A4B">
        <w:rPr>
          <w:bCs/>
        </w:rPr>
        <w:t>farmers would be ineligible to apply</w:t>
      </w:r>
      <w:r w:rsidR="0094359B">
        <w:rPr>
          <w:bCs/>
        </w:rPr>
        <w:t xml:space="preserve"> </w:t>
      </w:r>
      <w:r w:rsidR="0094359B">
        <w:rPr>
          <w:bCs/>
        </w:rPr>
        <w:fldChar w:fldCharType="begin" w:fldLock="1"/>
      </w:r>
      <w:r w:rsidR="00327145">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"[65]", "plainTextFormattedCitation" : "[65]", "previouslyFormattedCitation" : "[65]" }, "properties" : { "noteIndex" : 0 }, "schema" : "https://github.com/citation-style-language/schema/raw/master/csl-citation.json" }</w:instrText>
      </w:r>
      <w:r w:rsidR="0094359B">
        <w:rPr>
          <w:bCs/>
        </w:rPr>
        <w:fldChar w:fldCharType="separate"/>
      </w:r>
      <w:r w:rsidR="0077411B" w:rsidRPr="0077411B">
        <w:rPr>
          <w:bCs/>
          <w:noProof/>
        </w:rPr>
        <w:t>[65]</w:t>
      </w:r>
      <w:r w:rsidR="0094359B">
        <w:rPr>
          <w:bCs/>
        </w:rPr>
        <w:fldChar w:fldCharType="end"/>
      </w:r>
      <w:r w:rsidR="00950A4B">
        <w:rPr>
          <w:bCs/>
        </w:rPr>
        <w:t xml:space="preserve">. </w:t>
      </w:r>
      <w:r w:rsidR="00B66AE3">
        <w:rPr>
          <w:bCs/>
        </w:rPr>
        <w:t xml:space="preserve">These factors have culminated </w:t>
      </w:r>
      <w:r w:rsidR="00E72147">
        <w:rPr>
          <w:bCs/>
        </w:rPr>
        <w:t xml:space="preserve">in </w:t>
      </w:r>
      <w:r w:rsidR="00B66AE3">
        <w:rPr>
          <w:bCs/>
        </w:rPr>
        <w:t xml:space="preserve">better support </w:t>
      </w:r>
      <w:r w:rsidR="00E72147">
        <w:rPr>
          <w:bCs/>
        </w:rPr>
        <w:t xml:space="preserve">for </w:t>
      </w:r>
      <w:r w:rsidR="00B66AE3">
        <w:rPr>
          <w:bCs/>
        </w:rPr>
        <w:t xml:space="preserve">small-scale farm incomes </w:t>
      </w:r>
      <w:r w:rsidR="00ED7435">
        <w:rPr>
          <w:bCs/>
        </w:rPr>
        <w:t xml:space="preserve">in Transylvania </w:t>
      </w:r>
      <w:r w:rsidR="00B66AE3">
        <w:rPr>
          <w:bCs/>
        </w:rPr>
        <w:t>while maintaining the h</w:t>
      </w:r>
      <w:r w:rsidR="000C15AC">
        <w:rPr>
          <w:bCs/>
        </w:rPr>
        <w:t>igh levels of public goods that</w:t>
      </w:r>
      <w:r w:rsidR="00B66AE3">
        <w:rPr>
          <w:bCs/>
        </w:rPr>
        <w:t xml:space="preserve"> arise from these production systems </w:t>
      </w:r>
      <w:r w:rsidR="00B66AE3">
        <w:rPr>
          <w:bCs/>
        </w:rPr>
        <w:fldChar w:fldCharType="begin" w:fldLock="1"/>
      </w:r>
      <w:r w:rsidR="00327145">
        <w:rPr>
          <w:bCs/>
        </w:rPr>
        <w:instrText>ADDIN CSL_CITATION { "citationItems" : [ { "id" : "ITEM-1", "itemData" : { "DOI" : "http://dx.doi.org/10.1016/j.agee.2004.01.013", "ISSN" : "0167-8809", "abstract" : "The assumed relationship between biodiversity or local richness and the persistence of \u2018ecosystem services\u2019 (that can sustain productivity on-site as well as off-site, e.g. through regulation of water flow and storage) in agricultural landscapes has generated considerable interest and a range of experimental approaches. The abstraction level aimed for, however, may be too high to yield meaningful results. Many of the experiments on which evidence in favour or otherwise are based are artificial and do not support the bold generalisations to other spatial and temporal scales that are often made. Future investigations should utilise co-evolved communities, be structured to investigate the distinct roles of clearly defined functional groups, separate the effects of between- and within-group diversity and be conducted over a range of stress and disturbance situations. An integral part of agricultural intensification at the plot level is the deliberate reduction of diversity. This does not necessarily result in impairment of ecosystem services of direct relevance to the land user unless the hypothesised diversity\u2013function threshold is breached by elimination of a key functional group or species. Key functions may also be substituted with petro-chemical energy in order to achieve perceived efficiencies in the production of specific goods. This can result in the maintenance of ecosystem services of importance to agricultural production at levels of biodiversity below the assumed \u2018functional threshold\u2019. However, it can also result in impairment of other services and under some conditions the de-linking of the diversity\u2013function relationship. Avoidance of these effects or attempts to restore non-essential ecosystem services are only likely to be made by land users at the plot scale if direct economic benefit can be thereby achieved. At the plot and farm scales biodiversity is unlikely to be maintained for purposes other than those of direct use or \u2018utilitarian\u2019 benefits and often at levels lower than those necessary for maintenance of many ecosystem services. The exceptions may be traditional systems where intrinsic values (social customs) continue to provide reasons for diversity maintenance. High levels of biodiversity in managed landscapes are more likely to be maintained for reasons of intrinsic, serependic (\u2018option\u2019 or \u2018bequest\u2019) values or utilitarian (\u2018direct use\u2019) than for functional or ecosystem service values. The major opportunity for both maintaining e\u2026", "author" : [ { "dropping-particle" : "", "family" : "Swift", "given" : "M J", "non-dropping-particle" : "", "parse-names" : false, "suffix" : "" }, { "dropping-particle" : "", "family" : "Izac", "given" : "A M N", "non-dropping-particle" : "", "parse-names" : false, "suffix" : "" }, { "dropping-particle" : "", "family" : "Noordwijk", "given" : "M", "non-dropping-particle" : "van", "parse-names" : false, "suffix" : "" } ], "container-title" : "Agriculture, Ecosystems &amp; Environment", "id" : "ITEM-1", "issued" : { "date-parts" : [ [ "2004" ] ] }, "page" : "113-134", "title" : "Biodiversity and ecosystem services in agricultural landscapes\u2014are we asking the right questions?", "type" : "article-journal", "volume" : "104" }, "uris" : [ "http://www.mendeley.com/documents/?uuid=dd44979a-aff8-40de-b0f6-d2ecb56b4873" ] } ], "mendeley" : { "formattedCitation" : "[66]", "plainTextFormattedCitation" : "[66]", "previouslyFormattedCitation" : "[66]" }, "properties" : { "noteIndex" : 0 }, "schema" : "https://github.com/citation-style-language/schema/raw/master/csl-citation.json" }</w:instrText>
      </w:r>
      <w:r w:rsidR="00B66AE3">
        <w:rPr>
          <w:bCs/>
        </w:rPr>
        <w:fldChar w:fldCharType="separate"/>
      </w:r>
      <w:r w:rsidR="0077411B" w:rsidRPr="0077411B">
        <w:rPr>
          <w:bCs/>
          <w:noProof/>
        </w:rPr>
        <w:t>[66]</w:t>
      </w:r>
      <w:r w:rsidR="00B66AE3">
        <w:rPr>
          <w:bCs/>
        </w:rPr>
        <w:fldChar w:fldCharType="end"/>
      </w:r>
      <w:r w:rsidR="00B66AE3">
        <w:rPr>
          <w:bCs/>
        </w:rPr>
        <w:t>.</w:t>
      </w:r>
      <w:r w:rsidR="00AE413D">
        <w:rPr>
          <w:bCs/>
        </w:rPr>
        <w:t xml:space="preserve"> </w:t>
      </w:r>
    </w:p>
    <w:p w14:paraId="6B9087B5" w14:textId="77777777" w:rsidR="00BB69CC" w:rsidRDefault="00BB69CC" w:rsidP="00E1675D">
      <w:pPr>
        <w:rPr>
          <w:bCs/>
        </w:rPr>
      </w:pPr>
    </w:p>
    <w:p w14:paraId="22B319F3" w14:textId="383EF03B" w:rsidR="00BB69CC" w:rsidRDefault="001F72FF" w:rsidP="005878F4">
      <w:pPr>
        <w:pStyle w:val="Heading2"/>
      </w:pPr>
      <w:r>
        <w:t>T</w:t>
      </w:r>
      <w:r w:rsidR="003B1F1C">
        <w:t>argeted</w:t>
      </w:r>
      <w:r w:rsidR="00114FD0">
        <w:t xml:space="preserve"> </w:t>
      </w:r>
      <w:r>
        <w:t xml:space="preserve">conservation </w:t>
      </w:r>
      <w:r w:rsidR="00E72615">
        <w:t>for</w:t>
      </w:r>
      <w:r w:rsidR="00114FD0">
        <w:t xml:space="preserve"> </w:t>
      </w:r>
      <w:r w:rsidR="009D77BA">
        <w:t>better</w:t>
      </w:r>
      <w:r w:rsidR="00114FD0">
        <w:t xml:space="preserve"> outcomes </w:t>
      </w:r>
    </w:p>
    <w:p w14:paraId="4BF74808" w14:textId="77777777" w:rsidR="00BB69CC" w:rsidRDefault="00BB69CC" w:rsidP="005878F4">
      <w:pPr>
        <w:pStyle w:val="Firstparagraph"/>
      </w:pPr>
    </w:p>
    <w:p w14:paraId="6893430E" w14:textId="7236A97C" w:rsidR="003719C4" w:rsidRDefault="00822ECC" w:rsidP="005878F4">
      <w:r>
        <w:t>We show</w:t>
      </w:r>
      <w:r w:rsidR="00D64E70">
        <w:t xml:space="preserve"> targeting of </w:t>
      </w:r>
      <w:r w:rsidR="003C7E63">
        <w:t xml:space="preserve">rare breed </w:t>
      </w:r>
      <w:r w:rsidR="00D64E70">
        <w:t>conservation at small-holder</w:t>
      </w:r>
      <w:r w:rsidR="004845FA">
        <w:t>s</w:t>
      </w:r>
      <w:r w:rsidR="00D64E70">
        <w:t xml:space="preserve"> and </w:t>
      </w:r>
      <w:r w:rsidR="004845FA">
        <w:t>extensive farmers</w:t>
      </w:r>
      <w:r w:rsidR="00D64E70">
        <w:t xml:space="preserve"> </w:t>
      </w:r>
      <w:r w:rsidR="008943F4">
        <w:t xml:space="preserve">(our sample) </w:t>
      </w:r>
      <w:r w:rsidR="00D64E70">
        <w:t xml:space="preserve">could result in </w:t>
      </w:r>
      <w:r w:rsidR="003C7E63">
        <w:t xml:space="preserve">potential </w:t>
      </w:r>
      <w:r w:rsidR="00D64E70">
        <w:t xml:space="preserve">cost </w:t>
      </w:r>
      <w:r w:rsidR="004845FA">
        <w:t>savings</w:t>
      </w:r>
      <w:r w:rsidR="003C7E63">
        <w:t xml:space="preserve"> if </w:t>
      </w:r>
      <w:r w:rsidR="008943F4">
        <w:t>farmer preferences</w:t>
      </w:r>
      <w:r w:rsidR="003B1F1C">
        <w:t xml:space="preserve"> are met in contract design</w:t>
      </w:r>
      <w:r w:rsidR="008943F4">
        <w:t xml:space="preserve">. Moreover, farmer participation is not adversely impacted even at lower subsidy premiums. Other </w:t>
      </w:r>
      <w:r w:rsidR="000D5790">
        <w:t>work has also demons</w:t>
      </w:r>
      <w:r w:rsidR="00B60D84">
        <w:t xml:space="preserve">trated targeting </w:t>
      </w:r>
      <w:r w:rsidR="000D5790">
        <w:t xml:space="preserve">animal </w:t>
      </w:r>
      <w:r w:rsidR="000D5790">
        <w:fldChar w:fldCharType="begin" w:fldLock="1"/>
      </w:r>
      <w:r w:rsidR="00327145">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"[62]", "plainTextFormattedCitation" : "[62]", "previouslyFormattedCitation" : "[62]" }, "properties" : { "noteIndex" : 0 }, "schema" : "https://github.com/citation-style-language/schema/raw/master/csl-citation.json" }</w:instrText>
      </w:r>
      <w:r w:rsidR="000D5790">
        <w:fldChar w:fldCharType="separate"/>
      </w:r>
      <w:r w:rsidR="0077411B" w:rsidRPr="0077411B">
        <w:rPr>
          <w:noProof/>
        </w:rPr>
        <w:t>[62]</w:t>
      </w:r>
      <w:r w:rsidR="000D5790">
        <w:fldChar w:fldCharType="end"/>
      </w:r>
      <w:r>
        <w:t xml:space="preserve"> and plant genetic resource</w:t>
      </w:r>
      <w:r w:rsidR="000D5790">
        <w:t xml:space="preserve"> </w:t>
      </w:r>
      <w:r w:rsidR="000D5790">
        <w:fldChar w:fldCharType="begin" w:fldLock="1"/>
      </w:r>
      <w:r w:rsidR="00327145">
        <w:instrText>ADDIN CSL_CITATION { "citationItems" : [ { "id" : "ITEM-1",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"ITEM-1",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"[67]", "plainTextFormattedCitation" : "[67]", "previouslyFormattedCitation" : "[67]" }, "properties" : { "noteIndex" : 0 }, "schema" : "https://github.com/citation-style-language/schema/raw/master/csl-citation.json" }</w:instrText>
      </w:r>
      <w:r w:rsidR="000D5790">
        <w:fldChar w:fldCharType="separate"/>
      </w:r>
      <w:r w:rsidR="0077411B" w:rsidRPr="0077411B">
        <w:rPr>
          <w:noProof/>
        </w:rPr>
        <w:t>[67]</w:t>
      </w:r>
      <w:r w:rsidR="000D5790">
        <w:fldChar w:fldCharType="end"/>
      </w:r>
      <w:r w:rsidR="000D5790">
        <w:t xml:space="preserve"> </w:t>
      </w:r>
      <w:r>
        <w:t xml:space="preserve">conservation </w:t>
      </w:r>
      <w:r w:rsidR="004845FA">
        <w:t xml:space="preserve">at specific farmer groups </w:t>
      </w:r>
      <w:r>
        <w:t xml:space="preserve">can improve </w:t>
      </w:r>
      <w:r w:rsidR="004845FA">
        <w:t>cost effectiveness</w:t>
      </w:r>
      <w:r w:rsidR="00B60D84">
        <w:t xml:space="preserve"> </w:t>
      </w:r>
      <w:r w:rsidR="002C760B">
        <w:t>(</w:t>
      </w:r>
      <w:r w:rsidR="001A40B6">
        <w:t xml:space="preserve">i.e. </w:t>
      </w:r>
      <w:r w:rsidR="000D5790">
        <w:t xml:space="preserve">the number of animals </w:t>
      </w:r>
      <w:r>
        <w:t xml:space="preserve">or area </w:t>
      </w:r>
      <w:r w:rsidR="000D5790">
        <w:t xml:space="preserve">conserved for </w:t>
      </w:r>
      <w:r w:rsidR="00616002">
        <w:t>a particular</w:t>
      </w:r>
      <w:r w:rsidR="00B60D84">
        <w:t xml:space="preserve"> budget</w:t>
      </w:r>
      <w:r w:rsidR="002C760B">
        <w:t>)</w:t>
      </w:r>
      <w:r w:rsidR="000D5790">
        <w:t>.</w:t>
      </w:r>
    </w:p>
    <w:p w14:paraId="74805C5B" w14:textId="77777777" w:rsidR="003719C4" w:rsidRDefault="003719C4" w:rsidP="005878F4"/>
    <w:p w14:paraId="7B63FAF4" w14:textId="0095D69F" w:rsidR="006F1240" w:rsidRDefault="003719C4" w:rsidP="005878F4">
      <w:r>
        <w:t xml:space="preserve">Some 40% of farmers in our sample stated they were farming with a rare breed. If </w:t>
      </w:r>
      <w:r w:rsidR="00B60D84">
        <w:t>verified, this</w:t>
      </w:r>
      <w:r>
        <w:t xml:space="preserve"> suggests spatially explicit breed diversity</w:t>
      </w:r>
      <w:r w:rsidR="00B60D84">
        <w:t xml:space="preserve"> “hotspots”</w:t>
      </w:r>
      <w:r w:rsidR="003B1F1C">
        <w:t xml:space="preserve"> may exist. In England</w:t>
      </w:r>
      <w:r>
        <w:t xml:space="preserve">, such hotspots are apparent in the spatial distribution of financial incentives </w:t>
      </w:r>
      <w:r w:rsidR="004A37D1">
        <w:t xml:space="preserve">administered </w:t>
      </w:r>
      <w:r>
        <w:t xml:space="preserve">for grazing with native breeds </w:t>
      </w:r>
      <w:r>
        <w:fldChar w:fldCharType="begin" w:fldLock="1"/>
      </w:r>
      <w:r w:rsidR="00327145">
        <w:instrText>ADDIN CSL_CITATION { "citationItems" : [ { "id" : "ITEM-1", "itemData" : { "author" : [ { "dropping-particle" : "", "family" : "Natural England", "given" : "", "non-dropping-particle" : "", "parse-names" : false, "suffix" : "" } ], "id" : "ITEM-1", "issued" : { "date-parts" : [ [ "2014" ] ] }, "title" : "Agricultural Biodiversity. Higher level stewardship options. April 2014.", "type" : "report" }, "uris" : [ "http://www.mendeley.com/documents/?uuid=5f44fbe8-da85-4691-9865-9b54fd9c857e" ] } ], "mendeley" : { "formattedCitation" : "[68]", "plainTextFormattedCitation" : "[68]", "previouslyFormattedCitation" : "[68]" }, "properties" : { "noteIndex" : 0 }, "schema" : "https://github.com/citation-style-language/schema/raw/master/csl-citation.json" }</w:instrText>
      </w:r>
      <w:r>
        <w:fldChar w:fldCharType="separate"/>
      </w:r>
      <w:r w:rsidR="0077411B" w:rsidRPr="0077411B">
        <w:rPr>
          <w:noProof/>
        </w:rPr>
        <w:t>[68]</w:t>
      </w:r>
      <w:r>
        <w:fldChar w:fldCharType="end"/>
      </w:r>
      <w:r w:rsidR="00B60D84">
        <w:t xml:space="preserve"> and </w:t>
      </w:r>
      <w:r>
        <w:t>are particularly prevalent around national parks and other conservation designations.</w:t>
      </w:r>
      <w:r w:rsidR="004550C5">
        <w:t xml:space="preserve"> </w:t>
      </w:r>
      <w:r w:rsidR="00B60D84">
        <w:t>Further work to c</w:t>
      </w:r>
      <w:r w:rsidR="002C7B54">
        <w:t xml:space="preserve">onfirm whether such hotspots </w:t>
      </w:r>
      <w:r w:rsidR="0053249A">
        <w:t xml:space="preserve">persist in Romania </w:t>
      </w:r>
      <w:r w:rsidR="002C7B54">
        <w:t>appears warranted and may aid in</w:t>
      </w:r>
      <w:r w:rsidR="003B1F1C">
        <w:t xml:space="preserve"> developing spatially explicit</w:t>
      </w:r>
      <w:r w:rsidR="002C760B">
        <w:t xml:space="preserve"> </w:t>
      </w:r>
      <w:r w:rsidR="0053249A">
        <w:t xml:space="preserve">conservation </w:t>
      </w:r>
      <w:r w:rsidR="002C760B">
        <w:t xml:space="preserve">policies. </w:t>
      </w:r>
      <w:r w:rsidR="002C7B54">
        <w:t xml:space="preserve"> </w:t>
      </w:r>
      <w:r w:rsidR="006947F6">
        <w:t xml:space="preserve">Reviews by </w:t>
      </w:r>
      <w:r w:rsidR="00220D94">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220D94">
        <w:fldChar w:fldCharType="separate"/>
      </w:r>
      <w:r w:rsidR="000147B6" w:rsidRPr="000147B6">
        <w:rPr>
          <w:noProof/>
        </w:rPr>
        <w:t>[9]</w:t>
      </w:r>
      <w:r w:rsidR="00220D94">
        <w:fldChar w:fldCharType="end"/>
      </w:r>
      <w:r w:rsidR="006947F6">
        <w:t xml:space="preserve"> have</w:t>
      </w:r>
      <w:r w:rsidR="00220D94">
        <w:t xml:space="preserve"> shown cost efficiency gains </w:t>
      </w:r>
      <w:r w:rsidR="003B1F1C">
        <w:t>(</w:t>
      </w:r>
      <w:r w:rsidR="00220D94">
        <w:t>of 25% to 50%</w:t>
      </w:r>
      <w:r w:rsidR="003B1F1C">
        <w:t>)</w:t>
      </w:r>
      <w:r w:rsidR="00220D94">
        <w:t xml:space="preserve"> can be obtained by considering the spatial heterogeneity of opportunity cost in conservation scheme design</w:t>
      </w:r>
      <w:r w:rsidR="00E27D30">
        <w:t xml:space="preserve">. </w:t>
      </w:r>
    </w:p>
    <w:p w14:paraId="459F520F" w14:textId="77777777" w:rsidR="00B60D84" w:rsidRDefault="00B60D84" w:rsidP="00B60D84"/>
    <w:p w14:paraId="0C1BE730" w14:textId="4245B7E9" w:rsidR="006D0CA5" w:rsidRDefault="00B60D84" w:rsidP="00B60D84">
      <w:r>
        <w:t>Finally,</w:t>
      </w:r>
      <w:r w:rsidR="00114FD0">
        <w:t xml:space="preserve"> </w:t>
      </w:r>
      <w:r w:rsidR="006F1240">
        <w:t>our</w:t>
      </w:r>
      <w:r w:rsidR="00114FD0">
        <w:t xml:space="preserve"> farm </w:t>
      </w:r>
      <w:r>
        <w:t>survey</w:t>
      </w:r>
      <w:r w:rsidRPr="00114FD0">
        <w:t xml:space="preserve"> </w:t>
      </w:r>
      <w:r w:rsidRPr="00114FD0">
        <w:rPr>
          <w:bCs/>
        </w:rPr>
        <w:t>suggests</w:t>
      </w:r>
      <w:r w:rsidR="00114FD0">
        <w:rPr>
          <w:bCs/>
        </w:rPr>
        <w:t xml:space="preserve"> entering into a conservation programme for rare breed horses is much less desirable than for other livestock species. This may be because </w:t>
      </w:r>
      <w:r w:rsidR="00114FD0" w:rsidRPr="00114FD0">
        <w:rPr>
          <w:bCs/>
        </w:rPr>
        <w:t>breed diversity in horses is considered unimportant by farmer</w:t>
      </w:r>
      <w:r w:rsidR="00114FD0" w:rsidRPr="007F44EF">
        <w:rPr>
          <w:bCs/>
        </w:rPr>
        <w:t>s or that farmer preferences for horse breeds are not matched by the characteristics of rare breed horses supported in the RDP.</w:t>
      </w:r>
      <w:r w:rsidR="00114FD0">
        <w:rPr>
          <w:bCs/>
        </w:rPr>
        <w:t xml:space="preserve"> </w:t>
      </w:r>
      <w:r>
        <w:rPr>
          <w:bCs/>
        </w:rPr>
        <w:t>W</w:t>
      </w:r>
      <w:r w:rsidR="00114FD0">
        <w:rPr>
          <w:bCs/>
        </w:rPr>
        <w:t xml:space="preserve">ork by </w:t>
      </w:r>
      <w:r w:rsidR="00114FD0">
        <w:rPr>
          <w:bCs/>
        </w:rPr>
        <w:fldChar w:fldCharType="begin" w:fldLock="1"/>
      </w:r>
      <w:r w:rsidR="008B0780">
        <w:rPr>
          <w:bCs/>
        </w:rP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"[7]", "plainTextFormattedCitation" : "[7]", "previouslyFormattedCitation" : "[7]" }, "properties" : { "noteIndex" : 0 }, "schema" : "https://github.com/citation-style-language/schema/raw/master/csl-citation.json" }</w:instrText>
      </w:r>
      <w:r w:rsidR="00114FD0">
        <w:rPr>
          <w:bCs/>
        </w:rPr>
        <w:fldChar w:fldCharType="separate"/>
      </w:r>
      <w:r w:rsidR="000147B6" w:rsidRPr="000147B6">
        <w:rPr>
          <w:bCs/>
          <w:noProof/>
        </w:rPr>
        <w:t>[7]</w:t>
      </w:r>
      <w:r w:rsidR="00114FD0">
        <w:rPr>
          <w:bCs/>
        </w:rPr>
        <w:fldChar w:fldCharType="end"/>
      </w:r>
      <w:r w:rsidR="00114FD0">
        <w:rPr>
          <w:bCs/>
        </w:rPr>
        <w:t xml:space="preserve"> </w:t>
      </w:r>
      <w:r>
        <w:rPr>
          <w:bCs/>
        </w:rPr>
        <w:t xml:space="preserve">has </w:t>
      </w:r>
      <w:r w:rsidR="00114FD0" w:rsidRPr="007F44EF">
        <w:rPr>
          <w:bCs/>
        </w:rPr>
        <w:t xml:space="preserve">found a higher proportion of horse breeds in Europe are classified as </w:t>
      </w:r>
      <w:r w:rsidR="00114FD0">
        <w:rPr>
          <w:bCs/>
        </w:rPr>
        <w:t>‘</w:t>
      </w:r>
      <w:r w:rsidR="00114FD0" w:rsidRPr="007F44EF">
        <w:rPr>
          <w:bCs/>
        </w:rPr>
        <w:t>at-risk</w:t>
      </w:r>
      <w:r w:rsidR="00114FD0">
        <w:rPr>
          <w:bCs/>
        </w:rPr>
        <w:t>’</w:t>
      </w:r>
      <w:r>
        <w:rPr>
          <w:bCs/>
        </w:rPr>
        <w:t>, demonstrating this preference</w:t>
      </w:r>
      <w:r w:rsidR="004845FA">
        <w:rPr>
          <w:bCs/>
        </w:rPr>
        <w:t xml:space="preserve"> is </w:t>
      </w:r>
      <w:r w:rsidR="00B11727">
        <w:rPr>
          <w:bCs/>
        </w:rPr>
        <w:t>mirrored</w:t>
      </w:r>
      <w:r>
        <w:rPr>
          <w:bCs/>
        </w:rPr>
        <w:t xml:space="preserve"> on a wider scale.</w:t>
      </w:r>
      <w:r w:rsidR="00114FD0" w:rsidRPr="007F44EF">
        <w:rPr>
          <w:bCs/>
        </w:rPr>
        <w:t xml:space="preserve"> Differentiated financial incentives may therefore be </w:t>
      </w:r>
      <w:r>
        <w:rPr>
          <w:bCs/>
        </w:rPr>
        <w:t>necessary</w:t>
      </w:r>
      <w:r w:rsidR="00114FD0" w:rsidRPr="007F44EF">
        <w:rPr>
          <w:bCs/>
        </w:rPr>
        <w:t xml:space="preserve"> to increase uptake in horse breed conservation.</w:t>
      </w:r>
      <w:r w:rsidR="00114FD0">
        <w:rPr>
          <w:bCs/>
        </w:rPr>
        <w:t xml:space="preserve"> </w:t>
      </w:r>
    </w:p>
    <w:p w14:paraId="2580D8D5" w14:textId="77777777" w:rsidR="007A415C" w:rsidRDefault="006D0CA5" w:rsidP="00F81DCA">
      <w:pPr>
        <w:pStyle w:val="Heading1"/>
      </w:pPr>
      <w:r>
        <w:t xml:space="preserve">  </w:t>
      </w:r>
      <w:r w:rsidR="00E16141" w:rsidRPr="00B01D8D">
        <w:t>Conclusion</w:t>
      </w:r>
    </w:p>
    <w:p w14:paraId="5B0B264A" w14:textId="0F8047FC" w:rsidR="00321C88" w:rsidRDefault="00B160DF" w:rsidP="001E7286">
      <w:r>
        <w:t xml:space="preserve">Farm intensification is a trend </w:t>
      </w:r>
      <w:r w:rsidRPr="00B160DF">
        <w:t xml:space="preserve"> across Romania and Central and Eastern Europe </w:t>
      </w:r>
      <w:r w:rsidRPr="00B160DF">
        <w:fldChar w:fldCharType="begin" w:fldLock="1"/>
      </w:r>
      <w:r w:rsidR="00327145">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"[10,69]", "plainTextFormattedCitation" : "[10,69]", "previouslyFormattedCitation" : "[10,69]" }, "properties" : { "noteIndex" : 0 }, "schema" : "https://github.com/citation-style-language/schema/raw/master/csl-citation.json" }</w:instrText>
      </w:r>
      <w:r w:rsidRPr="00B160DF">
        <w:fldChar w:fldCharType="separate"/>
      </w:r>
      <w:r w:rsidR="0077411B" w:rsidRPr="0077411B">
        <w:rPr>
          <w:noProof/>
        </w:rPr>
        <w:t>[10,69]</w:t>
      </w:r>
      <w:r w:rsidRPr="00B160DF">
        <w:fldChar w:fldCharType="end"/>
      </w:r>
      <w:r w:rsidR="0001614F">
        <w:t xml:space="preserve"> threatening breed diversity. </w:t>
      </w:r>
      <w:r w:rsidR="00181C8B">
        <w:t xml:space="preserve">Sustaining </w:t>
      </w:r>
      <w:r w:rsidR="00CC3E32">
        <w:t>this</w:t>
      </w:r>
      <w:r w:rsidR="00181C8B">
        <w:t xml:space="preserve"> diversity makes an important contribution to the </w:t>
      </w:r>
      <w:r w:rsidR="00181C8B" w:rsidRPr="00E16141">
        <w:t>d</w:t>
      </w:r>
      <w:r w:rsidR="00181C8B">
        <w:t xml:space="preserve">elivery </w:t>
      </w:r>
      <w:r w:rsidR="00181C8B" w:rsidRPr="00E16141">
        <w:t xml:space="preserve">of SI </w:t>
      </w:r>
      <w:r w:rsidR="004845FA">
        <w:t xml:space="preserve">objectives </w:t>
      </w:r>
      <w:r w:rsidR="00181C8B" w:rsidRPr="00E16141">
        <w:t xml:space="preserve">given </w:t>
      </w:r>
      <w:r w:rsidR="001534DF">
        <w:t>the high option value that arises from breed diversity, through greater adaptive capacity</w:t>
      </w:r>
      <w:r w:rsidR="0094359B">
        <w:t xml:space="preserve"> </w:t>
      </w:r>
      <w:r w:rsidR="0094359B">
        <w:fldChar w:fldCharType="begin" w:fldLock="1"/>
      </w:r>
      <w:r w:rsidR="00327145">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"[70]", "plainTextFormattedCitation" : "[70]", "previouslyFormattedCitation" : "[70]" }, "properties" : { "noteIndex" : 0 }, "schema" : "https://github.com/citation-style-language/schema/raw/master/csl-citation.json" }</w:instrText>
      </w:r>
      <w:r w:rsidR="0094359B">
        <w:fldChar w:fldCharType="separate"/>
      </w:r>
      <w:r w:rsidR="0077411B" w:rsidRPr="0077411B">
        <w:rPr>
          <w:noProof/>
        </w:rPr>
        <w:t>[70]</w:t>
      </w:r>
      <w:r w:rsidR="0094359B">
        <w:fldChar w:fldCharType="end"/>
      </w:r>
      <w:r w:rsidR="00181C8B">
        <w:t>.</w:t>
      </w:r>
      <w:r w:rsidR="00321C88">
        <w:t xml:space="preserve"> </w:t>
      </w:r>
      <w:r w:rsidR="00D0287A">
        <w:t>This adaptability</w:t>
      </w:r>
      <w:r w:rsidR="001A40B6">
        <w:t xml:space="preserve">, in addition to breed cultural heritage, </w:t>
      </w:r>
      <w:r w:rsidR="00D0287A">
        <w:t>is considered important by farmers in Transylvania, particularly those keeping rare breeds</w:t>
      </w:r>
      <w:r w:rsidR="001A40B6">
        <w:t>.</w:t>
      </w:r>
      <w:r w:rsidR="00E24236">
        <w:t xml:space="preserve"> </w:t>
      </w:r>
    </w:p>
    <w:p w14:paraId="55C8C697" w14:textId="77777777" w:rsidR="00321C88" w:rsidRDefault="00321C88" w:rsidP="001E7286"/>
    <w:p w14:paraId="1277634E" w14:textId="72023900" w:rsidR="001A40B6" w:rsidRDefault="00D03B11" w:rsidP="001E7286">
      <w:ins w:id="332" w:author="MORAN Dominic" w:date="2018-07-14T19:11:00Z">
        <w:r>
          <w:t>This</w:t>
        </w:r>
      </w:ins>
      <w:del w:id="333" w:author="MORAN Dominic" w:date="2018-07-14T19:11:00Z">
        <w:r w:rsidR="00321C88" w:rsidDel="00D03B11">
          <w:delText>Our</w:delText>
        </w:r>
      </w:del>
      <w:r w:rsidR="00321C88">
        <w:t xml:space="preserve"> </w:t>
      </w:r>
      <w:r w:rsidR="002C7B54">
        <w:t>analysis</w:t>
      </w:r>
      <w:r w:rsidR="00321C88">
        <w:t xml:space="preserve"> </w:t>
      </w:r>
      <w:r w:rsidR="0053249A">
        <w:t xml:space="preserve">supports </w:t>
      </w:r>
      <w:r w:rsidR="00321C88">
        <w:t xml:space="preserve">the findings of </w:t>
      </w:r>
      <w:r w:rsidR="007A71BA">
        <w:t xml:space="preserve">other work </w:t>
      </w:r>
      <w:r w:rsidR="00083D24">
        <w:fldChar w:fldCharType="begin" w:fldLock="1"/>
      </w:r>
      <w:r w:rsidR="00327145">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"ITEM-2", "itemData" : { "ISSN" : "0924-6460", "author" : [ { "dropping-particle" : "", "family" : "Pagiola", "given" : "Stefano", "non-dropping-particle" : "", "parse-names" : false, "suffix" : "" }, { "dropping-particle" : "", "family" : "Rios", "given" : "Ana R", "non-dropping-particle" : "", "parse-names" : false, "suffix" : "" }, { "dropping-particle" : "", "family" : "Arcenas", "given" : "Agustin", "non-dropping-particle" : "", "parse-names" : false, "suffix" : "" } ], "container-title" : "Environmental and Resource Economics", "id" : "ITEM-2", "issue" : "3", "issued" : { "date-parts" : [ [ "2010" ] ] }, "page" : "371-394", "publisher" : "Springer", "title" : "Poor household participation in payments for environmental services: Lessons from the Silvopastoral Project in Quind\u00edo, Colombia", "type" : "article-journal", "volume" : "47" }, "uris" : [ "http://www.mendeley.com/documents/?uuid=c41a6ce7-365f-48f8-b862-b056880f2093" ] }, { "id" : "ITEM-3",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"ITEM-3",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"id" : "ITEM-4", "itemData" : { "ISSN" : "1467-8489", "author" : [ { "dropping-particle" : "", "family" : "Greiner", "given" : "Romy", "non-dropping-particle" : "", "parse-names" : false, "suffix" : "" } ], "container-title" : "Australian Journal of Agricultural and Resource Economics", "id" : "ITEM-4",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"[21,58,59,71]", "manualFormatting" : "[e.g. 20,45,64,74]", "plainTextFormattedCitation" : "[21,58,59,71]", "previouslyFormattedCitation" : "[21,58,59,71]" }, "properties" : { "noteIndex" : 0 }, "schema" : "https://github.com/citation-style-language/schema/raw/master/csl-citation.json" }</w:instrText>
      </w:r>
      <w:r w:rsidR="00083D24">
        <w:fldChar w:fldCharType="separate"/>
      </w:r>
      <w:r w:rsidR="006D5DF2" w:rsidRPr="006D5DF2">
        <w:rPr>
          <w:noProof/>
        </w:rPr>
        <w:t>[</w:t>
      </w:r>
      <w:r w:rsidR="0053249A">
        <w:rPr>
          <w:noProof/>
        </w:rPr>
        <w:t xml:space="preserve">e.g. </w:t>
      </w:r>
      <w:r w:rsidR="006D5DF2" w:rsidRPr="006D5DF2">
        <w:rPr>
          <w:noProof/>
        </w:rPr>
        <w:t>20,45,64,74]</w:t>
      </w:r>
      <w:r w:rsidR="00083D24">
        <w:fldChar w:fldCharType="end"/>
      </w:r>
      <w:r w:rsidR="00083D24">
        <w:t xml:space="preserve"> </w:t>
      </w:r>
      <w:commentRangeStart w:id="334"/>
      <w:r w:rsidR="00321C88">
        <w:t xml:space="preserve">that </w:t>
      </w:r>
      <w:r w:rsidR="002C7B54">
        <w:t xml:space="preserve">suggest </w:t>
      </w:r>
      <w:r w:rsidR="00321C88">
        <w:t>appropriate design and sufficient payment levels are crucial to achieve higher participation rates in conservation programmes.</w:t>
      </w:r>
      <w:commentRangeEnd w:id="334"/>
      <w:r w:rsidR="00437272">
        <w:rPr>
          <w:rStyle w:val="CommentReference"/>
        </w:rPr>
        <w:commentReference w:id="334"/>
      </w:r>
      <w:r w:rsidR="00321C88">
        <w:t xml:space="preserve"> </w:t>
      </w:r>
      <w:r w:rsidR="001A40B6">
        <w:t>But w</w:t>
      </w:r>
      <w:r w:rsidR="0035017A" w:rsidRPr="0033245F">
        <w:t xml:space="preserve">e </w:t>
      </w:r>
      <w:r w:rsidR="001A40B6">
        <w:t xml:space="preserve">also </w:t>
      </w:r>
      <w:r w:rsidR="0035017A" w:rsidRPr="0033245F">
        <w:t>acknowledg</w:t>
      </w:r>
      <w:r w:rsidR="002C7B54">
        <w:t>e that the monetary values farmers</w:t>
      </w:r>
      <w:r w:rsidR="0035017A" w:rsidRPr="0033245F">
        <w:t xml:space="preserve"> place on accepting specific</w:t>
      </w:r>
      <w:r w:rsidR="0035017A">
        <w:t xml:space="preserve"> contractual schemes </w:t>
      </w:r>
      <w:r w:rsidR="0035017A" w:rsidRPr="0033245F">
        <w:t>are case specific</w:t>
      </w:r>
      <w:r w:rsidR="0035017A">
        <w:t xml:space="preserve"> </w:t>
      </w:r>
      <w:r w:rsidR="0035017A">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35017A">
        <w:fldChar w:fldCharType="separate"/>
      </w:r>
      <w:r w:rsidR="008B0780" w:rsidRPr="008B0780">
        <w:rPr>
          <w:noProof/>
        </w:rPr>
        <w:t>[33]</w:t>
      </w:r>
      <w:r w:rsidR="0035017A">
        <w:fldChar w:fldCharType="end"/>
      </w:r>
      <w:r w:rsidR="0035017A" w:rsidRPr="0033245F">
        <w:t>. As a consequence, the robustness of the</w:t>
      </w:r>
      <w:r w:rsidR="0035017A">
        <w:t>se</w:t>
      </w:r>
      <w:r w:rsidR="0035017A" w:rsidRPr="0033245F">
        <w:t xml:space="preserve"> results needs to be addressed in </w:t>
      </w:r>
      <w:r w:rsidR="0035017A">
        <w:t>further work exploring cost</w:t>
      </w:r>
      <w:ins w:id="335" w:author="MORAN Dominic" w:date="2018-07-15T19:35:00Z">
        <w:r w:rsidR="00437272">
          <w:t>-</w:t>
        </w:r>
      </w:ins>
      <w:del w:id="336" w:author="MORAN Dominic" w:date="2018-07-15T19:35:00Z">
        <w:r w:rsidR="0035017A" w:rsidDel="00437272">
          <w:delText xml:space="preserve"> </w:delText>
        </w:r>
      </w:del>
      <w:r w:rsidR="0035017A">
        <w:t>effectiveness of FAnGR conservation programmes</w:t>
      </w:r>
      <w:r w:rsidR="002C7B54">
        <w:t xml:space="preserve"> in </w:t>
      </w:r>
      <w:r w:rsidR="004845FA">
        <w:t>similar</w:t>
      </w:r>
      <w:r w:rsidR="002C7B54">
        <w:t xml:space="preserve"> contexts</w:t>
      </w:r>
      <w:r w:rsidR="0053249A">
        <w:t xml:space="preserve">. </w:t>
      </w:r>
      <w:r w:rsidR="0053249A">
        <w:rPr>
          <w:bCs/>
        </w:rPr>
        <w:t xml:space="preserve">In addition, work to characterise other non-monetary factors influencing farmer decisions to enrol in rare breed conservation programmes appears warranted. </w:t>
      </w:r>
    </w:p>
    <w:p w14:paraId="09294FA7" w14:textId="77777777" w:rsidR="001A40B6" w:rsidRDefault="001A40B6" w:rsidP="001E7286"/>
    <w:p w14:paraId="10E16282" w14:textId="7AF3142B" w:rsidR="00020535" w:rsidRPr="00020535" w:rsidRDefault="003B1F1C" w:rsidP="001E7286">
      <w:r>
        <w:t>We</w:t>
      </w:r>
      <w:r w:rsidR="001021C2">
        <w:t xml:space="preserve"> found </w:t>
      </w:r>
      <w:ins w:id="337" w:author="MORAN Dominic" w:date="2018-07-15T19:36:00Z">
        <w:r w:rsidR="00437272">
          <w:t xml:space="preserve">that </w:t>
        </w:r>
      </w:ins>
      <w:r w:rsidR="0035017A" w:rsidRPr="00CE01E8">
        <w:t xml:space="preserve">the average </w:t>
      </w:r>
      <w:r w:rsidR="008943F4">
        <w:t xml:space="preserve">bovine </w:t>
      </w:r>
      <w:r w:rsidR="0035017A" w:rsidRPr="00CE01E8">
        <w:t xml:space="preserve">farmer </w:t>
      </w:r>
      <w:r w:rsidR="00E24236">
        <w:t xml:space="preserve">(in Transylvania) </w:t>
      </w:r>
      <w:r w:rsidR="0035017A" w:rsidRPr="00CE01E8">
        <w:t>needs to be paid</w:t>
      </w:r>
      <w:r w:rsidR="00AE731A">
        <w:t xml:space="preserve"> €</w:t>
      </w:r>
      <w:r w:rsidR="008943F4">
        <w:t>122</w:t>
      </w:r>
      <w:r w:rsidR="00AE731A">
        <w:t xml:space="preserve"> </w:t>
      </w:r>
      <w:r w:rsidR="0035017A">
        <w:t xml:space="preserve">per annum </w:t>
      </w:r>
      <w:r w:rsidR="00AE731A">
        <w:t xml:space="preserve">per animal </w:t>
      </w:r>
      <w:r w:rsidR="0035017A">
        <w:t>extra</w:t>
      </w:r>
      <w:r w:rsidR="0035017A" w:rsidRPr="00CE01E8">
        <w:t xml:space="preserve"> in order to</w:t>
      </w:r>
      <w:r w:rsidR="00AE731A">
        <w:t xml:space="preserve"> enrol in a 10 year community managed conservation contract. </w:t>
      </w:r>
      <w:r w:rsidR="008943F4">
        <w:t xml:space="preserve">For </w:t>
      </w:r>
      <w:proofErr w:type="spellStart"/>
      <w:r w:rsidR="008943F4">
        <w:t>ovines</w:t>
      </w:r>
      <w:proofErr w:type="spellEnd"/>
      <w:r w:rsidR="008943F4">
        <w:t xml:space="preserve">, an additional price incentive of €8.3 would be required for farmers to enrol in a 10 year individually managed conservation contract. </w:t>
      </w:r>
      <w:r w:rsidR="0035017A">
        <w:t>A key question</w:t>
      </w:r>
      <w:r w:rsidR="00D902AC">
        <w:t xml:space="preserve"> is </w:t>
      </w:r>
      <w:r w:rsidR="0035017A" w:rsidRPr="00CE01E8">
        <w:t xml:space="preserve">whether the </w:t>
      </w:r>
      <w:r w:rsidR="0035017A">
        <w:t>conservation and genetic diversity</w:t>
      </w:r>
      <w:r w:rsidR="00AE731A">
        <w:t xml:space="preserve"> benefit</w:t>
      </w:r>
      <w:r w:rsidR="001A40B6">
        <w:t xml:space="preserve"> of a longer contract</w:t>
      </w:r>
      <w:r w:rsidR="00E24236">
        <w:t xml:space="preserve"> </w:t>
      </w:r>
      <w:r w:rsidR="00AE731A">
        <w:t xml:space="preserve">that </w:t>
      </w:r>
      <w:r w:rsidR="008943F4">
        <w:t xml:space="preserve">either </w:t>
      </w:r>
      <w:r w:rsidR="00AE731A">
        <w:t xml:space="preserve">includes a </w:t>
      </w:r>
      <w:r w:rsidR="00A85167">
        <w:t xml:space="preserve">collectively </w:t>
      </w:r>
      <w:r w:rsidR="008943F4">
        <w:t xml:space="preserve">or individually </w:t>
      </w:r>
      <w:r w:rsidR="00A85167">
        <w:t xml:space="preserve">managed </w:t>
      </w:r>
      <w:r w:rsidR="008943F4">
        <w:t xml:space="preserve">conservation </w:t>
      </w:r>
      <w:r w:rsidR="00AE731A">
        <w:t xml:space="preserve">breeding scheme </w:t>
      </w:r>
      <w:r w:rsidR="0035017A" w:rsidRPr="00CE01E8">
        <w:t xml:space="preserve">will exceed the </w:t>
      </w:r>
      <w:r w:rsidR="00E24236">
        <w:t xml:space="preserve">additional </w:t>
      </w:r>
      <w:r w:rsidR="00083D24">
        <w:t xml:space="preserve">costs. </w:t>
      </w:r>
    </w:p>
    <w:p w14:paraId="318CC87B" w14:textId="77777777" w:rsidR="00EE12E8" w:rsidRDefault="00D05AF6" w:rsidP="00AE58E8">
      <w:pPr>
        <w:pStyle w:val="Heading1"/>
        <w:numPr>
          <w:ilvl w:val="0"/>
          <w:numId w:val="0"/>
        </w:numPr>
      </w:pPr>
      <w:r>
        <w:t>Acknowledgements</w:t>
      </w:r>
    </w:p>
    <w:p w14:paraId="00F3D374" w14:textId="77777777" w:rsidR="00D05AF6" w:rsidRDefault="00D05AF6" w:rsidP="00D05AF6">
      <w:pPr>
        <w:pStyle w:val="Firstparagraph"/>
        <w:rPr>
          <w:bCs/>
        </w:rPr>
      </w:pPr>
      <w:r>
        <w:rPr>
          <w:bCs/>
        </w:rPr>
        <w:tab/>
      </w:r>
      <w:r w:rsidRPr="00D05AF6">
        <w:rPr>
          <w:bCs/>
        </w:rPr>
        <w:t>We thank the</w:t>
      </w:r>
      <w:r w:rsidR="00887A03">
        <w:rPr>
          <w:bCs/>
        </w:rPr>
        <w:t xml:space="preserve"> Edinburgh</w:t>
      </w:r>
      <w:r w:rsidRPr="00D05AF6">
        <w:rPr>
          <w:bCs/>
        </w:rPr>
        <w:t xml:space="preserve"> NERC </w:t>
      </w:r>
      <w:r w:rsidR="00887A03">
        <w:rPr>
          <w:bCs/>
        </w:rPr>
        <w:t xml:space="preserve">E3 </w:t>
      </w:r>
      <w:r w:rsidRPr="00D05AF6">
        <w:rPr>
          <w:bCs/>
        </w:rPr>
        <w:t xml:space="preserve">DTP for funding the PhD studentship </w:t>
      </w:r>
      <w:r w:rsidR="001A40B6">
        <w:rPr>
          <w:bCs/>
        </w:rPr>
        <w:t>and</w:t>
      </w:r>
      <w:r w:rsidRPr="00D05AF6">
        <w:rPr>
          <w:bCs/>
        </w:rPr>
        <w:t xml:space="preserve"> the support offered by Operation </w:t>
      </w:r>
      <w:proofErr w:type="spellStart"/>
      <w:r w:rsidRPr="00D05AF6">
        <w:rPr>
          <w:bCs/>
        </w:rPr>
        <w:t>Wallacea</w:t>
      </w:r>
      <w:proofErr w:type="spellEnd"/>
      <w:r w:rsidRPr="00D05AF6">
        <w:rPr>
          <w:bCs/>
        </w:rPr>
        <w:t xml:space="preserve"> throughout the project </w:t>
      </w:r>
      <w:r w:rsidR="00E24236">
        <w:rPr>
          <w:bCs/>
        </w:rPr>
        <w:t>and funding that</w:t>
      </w:r>
      <w:r w:rsidRPr="00D05AF6">
        <w:rPr>
          <w:bCs/>
        </w:rPr>
        <w:t xml:space="preserve"> ma</w:t>
      </w:r>
      <w:r w:rsidR="001A40B6">
        <w:rPr>
          <w:bCs/>
        </w:rPr>
        <w:t xml:space="preserve">de fieldwork possible. </w:t>
      </w:r>
      <w:r w:rsidRPr="00D05AF6">
        <w:rPr>
          <w:bCs/>
        </w:rPr>
        <w:t xml:space="preserve">We thank </w:t>
      </w:r>
      <w:proofErr w:type="spellStart"/>
      <w:r w:rsidRPr="00D05AF6">
        <w:rPr>
          <w:bCs/>
        </w:rPr>
        <w:t>Fundatia</w:t>
      </w:r>
      <w:proofErr w:type="spellEnd"/>
      <w:r w:rsidRPr="00D05AF6">
        <w:rPr>
          <w:bCs/>
        </w:rPr>
        <w:t xml:space="preserve"> ADEPT for advice on fieldwork planning</w:t>
      </w:r>
      <w:r w:rsidR="00E24236">
        <w:rPr>
          <w:bCs/>
        </w:rPr>
        <w:t xml:space="preserve"> and </w:t>
      </w:r>
      <w:r w:rsidR="0094359B">
        <w:rPr>
          <w:bCs/>
        </w:rPr>
        <w:t>Marcela Man</w:t>
      </w:r>
      <w:r w:rsidRPr="00D05AF6">
        <w:rPr>
          <w:bCs/>
        </w:rPr>
        <w:t xml:space="preserve"> for </w:t>
      </w:r>
      <w:r w:rsidR="0094359B">
        <w:rPr>
          <w:bCs/>
        </w:rPr>
        <w:t>her</w:t>
      </w:r>
      <w:r w:rsidRPr="00D05AF6">
        <w:rPr>
          <w:bCs/>
        </w:rPr>
        <w:t xml:space="preserve"> work in survey implementation.  Finally, thanks are extended to Frazer Christie for GIS mapping.  </w:t>
      </w:r>
    </w:p>
    <w:p w14:paraId="2503C888" w14:textId="77777777" w:rsidR="00D05AF6" w:rsidRPr="00D05AF6" w:rsidRDefault="006947D5" w:rsidP="00887A03">
      <w:pPr>
        <w:pStyle w:val="Heading1"/>
        <w:numPr>
          <w:ilvl w:val="0"/>
          <w:numId w:val="0"/>
        </w:numPr>
      </w:pPr>
      <w:r>
        <w:t>References</w:t>
      </w:r>
    </w:p>
    <w:p w14:paraId="46B7F9B1" w14:textId="6EDD13DA" w:rsidR="00327145" w:rsidRPr="00327145" w:rsidRDefault="00C052BF" w:rsidP="00327145">
      <w:pPr>
        <w:widowControl w:val="0"/>
        <w:autoSpaceDE w:val="0"/>
        <w:autoSpaceDN w:val="0"/>
        <w:adjustRightInd w:val="0"/>
        <w:spacing w:line="240" w:lineRule="auto"/>
        <w:ind w:left="640" w:hanging="640"/>
        <w:rPr>
          <w:noProof/>
          <w:sz w:val="20"/>
        </w:rPr>
      </w:pPr>
      <w:r w:rsidRPr="001A40B6">
        <w:rPr>
          <w:sz w:val="20"/>
          <w:szCs w:val="20"/>
        </w:rPr>
        <w:fldChar w:fldCharType="begin" w:fldLock="1"/>
      </w:r>
      <w:r w:rsidRPr="001A40B6">
        <w:rPr>
          <w:sz w:val="20"/>
          <w:szCs w:val="20"/>
        </w:rPr>
        <w:instrText xml:space="preserve">ADDIN Mendeley Bibliography CSL_BIBLIOGRAPHY </w:instrText>
      </w:r>
      <w:r w:rsidRPr="001A40B6">
        <w:rPr>
          <w:sz w:val="20"/>
          <w:szCs w:val="20"/>
        </w:rPr>
        <w:fldChar w:fldCharType="separate"/>
      </w:r>
      <w:r w:rsidR="00327145" w:rsidRPr="00327145">
        <w:rPr>
          <w:noProof/>
          <w:sz w:val="20"/>
        </w:rPr>
        <w:t xml:space="preserve">1. </w:t>
      </w:r>
      <w:r w:rsidR="00327145" w:rsidRPr="00327145">
        <w:rPr>
          <w:noProof/>
          <w:sz w:val="20"/>
        </w:rPr>
        <w:tab/>
        <w:t xml:space="preserve">Eisler MC, Lee MR, Tarlton JF, Martin GB, Beddington J, Dungait JA, et al. Steps to sustainable livestock. Nature. 2014;507: 32. </w:t>
      </w:r>
    </w:p>
    <w:p w14:paraId="1AF2C33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 </w:t>
      </w:r>
      <w:r w:rsidRPr="00327145">
        <w:rPr>
          <w:noProof/>
          <w:sz w:val="20"/>
        </w:rPr>
        <w:tab/>
        <w:t>Ahtiainen H, Pouta E. The value of genetic resources in agriculture: a meta-analysis assessing existing knowledge and future research needs. Int J Biodivers Sci Ecosyst Serv Manag. 2011;7: 27–38. doi:10.1080/21513732.2011.593557</w:t>
      </w:r>
    </w:p>
    <w:p w14:paraId="6E3896A8"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 </w:t>
      </w:r>
      <w:r w:rsidRPr="00327145">
        <w:rPr>
          <w:noProof/>
          <w:sz w:val="20"/>
        </w:rPr>
        <w:tab/>
        <w:t xml:space="preserve">FAO. The Second State of The Worlds Farm Animal Genetic Resources Report. Rome, Italy; 2015. </w:t>
      </w:r>
    </w:p>
    <w:p w14:paraId="0BF89E4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 </w:t>
      </w:r>
      <w:r w:rsidRPr="00327145">
        <w:rPr>
          <w:noProof/>
          <w:sz w:val="20"/>
        </w:rPr>
        <w:tab/>
        <w:t xml:space="preserve">FAO. The future of food and agriculture – Trends and challenges. Rome, Italy; 2017. </w:t>
      </w:r>
    </w:p>
    <w:p w14:paraId="5BDCA4D7"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 </w:t>
      </w:r>
      <w:r w:rsidRPr="00327145">
        <w:rPr>
          <w:noProof/>
          <w:sz w:val="20"/>
        </w:rPr>
        <w:tab/>
        <w:t>Zander KK, Signorello G, De Salvo M, Gandini G, Drucker AG. Assessing the total economic value of threatened livestock breeds in Italy: Implications for conservation policy. Ecol Econ. Elsevier B.V.; 2013;93: 219–229. doi:10.1016/j.ecolecon.2013.06.002</w:t>
      </w:r>
    </w:p>
    <w:p w14:paraId="3AACBBE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 </w:t>
      </w:r>
      <w:r w:rsidRPr="00327145">
        <w:rPr>
          <w:noProof/>
          <w:sz w:val="20"/>
        </w:rPr>
        <w:tab/>
        <w:t xml:space="preserve">Gandini GC, Villa E. Analysis of the cultural value of local livestock breeds: a methodology. J Anim Breed Genet. Wiley Online Library; 2003;120: 1–11. </w:t>
      </w:r>
    </w:p>
    <w:p w14:paraId="0FB140B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 </w:t>
      </w:r>
      <w:r w:rsidRPr="00327145">
        <w:rPr>
          <w:noProof/>
          <w:sz w:val="20"/>
        </w:rPr>
        <w:tab/>
        <w:t xml:space="preserve">Kompan D, Klopcic M, Martyniuk E, Hiemstra SJ, Hoving AH. Overview and assessment of support measures for endangered livestock breeds: Subsibreed: Final project report. European Regional Focal Point for Animal Genetic Resources; 2014. </w:t>
      </w:r>
    </w:p>
    <w:p w14:paraId="1E0BB3D9"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8. </w:t>
      </w:r>
      <w:r w:rsidRPr="00327145">
        <w:rPr>
          <w:noProof/>
          <w:sz w:val="20"/>
        </w:rPr>
        <w:tab/>
        <w:t xml:space="preserve">Bojkovski D, Simčič M, Kompan D. Supports for local breeds in the European region–an overview. PoljoPrivreda. Poljoprivredni fakultet u Osijeku i Poljoprivredni institut Osijek; 2015;21: 7–10. </w:t>
      </w:r>
    </w:p>
    <w:p w14:paraId="41FF54BD"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9. </w:t>
      </w:r>
      <w:r w:rsidRPr="00327145">
        <w:rPr>
          <w:noProof/>
          <w:sz w:val="20"/>
        </w:rPr>
        <w:tab/>
        <w:t xml:space="preserve">Naidoo R, Balmford A, Ferraro PJ, Polasky S, Ricketts TH, Rouget M. Integrating economic costs into conservation planning. Trends Ecol Evol. Elsevier; 2006;21: 681–687. </w:t>
      </w:r>
    </w:p>
    <w:p w14:paraId="7B62A661"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10. </w:t>
      </w:r>
      <w:r w:rsidRPr="00327145">
        <w:rPr>
          <w:noProof/>
          <w:sz w:val="20"/>
        </w:rPr>
        <w:tab/>
        <w:t xml:space="preserve">Popescu A, Alecu IN, Dinu TA, Stoian E, Condei R, Ciocan H. Farm Structure and Land Concentration in Romania and the European Union’s Agriculture. Agric Agric Sci Procedia. Elsevier; 2016;10: 566–577. </w:t>
      </w:r>
    </w:p>
    <w:p w14:paraId="1295E1A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11. </w:t>
      </w:r>
      <w:r w:rsidRPr="00327145">
        <w:rPr>
          <w:noProof/>
          <w:sz w:val="20"/>
        </w:rPr>
        <w:tab/>
        <w:t>Eurostat. Romania agricultural census [Internet]. 2010. Available: http://ec.europa.eu/eurostat/statistics-explained/index.php/Agricultural_census_in_Romania</w:t>
      </w:r>
    </w:p>
    <w:p w14:paraId="1AFDCA3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12. </w:t>
      </w:r>
      <w:r w:rsidRPr="00327145">
        <w:rPr>
          <w:noProof/>
          <w:sz w:val="20"/>
        </w:rPr>
        <w:tab/>
        <w:t xml:space="preserve">Sutcliffe L, Akeroyd J, Page N, Popa R. Combining approaches to support high nature value Farmland in southern Transylvania, Romania. Hacquetia. 2015;14: 53–63. </w:t>
      </w:r>
    </w:p>
    <w:p w14:paraId="1543429A"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13. </w:t>
      </w:r>
      <w:r w:rsidRPr="00327145">
        <w:rPr>
          <w:noProof/>
          <w:sz w:val="20"/>
        </w:rPr>
        <w:tab/>
        <w:t xml:space="preserve">Sutcliffe L, Paulini I, Jones G, Marggraf R, Page N. Pastoral commons use in Romania and the role of the Common Agricultural Policy. Int J Commons. 2013;7. </w:t>
      </w:r>
    </w:p>
    <w:p w14:paraId="505EBE4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14. </w:t>
      </w:r>
      <w:r w:rsidRPr="00327145">
        <w:rPr>
          <w:noProof/>
          <w:sz w:val="20"/>
        </w:rPr>
        <w:tab/>
        <w:t xml:space="preserve">Draganescu C. Romanian strategy for a sustainable management of farm animal genetic resources. 2003; </w:t>
      </w:r>
    </w:p>
    <w:p w14:paraId="5DB6635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15. </w:t>
      </w:r>
      <w:r w:rsidRPr="00327145">
        <w:rPr>
          <w:noProof/>
          <w:sz w:val="20"/>
        </w:rPr>
        <w:tab/>
        <w:t>FAO. Domestic Animal Diversity Information System (DAD-IS) [Internet]. 2018 [cited 26 Mar 2018]. Available: http://www.fao.org/dad-is/en/</w:t>
      </w:r>
    </w:p>
    <w:p w14:paraId="390DC743"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16. </w:t>
      </w:r>
      <w:r w:rsidRPr="00327145">
        <w:rPr>
          <w:noProof/>
          <w:sz w:val="20"/>
        </w:rPr>
        <w:tab/>
        <w:t>Cicia G, D’Ercole E, Marino D. Costs and benefits of preserving farm animal genetic resources from extinction: CVM and Bio-economic model for valuing a conservation program for the Italian Pentro horse. Ecol Econ. 2003;45: 445–459. doi:10.1016/S0921-8009(03)00096-X</w:t>
      </w:r>
    </w:p>
    <w:p w14:paraId="60A23A31"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17. </w:t>
      </w:r>
      <w:r w:rsidRPr="00327145">
        <w:rPr>
          <w:noProof/>
          <w:sz w:val="20"/>
        </w:rPr>
        <w:tab/>
        <w:t xml:space="preserve">Gasson R. Goals and values of farmers. J Agric Econ. Wiley Online Library; 1973;24: 521–542. </w:t>
      </w:r>
    </w:p>
    <w:p w14:paraId="4A9F565F"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18. </w:t>
      </w:r>
      <w:r w:rsidRPr="00327145">
        <w:rPr>
          <w:noProof/>
          <w:sz w:val="20"/>
        </w:rPr>
        <w:tab/>
        <w:t xml:space="preserve">Ilbery BW. Goals and values of hop farmers. Trans Inst Br Geogr. JSTOR; 1983; 329–341. </w:t>
      </w:r>
    </w:p>
    <w:p w14:paraId="5DC15BEB"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19. </w:t>
      </w:r>
      <w:r w:rsidRPr="00327145">
        <w:rPr>
          <w:noProof/>
          <w:sz w:val="20"/>
        </w:rPr>
        <w:tab/>
        <w:t>Burton R, Kuczera C, Schwarz G. Exploring Farmers’ Cultural Resistance to Voluntary Agri</w:t>
      </w:r>
      <w:r w:rsidRPr="00327145">
        <w:rPr>
          <w:rFonts w:ascii="Cambria Math" w:hAnsi="Cambria Math" w:cs="Cambria Math"/>
          <w:noProof/>
          <w:sz w:val="20"/>
        </w:rPr>
        <w:t>‐</w:t>
      </w:r>
      <w:r w:rsidRPr="00327145">
        <w:rPr>
          <w:noProof/>
          <w:sz w:val="20"/>
        </w:rPr>
        <w:t xml:space="preserve">environmental Schemes. Sociol Ruralis. Wiley Online Library; 2008;48: 16–37. </w:t>
      </w:r>
    </w:p>
    <w:p w14:paraId="5DF0254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20. </w:t>
      </w:r>
      <w:r w:rsidRPr="00327145">
        <w:rPr>
          <w:noProof/>
          <w:sz w:val="20"/>
        </w:rPr>
        <w:tab/>
        <w:t xml:space="preserve">Louviere JJ, Hensher DA, Swait JD. Stated choice methods: analysis and applications. Cambridge University Press; 2000. </w:t>
      </w:r>
    </w:p>
    <w:p w14:paraId="60D4007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21. </w:t>
      </w:r>
      <w:r w:rsidRPr="00327145">
        <w:rPr>
          <w:noProof/>
          <w:sz w:val="20"/>
        </w:rPr>
        <w:tab/>
        <w:t xml:space="preserve">Greiner R. Factors influencing farmers’ participation in contractual biodiversity conservation: a choice experiment with northern Australian pastoralists. Aust J Agric Resour Econ. Wiley Online Library; 2015; </w:t>
      </w:r>
    </w:p>
    <w:p w14:paraId="4023D5D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22. </w:t>
      </w:r>
      <w:r w:rsidRPr="00327145">
        <w:rPr>
          <w:noProof/>
          <w:sz w:val="20"/>
        </w:rPr>
        <w:tab/>
        <w:t xml:space="preserve">Ruto E, Garrod G. Investigating farmers’ preferences for the design of agri-environment schemes: a choice experiment approach. J Environ Plan Manag. Taylor &amp; Francis; 2009;52: 631–647. </w:t>
      </w:r>
    </w:p>
    <w:p w14:paraId="39CF5A7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23. </w:t>
      </w:r>
      <w:r w:rsidRPr="00327145">
        <w:rPr>
          <w:noProof/>
          <w:sz w:val="20"/>
        </w:rPr>
        <w:tab/>
        <w:t xml:space="preserve">Broch SW, Vedel SE. Heterogeneity in landowners’ agri-environmental scheme preferences. Proceedings of the Economic Council Conference on Environmental Economics. 2010. </w:t>
      </w:r>
    </w:p>
    <w:p w14:paraId="62CD89E0"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24. </w:t>
      </w:r>
      <w:r w:rsidRPr="00327145">
        <w:rPr>
          <w:noProof/>
          <w:sz w:val="20"/>
        </w:rPr>
        <w:tab/>
        <w:t xml:space="preserve">Ducos G, Dupraz P, Bonnieux F. Agri-environment contract adoption under fixed and variable compliance costs. J Environ Plan Manag. Taylor &amp; Francis; 2009;52: 669–687. </w:t>
      </w:r>
    </w:p>
    <w:p w14:paraId="022F34A4"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25. </w:t>
      </w:r>
      <w:r w:rsidRPr="00327145">
        <w:rPr>
          <w:noProof/>
          <w:sz w:val="20"/>
        </w:rPr>
        <w:tab/>
        <w:t>Espinosa</w:t>
      </w:r>
      <w:r w:rsidRPr="00327145">
        <w:rPr>
          <w:rFonts w:ascii="Cambria Math" w:hAnsi="Cambria Math" w:cs="Cambria Math"/>
          <w:noProof/>
          <w:sz w:val="20"/>
        </w:rPr>
        <w:t>‐</w:t>
      </w:r>
      <w:r w:rsidRPr="00327145">
        <w:rPr>
          <w:noProof/>
          <w:sz w:val="20"/>
        </w:rPr>
        <w:t>Goded M, Barreiro</w:t>
      </w:r>
      <w:r w:rsidRPr="00327145">
        <w:rPr>
          <w:rFonts w:ascii="Cambria Math" w:hAnsi="Cambria Math" w:cs="Cambria Math"/>
          <w:noProof/>
          <w:sz w:val="20"/>
        </w:rPr>
        <w:t>‐</w:t>
      </w:r>
      <w:r w:rsidRPr="00327145">
        <w:rPr>
          <w:noProof/>
          <w:sz w:val="20"/>
        </w:rPr>
        <w:t>Hurlé J, Ruto E. What do farmers want from Agri</w:t>
      </w:r>
      <w:r w:rsidRPr="00327145">
        <w:rPr>
          <w:rFonts w:ascii="Cambria Math" w:hAnsi="Cambria Math" w:cs="Cambria Math"/>
          <w:noProof/>
          <w:sz w:val="20"/>
        </w:rPr>
        <w:t>‐</w:t>
      </w:r>
      <w:r w:rsidRPr="00327145">
        <w:rPr>
          <w:noProof/>
          <w:sz w:val="20"/>
        </w:rPr>
        <w:t xml:space="preserve">environmental scheme design? A choice experiment approach. J Agric Econ. Wiley Online Library; 2010;61: 259–273. </w:t>
      </w:r>
    </w:p>
    <w:p w14:paraId="68031805"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26. </w:t>
      </w:r>
      <w:r w:rsidRPr="00327145">
        <w:rPr>
          <w:noProof/>
          <w:sz w:val="20"/>
        </w:rPr>
        <w:tab/>
        <w:t xml:space="preserve">Lienhoop N, Brouwer R. Agri-environmental policy valuation: Farmers’ contract design preferences for afforestation schemes. Land use policy. Elsevier; 2015;42: 568–577. </w:t>
      </w:r>
    </w:p>
    <w:p w14:paraId="59BD6A9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27. </w:t>
      </w:r>
      <w:r w:rsidRPr="00327145">
        <w:rPr>
          <w:noProof/>
          <w:sz w:val="20"/>
        </w:rPr>
        <w:tab/>
        <w:t xml:space="preserve">Oszlányi J, Grodzińska K, Badea O, Shparyk Y. Nature conservation in Central and Eastern Europe with a special emphasis on the Carpathian Mountains. Environ Pollut. Elsevier; 2004;130: 127–134. </w:t>
      </w:r>
    </w:p>
    <w:p w14:paraId="52AFB7A4"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28. </w:t>
      </w:r>
      <w:r w:rsidRPr="00327145">
        <w:rPr>
          <w:noProof/>
          <w:sz w:val="20"/>
        </w:rPr>
        <w:tab/>
        <w:t xml:space="preserve">Page N. Personal Communication concerning uptake of Romanian RDP Option for conservation of rare breeds. 2015. </w:t>
      </w:r>
    </w:p>
    <w:p w14:paraId="3A24E7AB"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29. </w:t>
      </w:r>
      <w:r w:rsidRPr="00327145">
        <w:rPr>
          <w:noProof/>
          <w:sz w:val="20"/>
        </w:rPr>
        <w:tab/>
        <w:t xml:space="preserve">Fischer J, Hartel T, Kuemmerle T. Conservation policy in traditional farming landscapes. Conserv Lett. Wiley Online Library; 2012;5: 167–175. </w:t>
      </w:r>
    </w:p>
    <w:p w14:paraId="34D863D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30. </w:t>
      </w:r>
      <w:r w:rsidRPr="00327145">
        <w:rPr>
          <w:noProof/>
          <w:sz w:val="20"/>
        </w:rPr>
        <w:tab/>
        <w:t>Mikulcak F, Newig J, Milcu AI, Hartel T, Fischer J. Integrating Rural Development and Biodiversity Conservation in Central Romania. Environ Conserv. 2013;40: 129–137. doi:10.1017/S0376892912000392</w:t>
      </w:r>
    </w:p>
    <w:p w14:paraId="6C7AE4FA"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31. </w:t>
      </w:r>
      <w:r w:rsidRPr="00327145">
        <w:rPr>
          <w:noProof/>
          <w:sz w:val="20"/>
        </w:rPr>
        <w:tab/>
        <w:t xml:space="preserve">Page N, Popa R, Gherghiceanu C, Balint L. Linking High Nature Value Grasslands to Small-Scale Farmer Incomes: Târnava Mare, Romania. Mt Hay Meadows Hotspots Byodiversity Tradit Cult Ghimeş. 2011; </w:t>
      </w:r>
    </w:p>
    <w:p w14:paraId="41AF3BAA"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32. </w:t>
      </w:r>
      <w:r w:rsidRPr="00327145">
        <w:rPr>
          <w:noProof/>
          <w:sz w:val="20"/>
        </w:rPr>
        <w:tab/>
        <w:t xml:space="preserve">Gherghinescu O. Poverty and social exclusion in rural areas: Romania. 2008. </w:t>
      </w:r>
    </w:p>
    <w:p w14:paraId="7A90B15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33. </w:t>
      </w:r>
      <w:r w:rsidRPr="00327145">
        <w:rPr>
          <w:noProof/>
          <w:sz w:val="20"/>
        </w:rPr>
        <w:tab/>
        <w:t xml:space="preserve">Christensen T, Pedersen AB, Nielsen HO, Mørkbak MR, Hasler B, Denver S. Determinants of farmers’ willingness to participate in subsidy schemes for pesticide-free buffer zones—A choice experiment study. Ecol Econ. Elsevier; 2011;70: 1558–1564. </w:t>
      </w:r>
    </w:p>
    <w:p w14:paraId="1BF11700"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34. </w:t>
      </w:r>
      <w:r w:rsidRPr="00327145">
        <w:rPr>
          <w:noProof/>
          <w:sz w:val="20"/>
        </w:rPr>
        <w:tab/>
        <w:t xml:space="preserve">Metrics C. Ngene 1.1 User Manual and Reference Guide. Sydney, Aust ChoiceMetrics. 2012; </w:t>
      </w:r>
    </w:p>
    <w:p w14:paraId="0B0C2927"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35. </w:t>
      </w:r>
      <w:r w:rsidRPr="00327145">
        <w:rPr>
          <w:noProof/>
          <w:sz w:val="20"/>
        </w:rPr>
        <w:tab/>
        <w:t xml:space="preserve">Hensher DA. How do respondents process stated choice experiments? Attribute consideration under varying information load. J Appl Econom. Wiley Online Library; 2006;21: 861–878. </w:t>
      </w:r>
    </w:p>
    <w:p w14:paraId="6C9381F3"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36. </w:t>
      </w:r>
      <w:r w:rsidRPr="00327145">
        <w:rPr>
          <w:noProof/>
          <w:sz w:val="20"/>
        </w:rPr>
        <w:tab/>
        <w:t xml:space="preserve">Lancaster KJ. A new approach to consumer theory. J Polit Econ. JSTOR; 1966; 132–157. </w:t>
      </w:r>
    </w:p>
    <w:p w14:paraId="71ED3DB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37. </w:t>
      </w:r>
      <w:r w:rsidRPr="00327145">
        <w:rPr>
          <w:noProof/>
          <w:sz w:val="20"/>
        </w:rPr>
        <w:tab/>
        <w:t xml:space="preserve">Luce RD. Individual choice behavior: A theoretical analysis. Courier Corporation; 2005. </w:t>
      </w:r>
    </w:p>
    <w:p w14:paraId="35665C3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38. </w:t>
      </w:r>
      <w:r w:rsidRPr="00327145">
        <w:rPr>
          <w:noProof/>
          <w:sz w:val="20"/>
        </w:rPr>
        <w:tab/>
        <w:t xml:space="preserve">McFadden D. Conditional logit analysis of qualitative choice behavior. Institute of Urban and Regional Development, University of California; 1973; </w:t>
      </w:r>
    </w:p>
    <w:p w14:paraId="32ED959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39. </w:t>
      </w:r>
      <w:r w:rsidRPr="00327145">
        <w:rPr>
          <w:noProof/>
          <w:sz w:val="20"/>
        </w:rPr>
        <w:tab/>
        <w:t xml:space="preserve">Holmes TP, Adamowicz WL, Carlsson F. Choice experiments. A Primer on Nonmarket Valuation. Springer; 2017. pp. 133–186. </w:t>
      </w:r>
    </w:p>
    <w:p w14:paraId="5F914867"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40. </w:t>
      </w:r>
      <w:r w:rsidRPr="00327145">
        <w:rPr>
          <w:noProof/>
          <w:sz w:val="20"/>
        </w:rPr>
        <w:tab/>
        <w:t xml:space="preserve">Hensher DA, Rose JM, Greene WH. Applied choice analysis: a primer. Cambridge University Press; 2005. </w:t>
      </w:r>
    </w:p>
    <w:p w14:paraId="6393833D"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41. </w:t>
      </w:r>
      <w:r w:rsidRPr="00327145">
        <w:rPr>
          <w:noProof/>
          <w:sz w:val="20"/>
        </w:rPr>
        <w:tab/>
        <w:t xml:space="preserve">National Institute of Statistics. Press Release No. 159 of July 4th 2013 of the final results population and housing census 2011. 2013. </w:t>
      </w:r>
    </w:p>
    <w:p w14:paraId="2D1EA39D"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42. </w:t>
      </w:r>
      <w:r w:rsidRPr="00327145">
        <w:rPr>
          <w:noProof/>
          <w:sz w:val="20"/>
        </w:rPr>
        <w:tab/>
        <w:t xml:space="preserve">European Commission. European Commission DG Agriculture and Rural Development. Brussels; 2012. </w:t>
      </w:r>
    </w:p>
    <w:p w14:paraId="0B777975"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43. </w:t>
      </w:r>
      <w:r w:rsidRPr="00327145">
        <w:rPr>
          <w:noProof/>
          <w:sz w:val="20"/>
        </w:rPr>
        <w:tab/>
        <w:t xml:space="preserve">National Institute of Statistics. Press Release No. 135 of June 5th 2015. Household income and expenditure in 2014 Family Budget Survey. Bucharest, Romania.; 2015. </w:t>
      </w:r>
    </w:p>
    <w:p w14:paraId="017B328F"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44. </w:t>
      </w:r>
      <w:r w:rsidRPr="00327145">
        <w:rPr>
          <w:noProof/>
          <w:sz w:val="20"/>
        </w:rPr>
        <w:tab/>
        <w:t>European Comission. Eurostat: Farm structure statistics [Internet]. 2017 [cited 3 Oct 2017]. Available: http://ec.europa.eu/eurostat/statistics-explained/index.php/Farm_structure_statistics</w:t>
      </w:r>
    </w:p>
    <w:p w14:paraId="6E4F3C23"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45. </w:t>
      </w:r>
      <w:r w:rsidRPr="00327145">
        <w:rPr>
          <w:noProof/>
          <w:sz w:val="20"/>
        </w:rPr>
        <w:tab/>
        <w:t>Zander KK, Drucker AG. Conserving what’s important: Using choice model scenarios to value local cattle breeds in East Africa. Ecol Econ. Elsevier B.V.; 2008;68: 34–45. doi:10.1016/j.ecolecon.2008.01.023</w:t>
      </w:r>
    </w:p>
    <w:p w14:paraId="70C300A7"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46. </w:t>
      </w:r>
      <w:r w:rsidRPr="00327145">
        <w:rPr>
          <w:noProof/>
          <w:sz w:val="20"/>
        </w:rPr>
        <w:tab/>
        <w:t xml:space="preserve">McFadden D. Quantitative Methods for Analysing Travel Behaviour of Individuals: Some Recent Developments’,(in) Hensher. DA Stopher, PR Behav Travel Model Croom Helm, London. 1978; </w:t>
      </w:r>
    </w:p>
    <w:p w14:paraId="03FCE84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47. </w:t>
      </w:r>
      <w:r w:rsidRPr="00327145">
        <w:rPr>
          <w:noProof/>
          <w:sz w:val="20"/>
        </w:rPr>
        <w:tab/>
        <w:t xml:space="preserve">Beckmann A, Dissing H. EU enlargement and sustainable rural development in Central and Eastern Europe. Env Polit. Taylor &amp; Francis; 2004;13: 135–152. </w:t>
      </w:r>
    </w:p>
    <w:p w14:paraId="18689F87"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48. </w:t>
      </w:r>
      <w:r w:rsidRPr="00327145">
        <w:rPr>
          <w:noProof/>
          <w:sz w:val="20"/>
        </w:rPr>
        <w:tab/>
        <w:t xml:space="preserve">Milcu AI, Sherren K, Hanspach J, Abson D, Fischer J. Navigating conflicting landscape aspirations: Application of a photo-based Q-method in Transylvania (Central Romania). Land use policy. Elsevier; 2014;41: 408–422. </w:t>
      </w:r>
    </w:p>
    <w:p w14:paraId="00BCB173"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49. </w:t>
      </w:r>
      <w:r w:rsidRPr="00327145">
        <w:rPr>
          <w:noProof/>
          <w:sz w:val="20"/>
        </w:rPr>
        <w:tab/>
        <w:t xml:space="preserve">Shortall S. Are rural development programmes socially inclusive? Social inclusion, civic engagement, participation, and social capital: Exploring the differences. J Rural Stud. Elsevier; 2008;24: 450–457. </w:t>
      </w:r>
    </w:p>
    <w:p w14:paraId="61F02D1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50. </w:t>
      </w:r>
      <w:r w:rsidRPr="00327145">
        <w:rPr>
          <w:noProof/>
          <w:sz w:val="20"/>
        </w:rPr>
        <w:tab/>
        <w:t xml:space="preserve">Tesfaye A, Brouwer R. Testing participation constraints in contract design for sustainable soil conservation in Ethiopia. Ecol Econ. Elsevier; 2012;73: 168–178. </w:t>
      </w:r>
    </w:p>
    <w:p w14:paraId="55FFB569"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51. </w:t>
      </w:r>
      <w:r w:rsidRPr="00327145">
        <w:rPr>
          <w:noProof/>
          <w:sz w:val="20"/>
        </w:rPr>
        <w:tab/>
        <w:t xml:space="preserve">Santos R, Clemente P, Brouwer R, Antunes P, Pinto R. Landowner preferences for agri-environmental agreements to conserve the montado ecosystem in Portugal. Ecol Econ. Elsevier; 2015;118: 159–167. </w:t>
      </w:r>
    </w:p>
    <w:p w14:paraId="4DDF5675"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52. </w:t>
      </w:r>
      <w:r w:rsidRPr="00327145">
        <w:rPr>
          <w:noProof/>
          <w:sz w:val="20"/>
        </w:rPr>
        <w:tab/>
        <w:t xml:space="preserve">Tudor MM, Alexandri C. Structural Changes in Romanian Farm Management and their Impact on Economic Performances. Procedia Econ Financ. Elsevier; 2015;22: 747–754. </w:t>
      </w:r>
    </w:p>
    <w:p w14:paraId="0C04B421"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53. </w:t>
      </w:r>
      <w:r w:rsidRPr="00327145">
        <w:rPr>
          <w:noProof/>
          <w:sz w:val="20"/>
        </w:rPr>
        <w:tab/>
        <w:t xml:space="preserve">Kosoy N, Corbera E, Brown K. Participation in payments for ecosystem services: case studies from the Lacandon rainforest, Mexico. Geoforum. Elsevier; 2008;39: 2073–2083. </w:t>
      </w:r>
    </w:p>
    <w:p w14:paraId="2B7EFF80"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54. </w:t>
      </w:r>
      <w:r w:rsidRPr="00327145">
        <w:rPr>
          <w:noProof/>
          <w:sz w:val="20"/>
        </w:rPr>
        <w:tab/>
        <w:t xml:space="preserve">Heyman J, Ariely D. Effort for payment: A tale of two markets. Psychol Sci. SAGE Publications Sage CA: Los Angeles, CA; 2004;15: 787–793. </w:t>
      </w:r>
    </w:p>
    <w:p w14:paraId="421C9D1A"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55. </w:t>
      </w:r>
      <w:r w:rsidRPr="00327145">
        <w:rPr>
          <w:noProof/>
          <w:sz w:val="20"/>
        </w:rPr>
        <w:tab/>
        <w:t xml:space="preserve">De Snoo GR, Herzon I, Staats H, Burton RJF, Schindler S, van Dijk J, et al. Toward effective nature conservation on farmland: making farmers matter. Conserv Lett. Wiley Online Library; 2013;6: 66–72. </w:t>
      </w:r>
    </w:p>
    <w:p w14:paraId="5EC3D2D9"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56. </w:t>
      </w:r>
      <w:r w:rsidRPr="00327145">
        <w:rPr>
          <w:noProof/>
          <w:sz w:val="20"/>
        </w:rPr>
        <w:tab/>
        <w:t xml:space="preserve">Gorton M, Hubbard C, Hubbard L. The folly of European Union policy transfer: why the Common Agricultural Policy (CAP) does not fit Central and Eastern Europe. Reg Stud. Taylor &amp; Francis; 2009;43: 1305–1317. </w:t>
      </w:r>
    </w:p>
    <w:p w14:paraId="197CB7F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57. </w:t>
      </w:r>
      <w:r w:rsidRPr="00327145">
        <w:rPr>
          <w:noProof/>
          <w:sz w:val="20"/>
        </w:rPr>
        <w:tab/>
        <w:t xml:space="preserve">Narloch U, Drucker AG, Pascual U. What role for cooperation in conservation tenders? Paying farmer groups in the High Andes. Land use policy. Elsevier; 2017;63: 659–671. </w:t>
      </w:r>
    </w:p>
    <w:p w14:paraId="60AA05C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58. </w:t>
      </w:r>
      <w:r w:rsidRPr="00327145">
        <w:rPr>
          <w:noProof/>
          <w:sz w:val="20"/>
        </w:rPr>
        <w:tab/>
        <w:t>Defrancesco E, Gatto P, Runge F, Trestini S. Factors affecting farmers’ participation in agri</w:t>
      </w:r>
      <w:r w:rsidRPr="00327145">
        <w:rPr>
          <w:rFonts w:ascii="Cambria Math" w:hAnsi="Cambria Math" w:cs="Cambria Math"/>
          <w:noProof/>
          <w:sz w:val="20"/>
        </w:rPr>
        <w:t>‐</w:t>
      </w:r>
      <w:r w:rsidRPr="00327145">
        <w:rPr>
          <w:noProof/>
          <w:sz w:val="20"/>
        </w:rPr>
        <w:t xml:space="preserve">environmental measures: A Northern Italian perspective. J Agric Econ. Wiley Online Library; 2008;59: 114–131. </w:t>
      </w:r>
    </w:p>
    <w:p w14:paraId="75AC599D"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59. </w:t>
      </w:r>
      <w:r w:rsidRPr="00327145">
        <w:rPr>
          <w:noProof/>
          <w:sz w:val="20"/>
        </w:rPr>
        <w:tab/>
        <w:t xml:space="preserve">Wossink GAA, van Wenum JH. Biodiversity conservation by farmers: analysis of actual and contingent participation. Eur Rev Agric Econ. Oxford University Press; 2003;30: 461–485. </w:t>
      </w:r>
    </w:p>
    <w:p w14:paraId="6FF6D05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60. </w:t>
      </w:r>
      <w:r w:rsidRPr="00327145">
        <w:rPr>
          <w:noProof/>
          <w:sz w:val="20"/>
        </w:rPr>
        <w:tab/>
        <w:t xml:space="preserve">Dupraz P, Vanslembrouck I, Bonnieux F, Van Huylenbroeck G. Farmers’ participation in European agri-environmental policies. Zaragoza (Spain). 2002;28: 31. </w:t>
      </w:r>
    </w:p>
    <w:p w14:paraId="6AA2D664"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61. </w:t>
      </w:r>
      <w:r w:rsidRPr="00327145">
        <w:rPr>
          <w:noProof/>
          <w:sz w:val="20"/>
        </w:rPr>
        <w:tab/>
        <w:t xml:space="preserve">Adams VM, Pressey RL, Stoeckl N. Estimating landholders’ probability of participating in a stewardship program, and the implications for spatial conservation priorities. PLoS One. Public Library of Science; 2014;9: e97941. </w:t>
      </w:r>
    </w:p>
    <w:p w14:paraId="0407BD3B"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62. </w:t>
      </w:r>
      <w:r w:rsidRPr="00327145">
        <w:rPr>
          <w:noProof/>
          <w:sz w:val="20"/>
        </w:rPr>
        <w:tab/>
        <w:t>Pattison J, Drucker  a. G, Anderson S. The cost of conserving livestock diversity? Incentive measures and conservation options for maintaining indigenous Pelón pigs in Yucatan, Mexico. Trop Anim Health Prod. 2007;39: 339–353. doi:10.1007/s11250-007-9022-4</w:t>
      </w:r>
    </w:p>
    <w:p w14:paraId="37F3406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63. </w:t>
      </w:r>
      <w:r w:rsidRPr="00327145">
        <w:rPr>
          <w:noProof/>
          <w:sz w:val="20"/>
        </w:rPr>
        <w:tab/>
        <w:t xml:space="preserve">Bhatia AK, Jain A, Sadana DK, Gokhale SB, Bhagat RL. Phenotypic identification of farm animal genetic resources using computer learning with scoring function. Comput Electron Agric. Elsevier; 2010;73: 37–43. </w:t>
      </w:r>
    </w:p>
    <w:p w14:paraId="09FB4DB9"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64. </w:t>
      </w:r>
      <w:r w:rsidRPr="00327145">
        <w:rPr>
          <w:noProof/>
          <w:sz w:val="20"/>
        </w:rPr>
        <w:tab/>
        <w:t xml:space="preserve">Programul National De Dezvoltare Rurala. National Rural Development Programme for the 2014 – 2020 period. Bucharesti, Romania; 2014. </w:t>
      </w:r>
    </w:p>
    <w:p w14:paraId="08E1678F"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65. </w:t>
      </w:r>
      <w:r w:rsidRPr="00327145">
        <w:rPr>
          <w:noProof/>
          <w:sz w:val="20"/>
        </w:rPr>
        <w:tab/>
        <w:t xml:space="preserve">Fundatia ADEPT. Fundatia ADEPT Transilvania 10 year report 2004-2014. Sighisoara, Romania; 2014. </w:t>
      </w:r>
    </w:p>
    <w:p w14:paraId="4A4E9903"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66. </w:t>
      </w:r>
      <w:r w:rsidRPr="00327145">
        <w:rPr>
          <w:noProof/>
          <w:sz w:val="20"/>
        </w:rPr>
        <w:tab/>
        <w:t>Swift MJ, Izac AMN, van Noordwijk M. Biodiversity and ecosystem services in agricultural landscapes—are we asking the right questions? Agric Ecosyst Environ. 2004;104: 113–134. doi:http://dx.doi.org/10.1016/j.agee.2004.01.013</w:t>
      </w:r>
    </w:p>
    <w:p w14:paraId="4450ED8B"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67. </w:t>
      </w:r>
      <w:r w:rsidRPr="00327145">
        <w:rPr>
          <w:noProof/>
          <w:sz w:val="20"/>
        </w:rPr>
        <w:tab/>
        <w:t xml:space="preserve">Narloch U, Pascual U, Drucker AG. Cost-effectiveness targeting under multiple conservation goals and equity considerations in the Andes. Environ Conserv. Cambridge Univ Press; 2011;38: 417–425. </w:t>
      </w:r>
    </w:p>
    <w:p w14:paraId="6FB5C51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68. </w:t>
      </w:r>
      <w:r w:rsidRPr="00327145">
        <w:rPr>
          <w:noProof/>
          <w:sz w:val="20"/>
        </w:rPr>
        <w:tab/>
        <w:t xml:space="preserve">Natural England. Agricultural Biodiversity. Higher level stewardship options. April 2014. 2014. </w:t>
      </w:r>
    </w:p>
    <w:p w14:paraId="2B56C3C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69. </w:t>
      </w:r>
      <w:r w:rsidRPr="00327145">
        <w:rPr>
          <w:noProof/>
          <w:sz w:val="20"/>
        </w:rPr>
        <w:tab/>
        <w:t xml:space="preserve">Henle K, Alard D, Clitherow J, Cobb P, Firbank L, Kull T, et al. Identifying and managing the conflicts between agriculture and biodiversity conservation in Europe–A review. Agric Ecosyst Environ. Elsevier; 2008;124: 60–71. </w:t>
      </w:r>
    </w:p>
    <w:p w14:paraId="3AA224A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70. </w:t>
      </w:r>
      <w:r w:rsidRPr="00327145">
        <w:rPr>
          <w:noProof/>
          <w:sz w:val="20"/>
        </w:rPr>
        <w:tab/>
        <w:t xml:space="preserve">Hoffmann I, From T, Boerma D. Ecosystem Services Provided By Livestock Keepers and Breeds , With Special Consideration To The Contributions Of Small-Scale Livestock Keepers and Pastoralists. Rome; 2014. </w:t>
      </w:r>
    </w:p>
    <w:p w14:paraId="7965EA3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71. </w:t>
      </w:r>
      <w:r w:rsidRPr="00327145">
        <w:rPr>
          <w:noProof/>
          <w:sz w:val="20"/>
        </w:rPr>
        <w:tab/>
        <w:t xml:space="preserve">Pagiola S, Rios AR, Arcenas A. Poor household participation in payments for environmental services: Lessons from the Silvopastoral Project in Quindío, Colombia. Environ Resour Econ. Springer; 2010;47: 371–394. </w:t>
      </w:r>
    </w:p>
    <w:p w14:paraId="55D668D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72. </w:t>
      </w:r>
      <w:r w:rsidRPr="00327145">
        <w:rPr>
          <w:noProof/>
          <w:sz w:val="20"/>
        </w:rPr>
        <w:tab/>
        <w:t xml:space="preserve">Train KE. Discrete choice methods with simulation. Cambridge university press; 2009. </w:t>
      </w:r>
    </w:p>
    <w:p w14:paraId="1D80D08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73. </w:t>
      </w:r>
      <w:r w:rsidRPr="00327145">
        <w:rPr>
          <w:noProof/>
          <w:sz w:val="20"/>
        </w:rPr>
        <w:tab/>
        <w:t xml:space="preserve">Mariel P, De Ayala A, Hoyos D, Abdullah S. Selecting random parameters in discrete choice experiment for environmental valuation: A simulation experiment. J choice Model. Elsevier; 2013;7: 44–57. </w:t>
      </w:r>
    </w:p>
    <w:p w14:paraId="71CBBAE1"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74. </w:t>
      </w:r>
      <w:r w:rsidRPr="00327145">
        <w:rPr>
          <w:noProof/>
          <w:sz w:val="20"/>
        </w:rPr>
        <w:tab/>
        <w:t xml:space="preserve">Christie M, Remoundou K, Siwicka E, Wainwright W. Valuing marine and coastal ecosystem service benefits: Case study of St Vincent and the Grenadines’ proposed marine protected areas. Ecosyst Serv. Elsevier; 2015;11: 115–127. </w:t>
      </w:r>
    </w:p>
    <w:p w14:paraId="2FCD37A9"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75. </w:t>
      </w:r>
      <w:r w:rsidRPr="00327145">
        <w:rPr>
          <w:noProof/>
          <w:sz w:val="20"/>
        </w:rPr>
        <w:tab/>
        <w:t>Bech M, Gyrd</w:t>
      </w:r>
      <w:r w:rsidRPr="00327145">
        <w:rPr>
          <w:rFonts w:ascii="Cambria Math" w:hAnsi="Cambria Math" w:cs="Cambria Math"/>
          <w:noProof/>
          <w:sz w:val="20"/>
        </w:rPr>
        <w:t>‐</w:t>
      </w:r>
      <w:r w:rsidRPr="00327145">
        <w:rPr>
          <w:noProof/>
          <w:sz w:val="20"/>
        </w:rPr>
        <w:t xml:space="preserve">Hansen D. Effects coding in discrete choice experiments. Health Econ. Wiley Online Library; 2005;14: 1079–1083. </w:t>
      </w:r>
    </w:p>
    <w:p w14:paraId="4BB6C362" w14:textId="7E0CBF0D" w:rsidR="001D69F3" w:rsidRPr="00357A88" w:rsidRDefault="00C052BF" w:rsidP="00327145">
      <w:pPr>
        <w:widowControl w:val="0"/>
        <w:autoSpaceDE w:val="0"/>
        <w:autoSpaceDN w:val="0"/>
        <w:adjustRightInd w:val="0"/>
        <w:spacing w:line="240" w:lineRule="auto"/>
        <w:ind w:left="640" w:hanging="640"/>
      </w:pPr>
      <w:r w:rsidRPr="001A40B6">
        <w:rPr>
          <w:sz w:val="20"/>
          <w:szCs w:val="20"/>
        </w:rPr>
        <w:fldChar w:fldCharType="end"/>
      </w:r>
    </w:p>
    <w:p w14:paraId="3D7274AC" w14:textId="4E84E234" w:rsidR="00357A88" w:rsidRDefault="0077411B" w:rsidP="005878F4">
      <w:pPr>
        <w:pStyle w:val="Heading1"/>
        <w:numPr>
          <w:ilvl w:val="0"/>
          <w:numId w:val="0"/>
        </w:numPr>
      </w:pPr>
      <w:r>
        <w:t>Appendix</w:t>
      </w:r>
    </w:p>
    <w:p w14:paraId="6AF2BDCD" w14:textId="5AE6BD74" w:rsidR="00E22C93" w:rsidRDefault="0077411B">
      <w:pPr>
        <w:pStyle w:val="Firstparagraph"/>
      </w:pPr>
      <w:r>
        <w:rPr>
          <w:b/>
        </w:rPr>
        <w:t>Appendix 1</w:t>
      </w:r>
      <w:r w:rsidR="005669B9" w:rsidRPr="005878F4">
        <w:rPr>
          <w:b/>
        </w:rPr>
        <w:t>:</w:t>
      </w:r>
      <w:r w:rsidR="005669B9">
        <w:t xml:space="preserve"> Background information concerning rare breeds supported in the Romanian RDP</w:t>
      </w:r>
      <w:r w:rsidR="009D00D1">
        <w:t xml:space="preserve">. Data sourced from </w:t>
      </w:r>
      <w:r w:rsidR="009D00D1">
        <w:fldChar w:fldCharType="begin" w:fldLock="1"/>
      </w:r>
      <w:r w:rsidR="008B0780">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9D00D1">
        <w:fldChar w:fldCharType="separate"/>
      </w:r>
      <w:r w:rsidR="009D00D1" w:rsidRPr="009D00D1">
        <w:rPr>
          <w:noProof/>
        </w:rPr>
        <w:t>[14]</w:t>
      </w:r>
      <w:r w:rsidR="009D00D1">
        <w:fldChar w:fldCharType="end"/>
      </w:r>
      <w:r w:rsidR="009D00D1">
        <w:t>.</w:t>
      </w:r>
      <w:r w:rsidR="005669B9">
        <w:t xml:space="preserve"> </w:t>
      </w:r>
    </w:p>
    <w:tbl>
      <w:tblPr>
        <w:tblW w:w="8330" w:type="dxa"/>
        <w:tblCellMar>
          <w:left w:w="0" w:type="dxa"/>
          <w:right w:w="0" w:type="dxa"/>
        </w:tblCellMar>
        <w:tblLook w:val="04A0" w:firstRow="1" w:lastRow="0" w:firstColumn="1" w:lastColumn="0" w:noHBand="0" w:noVBand="1"/>
      </w:tblPr>
      <w:tblGrid>
        <w:gridCol w:w="2235"/>
        <w:gridCol w:w="2409"/>
        <w:gridCol w:w="2127"/>
        <w:gridCol w:w="1559"/>
      </w:tblGrid>
      <w:tr w:rsidR="005669B9" w:rsidRPr="00B1595D" w14:paraId="360A7E7C" w14:textId="77777777" w:rsidTr="00083D24">
        <w:trPr>
          <w:trHeight w:val="285"/>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7D686112"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860FCA1"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BC88787"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4704141E" w14:textId="77777777" w:rsidR="005669B9" w:rsidRPr="00327145" w:rsidRDefault="005669B9" w:rsidP="005878F4">
            <w:pPr>
              <w:spacing w:line="276" w:lineRule="auto"/>
              <w:ind w:firstLine="0"/>
              <w:jc w:val="left"/>
              <w:rPr>
                <w:sz w:val="20"/>
                <w:szCs w:val="20"/>
                <w:lang w:eastAsia="en-GB"/>
              </w:rPr>
            </w:pPr>
            <w:r w:rsidRPr="00327145">
              <w:rPr>
                <w:b/>
                <w:bCs/>
                <w:color w:val="000000"/>
                <w:kern w:val="24"/>
                <w:sz w:val="20"/>
                <w:szCs w:val="20"/>
                <w:lang w:eastAsia="en-GB"/>
              </w:rPr>
              <w:t xml:space="preserve">Support level </w:t>
            </w:r>
          </w:p>
          <w:p w14:paraId="0284A715"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(per annum)</w:t>
            </w:r>
          </w:p>
        </w:tc>
      </w:tr>
      <w:tr w:rsidR="005669B9" w:rsidRPr="00B1595D" w14:paraId="5022464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4BA33B2F"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Bovine</w:t>
            </w:r>
          </w:p>
        </w:tc>
      </w:tr>
      <w:tr w:rsidR="005669B9" w:rsidRPr="00B1595D" w14:paraId="3D1BEBA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4DEEE13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042E98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204AA4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804D99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19E583E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32CD4F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9F371E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B64B6B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51C1FBC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5C16365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500D5C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Ovine</w:t>
            </w:r>
          </w:p>
        </w:tc>
      </w:tr>
      <w:tr w:rsidR="005669B9" w:rsidRPr="00B1595D" w14:paraId="6A3AD4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5B2F9B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Suseni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C7C766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DD85CC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06C6A6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F36E0E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DE4C58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C7A42E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79656BC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42E3FB9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EF2598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75E3DE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 of </w:t>
            </w:r>
            <w:proofErr w:type="spellStart"/>
            <w:r w:rsidRPr="00327145">
              <w:rPr>
                <w:color w:val="000000"/>
                <w:kern w:val="24"/>
                <w:sz w:val="20"/>
                <w:szCs w:val="20"/>
                <w:lang w:eastAsia="en-GB"/>
              </w:rPr>
              <w:t>Cluj</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57AA8A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DA4FCA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D7DD21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4BF1C11F"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2619CD6"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5CA7CD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423CEF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6CC7E6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0D3B32AE"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8AABB0"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Raţca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6E9483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E84588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1645C24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7B02042" w14:textId="77777777" w:rsidTr="00083D24">
        <w:trPr>
          <w:trHeight w:val="300"/>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313ED9E"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xml:space="preserve">Karakul of </w:t>
            </w:r>
            <w:proofErr w:type="spellStart"/>
            <w:r w:rsidRPr="00327145">
              <w:rPr>
                <w:color w:val="000000"/>
                <w:kern w:val="24"/>
                <w:sz w:val="20"/>
                <w:szCs w:val="20"/>
                <w:lang w:eastAsia="en-GB"/>
              </w:rPr>
              <w:t>Botoşani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E8F86E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337818C"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37196B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23A722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AD267C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Palas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4E3DF6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4FDA55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1BBF1D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33E430B"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73AAF2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with black </w:t>
            </w:r>
            <w:proofErr w:type="spellStart"/>
            <w:r w:rsidRPr="00327145">
              <w:rPr>
                <w:color w:val="000000"/>
                <w:kern w:val="24"/>
                <w:sz w:val="20"/>
                <w:szCs w:val="20"/>
                <w:lang w:eastAsia="en-GB"/>
              </w:rPr>
              <w:t>Teleorman</w:t>
            </w:r>
            <w:proofErr w:type="spellEnd"/>
            <w:r w:rsidRPr="00327145">
              <w:rPr>
                <w:color w:val="000000"/>
                <w:kern w:val="24"/>
                <w:sz w:val="20"/>
                <w:szCs w:val="20"/>
                <w:lang w:eastAsia="en-GB"/>
              </w:rPr>
              <w:t xml:space="preserve">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15ECC6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CD465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B4EA5D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F8073AB"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569EA72E"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Caprine</w:t>
            </w:r>
          </w:p>
        </w:tc>
      </w:tr>
      <w:tr w:rsidR="005669B9" w:rsidRPr="00B1595D" w14:paraId="0D8480EA"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DE2267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7E95CD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E9ABEB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193C8A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4F4B680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F523BDE"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Carpatina</w:t>
            </w:r>
            <w:proofErr w:type="spellEnd"/>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0CF899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34DE4CC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F356A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5BD134DF"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AE199AD" w14:textId="77777777" w:rsidR="005669B9" w:rsidRPr="00327145" w:rsidRDefault="005669B9" w:rsidP="005669B9">
            <w:pPr>
              <w:spacing w:line="276" w:lineRule="auto"/>
              <w:ind w:firstLine="0"/>
              <w:jc w:val="center"/>
              <w:rPr>
                <w:sz w:val="20"/>
                <w:szCs w:val="20"/>
                <w:lang w:eastAsia="en-GB"/>
              </w:rPr>
            </w:pPr>
            <w:proofErr w:type="spellStart"/>
            <w:r w:rsidRPr="00327145">
              <w:rPr>
                <w:i/>
                <w:iCs/>
                <w:color w:val="000000"/>
                <w:kern w:val="24"/>
                <w:sz w:val="20"/>
                <w:szCs w:val="20"/>
                <w:lang w:eastAsia="en-GB"/>
              </w:rPr>
              <w:t>Equidae</w:t>
            </w:r>
            <w:proofErr w:type="spellEnd"/>
          </w:p>
        </w:tc>
      </w:tr>
      <w:tr w:rsidR="005669B9" w:rsidRPr="00B1595D" w14:paraId="2037B56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03E6439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Lipizzan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3BC36B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68B3D0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6B030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E23DCD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372C6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Arabian </w:t>
            </w:r>
            <w:proofErr w:type="spellStart"/>
            <w:r w:rsidRPr="00327145">
              <w:rPr>
                <w:color w:val="000000"/>
                <w:kern w:val="24"/>
                <w:sz w:val="20"/>
                <w:szCs w:val="20"/>
                <w:lang w:eastAsia="en-GB"/>
              </w:rPr>
              <w:t>Shagya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3B01C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648F2D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2798DB5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EEFBFB0"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0DC197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Furioso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6C8EF2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58A67C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9BB3BB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2E3E069"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E99B0B4"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Huțul</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91CEDA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5D576F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942632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7AD213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B24E9E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Gidran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22ECB0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28302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9C878E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21CC86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830AB5D"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Nonius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E2AF51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41083E5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44BFC5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46CC23A"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54040B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CFFF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2272D4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401642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781CBCA"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B64078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Pigs</w:t>
            </w:r>
          </w:p>
        </w:tc>
      </w:tr>
      <w:tr w:rsidR="005669B9" w:rsidRPr="00B1595D" w14:paraId="17C1622B" w14:textId="77777777" w:rsidTr="00083D24">
        <w:trPr>
          <w:trHeight w:val="285"/>
        </w:trPr>
        <w:tc>
          <w:tcPr>
            <w:tcW w:w="2235" w:type="dxa"/>
            <w:tcBorders>
              <w:top w:val="nil"/>
              <w:left w:val="nil"/>
              <w:right w:val="nil"/>
            </w:tcBorders>
            <w:shd w:val="clear" w:color="auto" w:fill="auto"/>
            <w:tcMar>
              <w:top w:w="15" w:type="dxa"/>
              <w:left w:w="108" w:type="dxa"/>
              <w:bottom w:w="0" w:type="dxa"/>
              <w:right w:w="108" w:type="dxa"/>
            </w:tcMar>
            <w:vAlign w:val="center"/>
            <w:hideMark/>
          </w:tcPr>
          <w:p w14:paraId="7973E6F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Bazna</w:t>
            </w:r>
            <w:proofErr w:type="spellEnd"/>
          </w:p>
        </w:tc>
        <w:tc>
          <w:tcPr>
            <w:tcW w:w="2409" w:type="dxa"/>
            <w:tcBorders>
              <w:top w:val="nil"/>
              <w:left w:val="nil"/>
              <w:right w:val="nil"/>
            </w:tcBorders>
            <w:shd w:val="clear" w:color="auto" w:fill="auto"/>
            <w:tcMar>
              <w:top w:w="15" w:type="dxa"/>
              <w:left w:w="108" w:type="dxa"/>
              <w:bottom w:w="0" w:type="dxa"/>
              <w:right w:w="108" w:type="dxa"/>
            </w:tcMar>
            <w:vAlign w:val="center"/>
            <w:hideMark/>
          </w:tcPr>
          <w:p w14:paraId="6E7153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14:paraId="0C9381E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14:paraId="11EBA26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r w:rsidR="005669B9" w:rsidRPr="00B1595D" w14:paraId="596F8F5B" w14:textId="77777777" w:rsidTr="00083D24">
        <w:trPr>
          <w:trHeight w:val="285"/>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70DFD9E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Mangalița</w:t>
            </w:r>
            <w:proofErr w:type="spellEnd"/>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56B8057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6CB6215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222AA7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bl>
    <w:p w14:paraId="0C5EA596" w14:textId="77777777" w:rsidR="0001614F" w:rsidRDefault="0001614F" w:rsidP="000E4009">
      <w:pPr>
        <w:ind w:firstLine="0"/>
      </w:pPr>
    </w:p>
    <w:p w14:paraId="596CF8F0" w14:textId="77777777" w:rsidR="0001614F" w:rsidRDefault="0001614F" w:rsidP="005878F4"/>
    <w:p w14:paraId="72AFEDC0" w14:textId="7CBF12A5" w:rsidR="00756551" w:rsidRDefault="0077411B" w:rsidP="00756551">
      <w:r>
        <w:rPr>
          <w:b/>
        </w:rPr>
        <w:t>Appendix 2</w:t>
      </w:r>
      <w:r w:rsidR="002D6331">
        <w:t>: Econometric specification of</w:t>
      </w:r>
      <w:r w:rsidR="00756551">
        <w:t xml:space="preserve"> the RPL model</w:t>
      </w:r>
    </w:p>
    <w:p w14:paraId="39F285DC" w14:textId="77777777" w:rsidR="00756551" w:rsidRDefault="00756551" w:rsidP="00756551"/>
    <w:p w14:paraId="5BFFB458" w14:textId="770839BE" w:rsidR="00756551" w:rsidRDefault="00756551" w:rsidP="00756551">
      <w:r>
        <w:t>The unconditional choice probability is the expected value of the logit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t xml:space="preserve"> observed choices is:</w:t>
      </w:r>
    </w:p>
    <w:p w14:paraId="7BB67D3D"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653F8BB4" w14:textId="77777777" w:rsidTr="004704A2">
        <w:tc>
          <w:tcPr>
            <w:tcW w:w="350" w:type="pct"/>
          </w:tcPr>
          <w:p w14:paraId="22EF953B" w14:textId="77777777" w:rsidR="00756551" w:rsidRDefault="00756551" w:rsidP="004704A2">
            <w:pPr>
              <w:ind w:firstLine="0"/>
              <w:rPr>
                <w:lang w:eastAsia="zh-CN" w:bidi="ta-IN"/>
              </w:rPr>
            </w:pPr>
          </w:p>
        </w:tc>
        <w:tc>
          <w:tcPr>
            <w:tcW w:w="4300" w:type="pct"/>
          </w:tcPr>
          <w:p w14:paraId="5C3CCCE0" w14:textId="77777777" w:rsidR="00756551" w:rsidRPr="00D32BF7" w:rsidRDefault="00756551" w:rsidP="004704A2">
            <w:pPr>
              <w:pStyle w:val="Caption"/>
              <w:jc w:val="center"/>
              <w:rPr>
                <w:rFonts w:ascii="Times New Roman" w:eastAsia="Times New Roman" w:hAnsi="Times New Roman"/>
                <w:color w:val="auto"/>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e>
                </m:d>
                <m:r>
                  <m:rPr>
                    <m:sty m:val="bi"/>
                  </m:rPr>
                  <w:rPr>
                    <w:rFonts w:ascii="Cambria Math" w:hAnsi="Cambria Math"/>
                    <w:color w:val="auto"/>
                  </w:rPr>
                  <m:t>=</m:t>
                </m:r>
                <m:nary>
                  <m:naryPr>
                    <m:limLoc m:val="undOvr"/>
                    <m:grow m:val="1"/>
                    <m:subHide m:val="1"/>
                    <m:supHide m:val="1"/>
                    <m:ctrlPr>
                      <w:rPr>
                        <w:rFonts w:ascii="Cambria Math" w:hAnsi="Cambria Math"/>
                        <w:i/>
                        <w:color w:val="auto"/>
                      </w:rPr>
                    </m:ctrlPr>
                  </m:naryPr>
                  <m:sub/>
                  <m:sup/>
                  <m:e>
                    <m:d>
                      <m:dPr>
                        <m:ctrlPr>
                          <w:rPr>
                            <w:rFonts w:ascii="Cambria Math" w:hAnsi="Cambria Math"/>
                            <w:i/>
                            <w:color w:val="auto"/>
                          </w:rPr>
                        </m:ctrlPr>
                      </m:dPr>
                      <m:e>
                        <m:nary>
                          <m:naryPr>
                            <m:chr m:val="∏"/>
                            <m:limLoc m:val="undOvr"/>
                            <m:ctrlPr>
                              <w:rPr>
                                <w:rFonts w:ascii="Cambria Math" w:hAnsi="Cambria Math"/>
                                <w:i/>
                                <w:color w:val="auto"/>
                              </w:rPr>
                            </m:ctrlPr>
                          </m:naryPr>
                          <m:sub>
                            <m:r>
                              <m:rPr>
                                <m:sty m:val="bi"/>
                              </m:rPr>
                              <w:rPr>
                                <w:rFonts w:ascii="Cambria Math" w:hAnsi="Cambria Math"/>
                                <w:color w:val="auto"/>
                              </w:rPr>
                              <m:t>n=1</m:t>
                            </m:r>
                          </m:sub>
                          <m:sup>
                            <m:r>
                              <m:rPr>
                                <m:sty m:val="bi"/>
                              </m:rPr>
                              <w:rPr>
                                <w:rFonts w:ascii="Cambria Math" w:hAnsi="Cambria Math"/>
                                <w:color w:val="auto"/>
                              </w:rPr>
                              <m:t>N</m:t>
                            </m:r>
                          </m:sup>
                          <m:e>
                            <m:d>
                              <m:dPr>
                                <m:begChr m:val="["/>
                                <m:endChr m:val="]"/>
                                <m:ctrlPr>
                                  <w:rPr>
                                    <w:rFonts w:ascii="Cambria Math" w:hAnsi="Cambria Math"/>
                                    <w:i/>
                                    <w:color w:val="auto"/>
                                  </w:rPr>
                                </m:ctrlPr>
                              </m:dPr>
                              <m:e>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e>
                            </m:d>
                          </m:e>
                        </m:nary>
                      </m:e>
                    </m:d>
                  </m:e>
                </m:nary>
                <m:r>
                  <m:rPr>
                    <m:sty m:val="bi"/>
                  </m:rPr>
                  <w:rPr>
                    <w:rFonts w:ascii="Cambria Math" w:hAnsi="Cambria Math"/>
                    <w:color w:val="auto"/>
                  </w:rPr>
                  <m:t xml:space="preserve">f </m:t>
                </m:r>
                <m:d>
                  <m:dPr>
                    <m:ctrlPr>
                      <w:rPr>
                        <w:rFonts w:ascii="Cambria Math" w:hAnsi="Cambria Math"/>
                        <w:i/>
                        <w:color w:val="auto"/>
                      </w:rPr>
                    </m:ctrlPr>
                  </m:dPr>
                  <m:e>
                    <m:r>
                      <m:rPr>
                        <m:sty m:val="bi"/>
                      </m:rPr>
                      <w:rPr>
                        <w:rFonts w:ascii="Cambria Math" w:hAnsi="Cambria Math"/>
                        <w:color w:val="auto"/>
                      </w:rPr>
                      <m:t>β|</m:t>
                    </m:r>
                    <m:r>
                      <m:rPr>
                        <m:sty m:val="b"/>
                      </m:rPr>
                      <w:rPr>
                        <w:rFonts w:ascii="Cambria Math" w:hAnsi="Cambria Math"/>
                        <w:color w:val="auto"/>
                      </w:rPr>
                      <m:t>θ</m:t>
                    </m:r>
                  </m:e>
                </m:d>
                <m:r>
                  <m:rPr>
                    <m:sty m:val="bi"/>
                  </m:rPr>
                  <w:rPr>
                    <w:rFonts w:ascii="Cambria Math" w:hAnsi="Cambria Math"/>
                    <w:color w:val="auto"/>
                  </w:rPr>
                  <m:t xml:space="preserve">dβ </m:t>
                </m:r>
              </m:oMath>
            </m:oMathPara>
          </w:p>
        </w:tc>
        <w:tc>
          <w:tcPr>
            <w:tcW w:w="350" w:type="pct"/>
          </w:tcPr>
          <w:p w14:paraId="238CA26A" w14:textId="49A742DA" w:rsidR="00756551" w:rsidRDefault="00756551" w:rsidP="004704A2">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756551" w14:paraId="012465F7" w14:textId="77777777" w:rsidTr="004704A2">
        <w:tc>
          <w:tcPr>
            <w:tcW w:w="350" w:type="pct"/>
          </w:tcPr>
          <w:p w14:paraId="51DF785E" w14:textId="77777777" w:rsidR="00756551" w:rsidRDefault="00756551" w:rsidP="004704A2">
            <w:pPr>
              <w:ind w:firstLine="0"/>
              <w:rPr>
                <w:lang w:eastAsia="zh-CN" w:bidi="ta-IN"/>
              </w:rPr>
            </w:pPr>
          </w:p>
        </w:tc>
        <w:tc>
          <w:tcPr>
            <w:tcW w:w="4300" w:type="pct"/>
          </w:tcPr>
          <w:p w14:paraId="05199148" w14:textId="77777777" w:rsidR="00756551" w:rsidRDefault="00756551" w:rsidP="004704A2">
            <w:pPr>
              <w:pStyle w:val="Caption"/>
              <w:jc w:val="center"/>
              <w:rPr>
                <w:rFonts w:ascii="Times New Roman" w:eastAsia="Times New Roman" w:hAnsi="Times New Roman"/>
                <w:color w:val="auto"/>
              </w:rPr>
            </w:pPr>
          </w:p>
        </w:tc>
        <w:tc>
          <w:tcPr>
            <w:tcW w:w="350" w:type="pct"/>
          </w:tcPr>
          <w:p w14:paraId="40E7368C" w14:textId="77777777" w:rsidR="00756551" w:rsidRPr="00B87F2B" w:rsidRDefault="00756551" w:rsidP="004704A2">
            <w:pPr>
              <w:ind w:firstLine="0"/>
              <w:jc w:val="right"/>
              <w:rPr>
                <w:lang w:eastAsia="zh-CN" w:bidi="ta-IN"/>
              </w:rPr>
            </w:pPr>
          </w:p>
        </w:tc>
      </w:tr>
    </w:tbl>
    <w:p w14:paraId="6C6864AF" w14:textId="2D19C697" w:rsidR="00756551" w:rsidRDefault="00756551" w:rsidP="00756551">
      <w:proofErr w:type="gramStart"/>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w:t>
      </w:r>
      <w:proofErr w:type="gramEnd"/>
      <w:r>
        <w:t xml:space="preserve">  This equation does not have a closed form and so </w:t>
      </w:r>
      <w:r w:rsidRPr="005A6A64">
        <w:t>we rely on simulation methods (for details see </w:t>
      </w:r>
      <w:r>
        <w:fldChar w:fldCharType="begin" w:fldLock="1"/>
      </w:r>
      <w:r w:rsidR="00327145">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"[72]", "manualFormatting" : "Train (2009)", "plainTextFormattedCitation" : "[72]", "previouslyFormattedCitation" : "[72]"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proofErr w:type="gramStart"/>
      <w:r w:rsidRPr="00F32089">
        <w:t>,</w:t>
      </w:r>
      <w:r w:rsidRPr="00F32089">
        <w:rPr>
          <w:rFonts w:ascii="Arial" w:hAnsi="Arial" w:cs="Arial"/>
        </w:rPr>
        <w:t>…</w:t>
      </w:r>
      <w:r>
        <w:t>,</w:t>
      </w:r>
      <w:proofErr w:type="gramEnd"/>
      <w:r>
        <w:t xml:space="preserve"> R. </w:t>
      </w:r>
      <w:r w:rsidRPr="002A2D0F">
        <w:rPr>
          <w:rFonts w:ascii="Georgia" w:hAnsi="Georgia"/>
          <w:color w:val="333333"/>
          <w:spacing w:val="2"/>
          <w:sz w:val="26"/>
          <w:szCs w:val="26"/>
          <w:shd w:val="clear" w:color="auto" w:fill="FCFCFC"/>
        </w:rPr>
        <w:t xml:space="preserve">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 xml:space="preserve">using 1000 </w:t>
      </w:r>
      <w:proofErr w:type="spellStart"/>
      <w:r w:rsidRPr="00F32089">
        <w:t>Halton</w:t>
      </w:r>
      <w:proofErr w:type="spellEnd"/>
      <w:r w:rsidRPr="00F32089">
        <w:t xml:space="preserve">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rsidR="00327145">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"[21,73]", "plainTextFormattedCitation" : "[21,73]", "previouslyFormattedCitation" : "[21,73]" }, "properties" : { "noteIndex" : 0 }, "schema" : "https://github.com/citation-style-language/schema/raw/master/csl-citation.json" }</w:instrText>
      </w:r>
      <w:r w:rsidRPr="00F32089">
        <w:fldChar w:fldCharType="separate"/>
      </w:r>
      <w:r w:rsidR="0077411B" w:rsidRPr="0077411B">
        <w:rPr>
          <w:noProof/>
        </w:rPr>
        <w:t>[21,73]</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rsidR="00327145">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"[74]", "plainTextFormattedCitation" : "[74]", "previouslyFormattedCitation" : "[74]" }, "properties" : { "noteIndex" : 0 }, "schema" : "https://github.com/citation-style-language/schema/raw/master/csl-citation.json" }</w:instrText>
      </w:r>
      <w:r>
        <w:fldChar w:fldCharType="separate"/>
      </w:r>
      <w:r w:rsidR="0077411B" w:rsidRPr="0077411B">
        <w:rPr>
          <w:noProof/>
        </w:rPr>
        <w:t>[74]</w:t>
      </w:r>
      <w:r>
        <w:fldChar w:fldCharType="end"/>
      </w:r>
      <w:r>
        <w:rPr>
          <w:rStyle w:val="CommentReference"/>
          <w:rFonts w:eastAsiaTheme="majorEastAsia"/>
        </w:rPr>
        <w:t xml:space="preserve">. </w:t>
      </w:r>
      <w:r>
        <w:rPr>
          <w:rStyle w:val="CommentReference"/>
          <w:rFonts w:eastAsiaTheme="majorEastAsia"/>
          <w:sz w:val="22"/>
          <w:szCs w:val="22"/>
        </w:rPr>
        <w:t xml:space="preserve">A triangular distribution was assigned to the subsidy attribute </w:t>
      </w:r>
      <w:r>
        <w:t>to</w:t>
      </w:r>
      <w:r>
        <w:rPr>
          <w:szCs w:val="22"/>
        </w:rPr>
        <w:t xml:space="preserve"> ensure the parameter does not change sign over its range</w:t>
      </w:r>
      <w:r>
        <w:t xml:space="preserve">. </w:t>
      </w:r>
    </w:p>
    <w:p w14:paraId="7BEB7100" w14:textId="77777777" w:rsidR="00756551" w:rsidRDefault="00756551" w:rsidP="00756551"/>
    <w:p w14:paraId="125B1A18" w14:textId="3C78CE0D" w:rsidR="00756551" w:rsidRDefault="00756551" w:rsidP="00756551">
      <w:r>
        <w:t xml:space="preserve">In a CE, the standard approach to calculate respondent WTA is to is to </w:t>
      </w:r>
      <w:proofErr w:type="gramStart"/>
      <w:r>
        <w:t xml:space="preserve">compute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sidR="00327145">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"[75]", "manualFormatting" : "Bech and Gyrd\u2010Hansen (2005)", "plainTextFormattedCitation" : "[75]", "previouslyFormattedCitation" : "[75]"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proofErr w:type="spellStart"/>
      <w:r w:rsidRPr="00F40F39">
        <w:rPr>
          <w:i/>
        </w:rPr>
        <w:t>i</w:t>
      </w:r>
      <w:proofErr w:type="spellEnd"/>
      <w:r w:rsidRPr="00F40F39">
        <w:rPr>
          <w:i/>
        </w:rPr>
        <w:t xml:space="preserve">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under alternative payment scenarios to determine how </w:t>
      </w:r>
      <w:r>
        <w:t xml:space="preserve">probability of </w:t>
      </w:r>
      <w:r w:rsidRPr="00C31C30">
        <w:t xml:space="preserve">uptake varied according to contract </w:t>
      </w:r>
      <w:r>
        <w:t>attributes</w:t>
      </w:r>
      <w:r w:rsidRPr="00C31C30">
        <w:t xml:space="preserve"> and payment rates</w:t>
      </w:r>
      <w:r>
        <w:t xml:space="preserve">, following a similar method to </w:t>
      </w:r>
      <w:r>
        <w:fldChar w:fldCharType="begin" w:fldLock="1"/>
      </w:r>
      <w:r w:rsidR="00327145">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"[61]", "manualFormatting" : "Adams et al, (2014)", "plainTextFormattedCitation" : "[61]", "previouslyFormattedCitation" : "[61]"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rsidRPr="00C31C30">
        <w:t xml:space="preserve">.  Based on the </w:t>
      </w:r>
      <w:r>
        <w:t>CE</w:t>
      </w:r>
      <w:r w:rsidRPr="00C31C30">
        <w:t xml:space="preserve">, the probability of an individual </w:t>
      </w:r>
      <w:proofErr w:type="spellStart"/>
      <w:r w:rsidRPr="00C31C30">
        <w:rPr>
          <w:i/>
        </w:rPr>
        <w:t>i</w:t>
      </w:r>
      <w:proofErr w:type="spellEnd"/>
      <w:r w:rsidRPr="00C31C30">
        <w:t xml:space="preserve"> choosing a contract alternative </w:t>
      </w:r>
      <w:r>
        <w:rPr>
          <w:i/>
        </w:rPr>
        <w:t>j</w:t>
      </w:r>
      <w:r w:rsidRPr="00C31C30">
        <w:t xml:space="preserve"> </w:t>
      </w:r>
      <w:proofErr w:type="gramStart"/>
      <w:r w:rsidRPr="00C31C30">
        <w:t>is</w:t>
      </w:r>
      <w:proofErr w:type="gramEnd"/>
      <w:r w:rsidRPr="00C31C30">
        <w:t xml:space="preserve"> given by</w:t>
      </w:r>
      <w:r>
        <w:t>:</w:t>
      </w:r>
    </w:p>
    <w:p w14:paraId="4C04BF65"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120A094C" w14:textId="77777777" w:rsidTr="004704A2">
        <w:tc>
          <w:tcPr>
            <w:tcW w:w="350" w:type="pct"/>
          </w:tcPr>
          <w:p w14:paraId="6D2F53C4" w14:textId="77777777" w:rsidR="00756551" w:rsidRDefault="00756551" w:rsidP="004704A2">
            <w:pPr>
              <w:ind w:firstLine="0"/>
              <w:rPr>
                <w:lang w:eastAsia="zh-CN" w:bidi="ta-IN"/>
              </w:rPr>
            </w:pPr>
          </w:p>
        </w:tc>
        <w:tc>
          <w:tcPr>
            <w:tcW w:w="4300" w:type="pct"/>
          </w:tcPr>
          <w:p w14:paraId="4BAD6A62" w14:textId="77777777" w:rsidR="00756551" w:rsidRDefault="00756551" w:rsidP="004704A2">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m:t>
                        </m:r>
                      </m:sub>
                    </m:sSub>
                  </m:e>
                </m:d>
                <m:r>
                  <m:rPr>
                    <m:sty m:val="bi"/>
                  </m:rPr>
                  <w:rPr>
                    <w:rFonts w:ascii="Cambria Math" w:hAnsi="Cambria Math"/>
                    <w:color w:val="auto"/>
                  </w:rPr>
                  <m:t xml:space="preserve">= </m:t>
                </m:r>
                <m:f>
                  <m:fPr>
                    <m:ctrlPr>
                      <w:rPr>
                        <w:rFonts w:ascii="Cambria Math" w:hAnsi="Cambria Math"/>
                        <w:i/>
                        <w:color w:val="auto"/>
                      </w:rPr>
                    </m:ctrlPr>
                  </m:fPr>
                  <m:num>
                    <m:func>
                      <m:funcPr>
                        <m:ctrlPr>
                          <w:rPr>
                            <w:rFonts w:ascii="Cambria Math" w:hAnsi="Cambria Math"/>
                            <w:i/>
                            <w:color w:val="auto"/>
                          </w:rPr>
                        </m:ctrlPr>
                      </m:funcPr>
                      <m:fName>
                        <m:r>
                          <m:rPr>
                            <m:sty m:val="b"/>
                          </m:rPr>
                          <w:rPr>
                            <w:rFonts w:ascii="Cambria Math" w:hAnsi="Cambria Math"/>
                            <w:color w:val="auto"/>
                          </w:rPr>
                          <m:t>exp</m:t>
                        </m:r>
                      </m:fName>
                      <m:e>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ij</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j</m:t>
                                </m:r>
                              </m:sub>
                            </m:sSub>
                          </m:e>
                        </m:d>
                      </m:e>
                    </m:func>
                  </m:num>
                  <m:den>
                    <m:nary>
                      <m:naryPr>
                        <m:chr m:val="∑"/>
                        <m:limLoc m:val="undOvr"/>
                        <m:grow m:val="1"/>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
                          </m:rPr>
                          <w:rPr>
                            <w:rFonts w:ascii="Cambria Math" w:hAnsi="Cambria Math"/>
                            <w:color w:val="auto"/>
                          </w:rPr>
                          <m:t>exp</m:t>
                        </m:r>
                      </m:e>
                    </m:nary>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ik</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k</m:t>
                            </m:r>
                          </m:sub>
                        </m:sSub>
                      </m:e>
                    </m:d>
                  </m:den>
                </m:f>
                <m:r>
                  <m:rPr>
                    <m:sty m:val="b"/>
                  </m:rPr>
                  <w:rPr>
                    <w:rFonts w:ascii="Cambria Math" w:hAnsi="Cambria Math"/>
                    <w:color w:val="auto"/>
                  </w:rPr>
                  <w:br/>
                </m:r>
              </m:oMath>
            </m:oMathPara>
            <w:r w:rsidRPr="00950490">
              <w:rPr>
                <w:color w:val="auto"/>
              </w:rPr>
              <w:t xml:space="preserve">    </w:t>
            </w:r>
          </w:p>
        </w:tc>
        <w:tc>
          <w:tcPr>
            <w:tcW w:w="350" w:type="pct"/>
          </w:tcPr>
          <w:p w14:paraId="56D705E5" w14:textId="609469CE" w:rsidR="00756551" w:rsidRDefault="00756551" w:rsidP="004704A2">
            <w:pPr>
              <w:ind w:firstLine="0"/>
              <w:jc w:val="right"/>
              <w:rPr>
                <w:lang w:eastAsia="zh-CN" w:bidi="ta-IN"/>
              </w:rPr>
            </w:pPr>
            <w:r w:rsidRPr="00B87F2B">
              <w:rPr>
                <w:lang w:eastAsia="zh-CN" w:bidi="ta-IN"/>
              </w:rPr>
              <w:t xml:space="preserve">( </w:t>
            </w:r>
            <w:r>
              <w:rPr>
                <w:lang w:eastAsia="zh-CN" w:bidi="ta-IN"/>
              </w:rPr>
              <w:t>3</w:t>
            </w:r>
            <w:r w:rsidRPr="00B87F2B">
              <w:rPr>
                <w:lang w:eastAsia="zh-CN" w:bidi="ta-IN"/>
              </w:rPr>
              <w:t>)</w:t>
            </w:r>
          </w:p>
        </w:tc>
      </w:tr>
    </w:tbl>
    <w:p w14:paraId="261359B0" w14:textId="77777777" w:rsidR="00756551" w:rsidRDefault="00756551" w:rsidP="00756551">
      <w:proofErr w:type="gramStart"/>
      <w:r w:rsidRPr="00C31C30">
        <w:t>whereby</w:t>
      </w:r>
      <w:proofErr w:type="gramEnd"/>
      <w:r w:rsidRPr="00C31C30">
        <w:t xml:space="preserve"> alternative specific variables (i.e. contract options) for individual </w:t>
      </w:r>
      <w:proofErr w:type="spellStart"/>
      <w:r w:rsidRPr="00C31C30">
        <w:rPr>
          <w:i/>
        </w:rPr>
        <w:t>i</w:t>
      </w:r>
      <w:proofErr w:type="spellEnd"/>
      <w:r w:rsidRPr="00C31C30">
        <w:rPr>
          <w:i/>
        </w:rPr>
        <w:t xml:space="preserve">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proofErr w:type="spellStart"/>
      <w:r>
        <w:t>lst</w:t>
      </w:r>
      <w:proofErr w:type="spellEnd"/>
      <w:r>
        <w:t xml:space="preserve"> coefficients are denoted by γ. Case specific variables for individual </w:t>
      </w:r>
      <w:proofErr w:type="spellStart"/>
      <w:r w:rsidRPr="00581D2C">
        <w:rPr>
          <w:i/>
        </w:rPr>
        <w:t>i</w:t>
      </w:r>
      <w:proofErr w:type="spellEnd"/>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‘non-optimal’ contracts do not.  This was relative to a</w:t>
      </w:r>
      <w:r w:rsidRPr="00240044">
        <w:t xml:space="preserve"> </w:t>
      </w:r>
      <w:r w:rsidRPr="006172E0">
        <w:t>non-enrolment</w:t>
      </w:r>
      <w:r w:rsidRPr="00240044">
        <w:t xml:space="preserve"> option. </w:t>
      </w:r>
    </w:p>
    <w:p w14:paraId="17DDCF63" w14:textId="77777777" w:rsidR="00756551" w:rsidRDefault="00756551" w:rsidP="000E4009">
      <w:pPr>
        <w:ind w:firstLine="0"/>
        <w:rPr>
          <w:b/>
        </w:rPr>
      </w:pPr>
    </w:p>
    <w:p w14:paraId="7DBAC6E1" w14:textId="3990BF65" w:rsidR="00691156" w:rsidRDefault="0077411B" w:rsidP="00C266C5">
      <w:r>
        <w:rPr>
          <w:b/>
        </w:rPr>
        <w:t>Appendix 3</w:t>
      </w:r>
      <w:r w:rsidR="00691156">
        <w:t xml:space="preserve">: Results summary from the </w:t>
      </w:r>
      <w:r w:rsidR="0001614F">
        <w:t>multinomial logit</w:t>
      </w:r>
      <w:r w:rsidR="00691156">
        <w:t xml:space="preserve"> models</w:t>
      </w:r>
      <w:r w:rsidR="00D81C6D">
        <w:t xml:space="preserve"> </w:t>
      </w:r>
      <w:r w:rsidR="00691156">
        <w:t>for bovine and ovine farmers</w:t>
      </w:r>
      <w:r w:rsidR="00D81C6D">
        <w:t xml:space="preserve">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691156" w:rsidRPr="00500F2F" w14:paraId="7ECCAEB7" w14:textId="77777777" w:rsidTr="000E4009">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50711AF7" w14:textId="77777777" w:rsidR="00691156" w:rsidRPr="00500F2F" w:rsidRDefault="00691156" w:rsidP="00691156">
            <w:pPr>
              <w:spacing w:line="276" w:lineRule="auto"/>
              <w:ind w:firstLine="0"/>
              <w:rPr>
                <w:b/>
                <w:bCs/>
                <w:color w:val="000000"/>
                <w:sz w:val="20"/>
                <w:szCs w:val="20"/>
              </w:rPr>
            </w:pPr>
            <w:r w:rsidRPr="00500F2F">
              <w:rPr>
                <w:b/>
                <w:bCs/>
                <w:color w:val="000000"/>
                <w:sz w:val="20"/>
                <w:szCs w:val="20"/>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14:paraId="1E245D22"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Bovines</w:t>
            </w:r>
          </w:p>
        </w:tc>
        <w:tc>
          <w:tcPr>
            <w:tcW w:w="2314" w:type="dxa"/>
            <w:gridSpan w:val="4"/>
            <w:tcBorders>
              <w:top w:val="single" w:sz="4" w:space="0" w:color="auto"/>
              <w:left w:val="nil"/>
              <w:bottom w:val="single" w:sz="4" w:space="0" w:color="auto"/>
              <w:right w:val="nil"/>
            </w:tcBorders>
            <w:noWrap/>
            <w:vAlign w:val="center"/>
            <w:hideMark/>
          </w:tcPr>
          <w:p w14:paraId="7415AE4D" w14:textId="77777777" w:rsidR="00691156" w:rsidRPr="00500F2F" w:rsidRDefault="00691156" w:rsidP="00691156">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691156" w:rsidRPr="00500F2F" w14:paraId="1E155006" w14:textId="77777777" w:rsidTr="000E4009">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D578E28" w14:textId="77777777" w:rsidR="00691156" w:rsidRPr="00500F2F" w:rsidRDefault="00691156" w:rsidP="00691156">
            <w:pPr>
              <w:ind w:firstLine="0"/>
              <w:rPr>
                <w:b/>
                <w:bCs/>
                <w:color w:val="000000"/>
                <w:sz w:val="20"/>
                <w:szCs w:val="20"/>
              </w:rPr>
            </w:pPr>
          </w:p>
        </w:tc>
        <w:tc>
          <w:tcPr>
            <w:tcW w:w="1242" w:type="dxa"/>
            <w:tcBorders>
              <w:top w:val="nil"/>
              <w:left w:val="nil"/>
              <w:bottom w:val="single" w:sz="4" w:space="0" w:color="auto"/>
              <w:right w:val="nil"/>
            </w:tcBorders>
            <w:noWrap/>
            <w:vAlign w:val="center"/>
            <w:hideMark/>
          </w:tcPr>
          <w:p w14:paraId="72F548C1"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46F5051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c>
          <w:tcPr>
            <w:tcW w:w="1247" w:type="dxa"/>
            <w:gridSpan w:val="2"/>
            <w:tcBorders>
              <w:top w:val="nil"/>
              <w:left w:val="nil"/>
              <w:bottom w:val="single" w:sz="4" w:space="0" w:color="auto"/>
              <w:right w:val="nil"/>
            </w:tcBorders>
            <w:noWrap/>
            <w:vAlign w:val="center"/>
            <w:hideMark/>
          </w:tcPr>
          <w:p w14:paraId="40D1B35A"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7DA55A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r>
      <w:tr w:rsidR="00171CB2" w:rsidRPr="00500F2F" w14:paraId="3A6EA634" w14:textId="77777777" w:rsidTr="000E4009">
        <w:trPr>
          <w:gridAfter w:val="1"/>
          <w:wAfter w:w="9" w:type="dxa"/>
          <w:trHeight w:val="287"/>
          <w:jc w:val="center"/>
        </w:trPr>
        <w:tc>
          <w:tcPr>
            <w:tcW w:w="2431" w:type="dxa"/>
            <w:noWrap/>
            <w:vAlign w:val="center"/>
            <w:hideMark/>
          </w:tcPr>
          <w:p w14:paraId="2FA159D2"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[CL] Contract Length </w:t>
            </w:r>
          </w:p>
        </w:tc>
        <w:tc>
          <w:tcPr>
            <w:tcW w:w="1242" w:type="dxa"/>
            <w:noWrap/>
            <w:vAlign w:val="center"/>
            <w:hideMark/>
          </w:tcPr>
          <w:p w14:paraId="5BFFA195" w14:textId="4689FFEF"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279</w:t>
            </w:r>
            <w:r w:rsidRPr="00500F2F">
              <w:rPr>
                <w:color w:val="000000"/>
                <w:sz w:val="20"/>
                <w:szCs w:val="20"/>
              </w:rPr>
              <w:t>***</w:t>
            </w:r>
          </w:p>
        </w:tc>
        <w:tc>
          <w:tcPr>
            <w:tcW w:w="1059" w:type="dxa"/>
            <w:gridSpan w:val="2"/>
            <w:noWrap/>
            <w:vAlign w:val="center"/>
          </w:tcPr>
          <w:p w14:paraId="78E6B83A" w14:textId="161A6A1C"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067</w:t>
            </w:r>
          </w:p>
        </w:tc>
        <w:tc>
          <w:tcPr>
            <w:tcW w:w="1247" w:type="dxa"/>
            <w:gridSpan w:val="2"/>
            <w:noWrap/>
            <w:vAlign w:val="center"/>
            <w:hideMark/>
          </w:tcPr>
          <w:p w14:paraId="463686E0" w14:textId="6586D868"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453</w:t>
            </w:r>
            <w:r w:rsidRPr="00500F2F">
              <w:rPr>
                <w:color w:val="000000"/>
                <w:sz w:val="20"/>
                <w:szCs w:val="20"/>
              </w:rPr>
              <w:t>***</w:t>
            </w:r>
          </w:p>
        </w:tc>
        <w:tc>
          <w:tcPr>
            <w:tcW w:w="1067" w:type="dxa"/>
            <w:gridSpan w:val="2"/>
            <w:noWrap/>
            <w:vAlign w:val="center"/>
          </w:tcPr>
          <w:p w14:paraId="34E11851" w14:textId="56116F1B"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090</w:t>
            </w:r>
          </w:p>
        </w:tc>
      </w:tr>
      <w:tr w:rsidR="00171CB2" w:rsidRPr="00500F2F" w14:paraId="7B3C6699" w14:textId="77777777" w:rsidTr="000E4009">
        <w:trPr>
          <w:gridAfter w:val="1"/>
          <w:wAfter w:w="9" w:type="dxa"/>
          <w:trHeight w:val="287"/>
          <w:jc w:val="center"/>
        </w:trPr>
        <w:tc>
          <w:tcPr>
            <w:tcW w:w="2431" w:type="dxa"/>
            <w:noWrap/>
            <w:vAlign w:val="center"/>
            <w:hideMark/>
          </w:tcPr>
          <w:p w14:paraId="41EAFD5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[SS] Scheme Support </w:t>
            </w:r>
          </w:p>
        </w:tc>
        <w:tc>
          <w:tcPr>
            <w:tcW w:w="1242" w:type="dxa"/>
            <w:noWrap/>
            <w:vAlign w:val="center"/>
            <w:hideMark/>
          </w:tcPr>
          <w:p w14:paraId="6F06EF3D" w14:textId="7C0608C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060</w:t>
            </w:r>
          </w:p>
        </w:tc>
        <w:tc>
          <w:tcPr>
            <w:tcW w:w="1059" w:type="dxa"/>
            <w:gridSpan w:val="2"/>
            <w:noWrap/>
            <w:vAlign w:val="center"/>
          </w:tcPr>
          <w:p w14:paraId="7814ED2B" w14:textId="371E8289"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55DB8E1F" w14:textId="2E67081C" w:rsidR="00171CB2" w:rsidRPr="00500F2F" w:rsidRDefault="00171CB2" w:rsidP="00691156">
            <w:pPr>
              <w:spacing w:line="276" w:lineRule="auto"/>
              <w:ind w:firstLine="0"/>
              <w:jc w:val="left"/>
              <w:rPr>
                <w:color w:val="000000"/>
                <w:sz w:val="20"/>
                <w:szCs w:val="20"/>
              </w:rPr>
            </w:pPr>
            <w:r>
              <w:rPr>
                <w:color w:val="000000"/>
                <w:sz w:val="20"/>
                <w:szCs w:val="20"/>
              </w:rPr>
              <w:t>-</w:t>
            </w:r>
            <w:r w:rsidRPr="00500F2F">
              <w:rPr>
                <w:color w:val="000000"/>
                <w:sz w:val="20"/>
                <w:szCs w:val="20"/>
              </w:rPr>
              <w:t>0.</w:t>
            </w:r>
            <w:r>
              <w:rPr>
                <w:color w:val="000000"/>
                <w:sz w:val="20"/>
                <w:szCs w:val="20"/>
              </w:rPr>
              <w:t>224**</w:t>
            </w:r>
          </w:p>
        </w:tc>
        <w:tc>
          <w:tcPr>
            <w:tcW w:w="1067" w:type="dxa"/>
            <w:gridSpan w:val="2"/>
            <w:noWrap/>
            <w:vAlign w:val="center"/>
          </w:tcPr>
          <w:p w14:paraId="62E80CB5" w14:textId="1514EC7D"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111</w:t>
            </w:r>
          </w:p>
        </w:tc>
      </w:tr>
      <w:tr w:rsidR="00171CB2" w:rsidRPr="00500F2F" w14:paraId="7C44FE63" w14:textId="77777777" w:rsidTr="000E4009">
        <w:trPr>
          <w:gridAfter w:val="1"/>
          <w:wAfter w:w="9" w:type="dxa"/>
          <w:trHeight w:val="287"/>
          <w:jc w:val="center"/>
        </w:trPr>
        <w:tc>
          <w:tcPr>
            <w:tcW w:w="2431" w:type="dxa"/>
            <w:noWrap/>
            <w:vAlign w:val="center"/>
            <w:hideMark/>
          </w:tcPr>
          <w:p w14:paraId="5738FC88"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[SOS] Structure of Scheme</w:t>
            </w:r>
          </w:p>
        </w:tc>
        <w:tc>
          <w:tcPr>
            <w:tcW w:w="1242" w:type="dxa"/>
            <w:noWrap/>
            <w:vAlign w:val="center"/>
            <w:hideMark/>
          </w:tcPr>
          <w:p w14:paraId="403CDE79" w14:textId="56169047" w:rsidR="00171CB2" w:rsidRPr="00500F2F" w:rsidRDefault="00171CB2" w:rsidP="00BA4539">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BA4539">
              <w:rPr>
                <w:color w:val="000000"/>
                <w:sz w:val="20"/>
                <w:szCs w:val="20"/>
              </w:rPr>
              <w:t>426</w:t>
            </w:r>
            <w:r w:rsidRPr="00500F2F">
              <w:rPr>
                <w:color w:val="000000"/>
                <w:sz w:val="20"/>
                <w:szCs w:val="20"/>
              </w:rPr>
              <w:t>**</w:t>
            </w:r>
            <w:r>
              <w:rPr>
                <w:color w:val="000000"/>
                <w:sz w:val="20"/>
                <w:szCs w:val="20"/>
              </w:rPr>
              <w:t>*</w:t>
            </w:r>
          </w:p>
        </w:tc>
        <w:tc>
          <w:tcPr>
            <w:tcW w:w="1059" w:type="dxa"/>
            <w:gridSpan w:val="2"/>
            <w:noWrap/>
            <w:vAlign w:val="center"/>
          </w:tcPr>
          <w:p w14:paraId="7A2FA577" w14:textId="304BD36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10EBBA73" w14:textId="3723A6BD" w:rsidR="00171CB2" w:rsidRPr="00500F2F" w:rsidRDefault="00171CB2" w:rsidP="00691156">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311</w:t>
            </w:r>
            <w:r w:rsidRPr="00500F2F">
              <w:rPr>
                <w:color w:val="000000"/>
                <w:sz w:val="20"/>
                <w:szCs w:val="20"/>
              </w:rPr>
              <w:t>**</w:t>
            </w:r>
            <w:r>
              <w:rPr>
                <w:color w:val="000000"/>
                <w:sz w:val="20"/>
                <w:szCs w:val="20"/>
              </w:rPr>
              <w:t>*</w:t>
            </w:r>
          </w:p>
        </w:tc>
        <w:tc>
          <w:tcPr>
            <w:tcW w:w="1067" w:type="dxa"/>
            <w:gridSpan w:val="2"/>
            <w:noWrap/>
            <w:vAlign w:val="center"/>
          </w:tcPr>
          <w:p w14:paraId="3E5C76C3" w14:textId="63DBC08E"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106</w:t>
            </w:r>
          </w:p>
        </w:tc>
      </w:tr>
      <w:tr w:rsidR="00171CB2" w:rsidRPr="00500F2F" w14:paraId="0A448415" w14:textId="77777777" w:rsidTr="000E4009">
        <w:trPr>
          <w:gridAfter w:val="1"/>
          <w:wAfter w:w="9" w:type="dxa"/>
          <w:trHeight w:val="287"/>
          <w:jc w:val="center"/>
        </w:trPr>
        <w:tc>
          <w:tcPr>
            <w:tcW w:w="2431" w:type="dxa"/>
            <w:noWrap/>
            <w:vAlign w:val="center"/>
            <w:hideMark/>
          </w:tcPr>
          <w:p w14:paraId="7DE01D36"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[COS] Subsidy</w:t>
            </w:r>
          </w:p>
        </w:tc>
        <w:tc>
          <w:tcPr>
            <w:tcW w:w="1242" w:type="dxa"/>
            <w:noWrap/>
            <w:vAlign w:val="center"/>
            <w:hideMark/>
          </w:tcPr>
          <w:p w14:paraId="19CDAD8F" w14:textId="7D293971" w:rsidR="00171CB2" w:rsidRPr="00500F2F" w:rsidRDefault="00171CB2" w:rsidP="00BA4539">
            <w:pPr>
              <w:spacing w:line="276" w:lineRule="auto"/>
              <w:ind w:firstLine="0"/>
              <w:jc w:val="left"/>
              <w:rPr>
                <w:color w:val="000000"/>
                <w:sz w:val="20"/>
                <w:szCs w:val="20"/>
              </w:rPr>
            </w:pPr>
            <w:r>
              <w:rPr>
                <w:color w:val="000000"/>
                <w:sz w:val="20"/>
                <w:szCs w:val="20"/>
              </w:rPr>
              <w:t>0</w:t>
            </w:r>
            <w:r w:rsidRPr="00500F2F">
              <w:rPr>
                <w:color w:val="000000"/>
                <w:sz w:val="20"/>
                <w:szCs w:val="20"/>
              </w:rPr>
              <w:t>.</w:t>
            </w:r>
            <w:r w:rsidR="00BA4539">
              <w:rPr>
                <w:color w:val="000000"/>
                <w:sz w:val="20"/>
                <w:szCs w:val="20"/>
              </w:rPr>
              <w:t>013</w:t>
            </w:r>
            <w:r w:rsidRPr="00500F2F">
              <w:rPr>
                <w:color w:val="000000"/>
                <w:sz w:val="20"/>
                <w:szCs w:val="20"/>
              </w:rPr>
              <w:t>***</w:t>
            </w:r>
          </w:p>
        </w:tc>
        <w:tc>
          <w:tcPr>
            <w:tcW w:w="1059" w:type="dxa"/>
            <w:gridSpan w:val="2"/>
            <w:noWrap/>
            <w:vAlign w:val="center"/>
          </w:tcPr>
          <w:p w14:paraId="0288140E" w14:textId="24FD669C" w:rsidR="00171CB2" w:rsidRPr="00500F2F" w:rsidRDefault="00171CB2" w:rsidP="00691156">
            <w:pPr>
              <w:spacing w:line="276" w:lineRule="auto"/>
              <w:ind w:firstLine="0"/>
              <w:jc w:val="left"/>
              <w:rPr>
                <w:color w:val="000000"/>
                <w:sz w:val="20"/>
                <w:szCs w:val="20"/>
              </w:rPr>
            </w:pPr>
            <w:r w:rsidRPr="00500F2F">
              <w:rPr>
                <w:color w:val="000000"/>
                <w:sz w:val="20"/>
                <w:szCs w:val="20"/>
              </w:rPr>
              <w:t>0.00</w:t>
            </w:r>
            <w:r w:rsidR="00BA4539">
              <w:rPr>
                <w:color w:val="000000"/>
                <w:sz w:val="20"/>
                <w:szCs w:val="20"/>
              </w:rPr>
              <w:t>1</w:t>
            </w:r>
          </w:p>
        </w:tc>
        <w:tc>
          <w:tcPr>
            <w:tcW w:w="1247" w:type="dxa"/>
            <w:gridSpan w:val="2"/>
            <w:noWrap/>
            <w:vAlign w:val="center"/>
            <w:hideMark/>
          </w:tcPr>
          <w:p w14:paraId="39760D0A" w14:textId="067683F9" w:rsidR="00171CB2" w:rsidRPr="00500F2F" w:rsidRDefault="00171CB2" w:rsidP="00691156">
            <w:pPr>
              <w:spacing w:line="276" w:lineRule="auto"/>
              <w:ind w:firstLine="0"/>
              <w:jc w:val="left"/>
              <w:rPr>
                <w:color w:val="000000"/>
                <w:sz w:val="20"/>
                <w:szCs w:val="20"/>
              </w:rPr>
            </w:pPr>
            <w:r>
              <w:rPr>
                <w:color w:val="000000"/>
                <w:sz w:val="20"/>
                <w:szCs w:val="20"/>
              </w:rPr>
              <w:t>0</w:t>
            </w:r>
            <w:r w:rsidRPr="00500F2F">
              <w:rPr>
                <w:color w:val="000000"/>
                <w:sz w:val="20"/>
                <w:szCs w:val="20"/>
              </w:rPr>
              <w:t>.</w:t>
            </w:r>
            <w:r>
              <w:rPr>
                <w:color w:val="000000"/>
                <w:sz w:val="20"/>
                <w:szCs w:val="20"/>
              </w:rPr>
              <w:t>245</w:t>
            </w:r>
            <w:r w:rsidRPr="00500F2F">
              <w:rPr>
                <w:color w:val="000000"/>
                <w:sz w:val="20"/>
                <w:szCs w:val="20"/>
              </w:rPr>
              <w:t>***</w:t>
            </w:r>
          </w:p>
        </w:tc>
        <w:tc>
          <w:tcPr>
            <w:tcW w:w="1067" w:type="dxa"/>
            <w:gridSpan w:val="2"/>
            <w:noWrap/>
            <w:vAlign w:val="center"/>
          </w:tcPr>
          <w:p w14:paraId="00DF1C12" w14:textId="77385676"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030</w:t>
            </w:r>
          </w:p>
        </w:tc>
      </w:tr>
      <w:tr w:rsidR="00171CB2" w:rsidRPr="00500F2F" w14:paraId="2C8C2560" w14:textId="77777777" w:rsidTr="000E4009">
        <w:trPr>
          <w:gridAfter w:val="1"/>
          <w:wAfter w:w="9" w:type="dxa"/>
          <w:trHeight w:val="333"/>
          <w:jc w:val="center"/>
        </w:trPr>
        <w:tc>
          <w:tcPr>
            <w:tcW w:w="2431" w:type="dxa"/>
            <w:tcBorders>
              <w:top w:val="nil"/>
              <w:left w:val="nil"/>
              <w:bottom w:val="single" w:sz="4" w:space="0" w:color="auto"/>
              <w:right w:val="nil"/>
            </w:tcBorders>
            <w:noWrap/>
            <w:vAlign w:val="center"/>
            <w:hideMark/>
          </w:tcPr>
          <w:p w14:paraId="018BCD2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[N0] Nothing option</w:t>
            </w:r>
          </w:p>
        </w:tc>
        <w:tc>
          <w:tcPr>
            <w:tcW w:w="1242" w:type="dxa"/>
            <w:tcBorders>
              <w:top w:val="nil"/>
              <w:left w:val="nil"/>
              <w:bottom w:val="single" w:sz="4" w:space="0" w:color="auto"/>
              <w:right w:val="nil"/>
            </w:tcBorders>
            <w:noWrap/>
            <w:vAlign w:val="center"/>
            <w:hideMark/>
          </w:tcPr>
          <w:p w14:paraId="6B4B41DA" w14:textId="395CFF4E" w:rsidR="00171CB2" w:rsidRPr="00500F2F" w:rsidRDefault="00BA4539" w:rsidP="00BA4539">
            <w:pPr>
              <w:spacing w:line="276" w:lineRule="auto"/>
              <w:ind w:firstLine="0"/>
              <w:jc w:val="left"/>
              <w:rPr>
                <w:color w:val="000000"/>
                <w:sz w:val="20"/>
                <w:szCs w:val="20"/>
              </w:rPr>
            </w:pPr>
            <w:r>
              <w:rPr>
                <w:color w:val="000000"/>
                <w:sz w:val="20"/>
                <w:szCs w:val="20"/>
              </w:rPr>
              <w:t>1</w:t>
            </w:r>
            <w:r w:rsidR="00171CB2">
              <w:rPr>
                <w:color w:val="000000"/>
                <w:sz w:val="20"/>
                <w:szCs w:val="20"/>
              </w:rPr>
              <w:t>.</w:t>
            </w:r>
            <w:r>
              <w:rPr>
                <w:color w:val="000000"/>
                <w:sz w:val="20"/>
                <w:szCs w:val="20"/>
              </w:rPr>
              <w:t>090</w:t>
            </w:r>
            <w:r w:rsidR="00171CB2"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12A2C1D" w14:textId="0B282607"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sidR="00BA4539">
              <w:rPr>
                <w:color w:val="000000"/>
                <w:sz w:val="20"/>
                <w:szCs w:val="20"/>
              </w:rPr>
              <w:t>177</w:t>
            </w:r>
          </w:p>
        </w:tc>
        <w:tc>
          <w:tcPr>
            <w:tcW w:w="1247" w:type="dxa"/>
            <w:gridSpan w:val="2"/>
            <w:tcBorders>
              <w:top w:val="nil"/>
              <w:left w:val="nil"/>
              <w:bottom w:val="single" w:sz="4" w:space="0" w:color="auto"/>
              <w:right w:val="nil"/>
            </w:tcBorders>
            <w:noWrap/>
            <w:vAlign w:val="center"/>
            <w:hideMark/>
          </w:tcPr>
          <w:p w14:paraId="09EB2EFA" w14:textId="3A20F703" w:rsidR="00171CB2" w:rsidRPr="00500F2F" w:rsidRDefault="00171CB2" w:rsidP="00691156">
            <w:pPr>
              <w:spacing w:line="276" w:lineRule="auto"/>
              <w:ind w:firstLine="0"/>
              <w:jc w:val="left"/>
              <w:rPr>
                <w:color w:val="000000"/>
                <w:sz w:val="20"/>
                <w:szCs w:val="20"/>
              </w:rPr>
            </w:pPr>
            <w:r>
              <w:rPr>
                <w:color w:val="000000"/>
                <w:sz w:val="20"/>
                <w:szCs w:val="20"/>
              </w:rPr>
              <w:t>0.092</w:t>
            </w:r>
            <w:r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E75E984" w14:textId="059B1475"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222</w:t>
            </w:r>
          </w:p>
        </w:tc>
      </w:tr>
      <w:tr w:rsidR="00691156" w:rsidRPr="00500F2F" w14:paraId="010C6441" w14:textId="77777777" w:rsidTr="000E4009">
        <w:trPr>
          <w:gridAfter w:val="1"/>
          <w:wAfter w:w="9" w:type="dxa"/>
          <w:trHeight w:val="70"/>
          <w:jc w:val="center"/>
        </w:trPr>
        <w:tc>
          <w:tcPr>
            <w:tcW w:w="2431" w:type="dxa"/>
            <w:tcBorders>
              <w:top w:val="single" w:sz="4" w:space="0" w:color="auto"/>
              <w:left w:val="nil"/>
              <w:bottom w:val="nil"/>
              <w:right w:val="nil"/>
            </w:tcBorders>
            <w:noWrap/>
            <w:vAlign w:val="bottom"/>
          </w:tcPr>
          <w:p w14:paraId="335C5CC2" w14:textId="77777777" w:rsidR="00691156" w:rsidRPr="00500F2F" w:rsidRDefault="00691156" w:rsidP="00691156">
            <w:pPr>
              <w:spacing w:line="276" w:lineRule="auto"/>
              <w:ind w:firstLine="0"/>
              <w:jc w:val="left"/>
              <w:rPr>
                <w:color w:val="000000"/>
                <w:sz w:val="20"/>
                <w:szCs w:val="20"/>
              </w:rPr>
            </w:pPr>
            <w:r w:rsidRPr="00500F2F">
              <w:rPr>
                <w:rFonts w:eastAsiaTheme="minorHAnsi"/>
                <w:i/>
                <w:sz w:val="20"/>
                <w:szCs w:val="20"/>
              </w:rPr>
              <w:t>Model summary</w:t>
            </w:r>
          </w:p>
        </w:tc>
        <w:tc>
          <w:tcPr>
            <w:tcW w:w="1242" w:type="dxa"/>
            <w:tcBorders>
              <w:top w:val="single" w:sz="4" w:space="0" w:color="auto"/>
              <w:left w:val="nil"/>
              <w:bottom w:val="nil"/>
              <w:right w:val="nil"/>
            </w:tcBorders>
            <w:noWrap/>
            <w:vAlign w:val="bottom"/>
          </w:tcPr>
          <w:p w14:paraId="795F3D6A" w14:textId="77777777" w:rsidR="00691156" w:rsidRPr="00500F2F" w:rsidRDefault="00691156" w:rsidP="00691156">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55C3FB86" w14:textId="77777777" w:rsidR="00691156" w:rsidRPr="00500F2F" w:rsidRDefault="00691156" w:rsidP="00691156">
            <w:pPr>
              <w:spacing w:line="276" w:lineRule="auto"/>
              <w:ind w:firstLine="0"/>
              <w:jc w:val="left"/>
              <w:rPr>
                <w:color w:val="000000"/>
                <w:sz w:val="20"/>
                <w:szCs w:val="20"/>
              </w:rPr>
            </w:pPr>
          </w:p>
        </w:tc>
        <w:tc>
          <w:tcPr>
            <w:tcW w:w="1247" w:type="dxa"/>
            <w:gridSpan w:val="2"/>
            <w:tcBorders>
              <w:top w:val="single" w:sz="4" w:space="0" w:color="auto"/>
              <w:left w:val="nil"/>
              <w:bottom w:val="nil"/>
              <w:right w:val="nil"/>
            </w:tcBorders>
            <w:noWrap/>
            <w:vAlign w:val="center"/>
          </w:tcPr>
          <w:p w14:paraId="5A9532CC" w14:textId="77777777" w:rsidR="00691156" w:rsidRPr="00500F2F" w:rsidRDefault="00691156" w:rsidP="00691156">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28CAA443" w14:textId="77777777" w:rsidR="00691156" w:rsidRPr="00500F2F" w:rsidRDefault="00691156" w:rsidP="00691156">
            <w:pPr>
              <w:spacing w:line="276" w:lineRule="auto"/>
              <w:ind w:firstLine="0"/>
              <w:jc w:val="left"/>
              <w:rPr>
                <w:color w:val="000000"/>
                <w:sz w:val="20"/>
                <w:szCs w:val="20"/>
              </w:rPr>
            </w:pPr>
          </w:p>
        </w:tc>
      </w:tr>
      <w:tr w:rsidR="00691156" w:rsidRPr="00500F2F" w14:paraId="14A26AAE" w14:textId="77777777" w:rsidTr="000E4009">
        <w:trPr>
          <w:gridAfter w:val="1"/>
          <w:wAfter w:w="9" w:type="dxa"/>
          <w:trHeight w:val="333"/>
          <w:jc w:val="center"/>
        </w:trPr>
        <w:tc>
          <w:tcPr>
            <w:tcW w:w="2431" w:type="dxa"/>
            <w:noWrap/>
            <w:vAlign w:val="center"/>
          </w:tcPr>
          <w:p w14:paraId="536EB0C8"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No of observations</w:t>
            </w:r>
          </w:p>
        </w:tc>
        <w:tc>
          <w:tcPr>
            <w:tcW w:w="1242" w:type="dxa"/>
            <w:noWrap/>
            <w:vAlign w:val="center"/>
          </w:tcPr>
          <w:p w14:paraId="5880D813"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1EE3A06" w14:textId="77777777" w:rsidR="00691156" w:rsidRPr="00500F2F" w:rsidRDefault="00691156" w:rsidP="00691156">
            <w:pPr>
              <w:spacing w:line="276" w:lineRule="auto"/>
              <w:ind w:firstLine="0"/>
              <w:jc w:val="left"/>
              <w:rPr>
                <w:color w:val="000000"/>
                <w:sz w:val="20"/>
                <w:szCs w:val="20"/>
              </w:rPr>
            </w:pPr>
          </w:p>
        </w:tc>
        <w:tc>
          <w:tcPr>
            <w:tcW w:w="1247" w:type="dxa"/>
            <w:gridSpan w:val="2"/>
            <w:noWrap/>
            <w:vAlign w:val="center"/>
          </w:tcPr>
          <w:p w14:paraId="0B34F251"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0940C3C1" w14:textId="77777777" w:rsidR="00691156" w:rsidRPr="00500F2F" w:rsidRDefault="00691156" w:rsidP="00691156">
            <w:pPr>
              <w:spacing w:line="276" w:lineRule="auto"/>
              <w:ind w:firstLine="0"/>
              <w:jc w:val="left"/>
              <w:rPr>
                <w:color w:val="000000"/>
                <w:sz w:val="20"/>
                <w:szCs w:val="20"/>
              </w:rPr>
            </w:pPr>
          </w:p>
        </w:tc>
      </w:tr>
      <w:tr w:rsidR="00691156" w:rsidRPr="00500F2F" w14:paraId="7B35B3FB" w14:textId="77777777" w:rsidTr="000E4009">
        <w:trPr>
          <w:trHeight w:val="333"/>
          <w:jc w:val="center"/>
        </w:trPr>
        <w:tc>
          <w:tcPr>
            <w:tcW w:w="2431" w:type="dxa"/>
            <w:noWrap/>
            <w:vAlign w:val="center"/>
            <w:hideMark/>
          </w:tcPr>
          <w:p w14:paraId="35E34517" w14:textId="77777777" w:rsidR="00691156" w:rsidRPr="00500F2F" w:rsidRDefault="00691156" w:rsidP="00691156">
            <w:pPr>
              <w:spacing w:line="276" w:lineRule="auto"/>
              <w:ind w:firstLine="0"/>
              <w:rPr>
                <w:rFonts w:eastAsiaTheme="minorHAnsi"/>
                <w:i/>
                <w:sz w:val="20"/>
                <w:szCs w:val="20"/>
              </w:rPr>
            </w:pPr>
            <w:r w:rsidRPr="00500F2F">
              <w:rPr>
                <w:color w:val="000000"/>
                <w:sz w:val="20"/>
                <w:szCs w:val="20"/>
              </w:rPr>
              <w:t>Log likelihood</w:t>
            </w:r>
          </w:p>
        </w:tc>
        <w:tc>
          <w:tcPr>
            <w:tcW w:w="1242" w:type="dxa"/>
            <w:noWrap/>
            <w:vAlign w:val="center"/>
            <w:hideMark/>
          </w:tcPr>
          <w:p w14:paraId="6ADE5FD1" w14:textId="29DAD446" w:rsidR="00691156" w:rsidRPr="00500F2F" w:rsidRDefault="00691156" w:rsidP="00BA4539">
            <w:pPr>
              <w:spacing w:line="276" w:lineRule="auto"/>
              <w:ind w:firstLine="0"/>
              <w:rPr>
                <w:rFonts w:eastAsiaTheme="minorHAnsi"/>
                <w:sz w:val="20"/>
                <w:szCs w:val="20"/>
              </w:rPr>
            </w:pPr>
            <w:r w:rsidRPr="00500F2F">
              <w:rPr>
                <w:color w:val="000000"/>
                <w:sz w:val="20"/>
                <w:szCs w:val="20"/>
              </w:rPr>
              <w:t>-</w:t>
            </w:r>
            <w:r w:rsidR="00BA4539">
              <w:rPr>
                <w:color w:val="000000"/>
                <w:sz w:val="20"/>
                <w:szCs w:val="20"/>
              </w:rPr>
              <w:t>405.252</w:t>
            </w:r>
          </w:p>
        </w:tc>
        <w:tc>
          <w:tcPr>
            <w:tcW w:w="839" w:type="dxa"/>
            <w:noWrap/>
            <w:vAlign w:val="center"/>
            <w:hideMark/>
          </w:tcPr>
          <w:p w14:paraId="700EB44F" w14:textId="77777777" w:rsidR="00691156" w:rsidRPr="00500F2F" w:rsidRDefault="00691156" w:rsidP="00691156">
            <w:pPr>
              <w:spacing w:line="276" w:lineRule="auto"/>
              <w:ind w:firstLine="0"/>
              <w:rPr>
                <w:rFonts w:eastAsiaTheme="minorHAnsi"/>
                <w:sz w:val="20"/>
                <w:szCs w:val="20"/>
              </w:rPr>
            </w:pPr>
          </w:p>
        </w:tc>
        <w:tc>
          <w:tcPr>
            <w:tcW w:w="290" w:type="dxa"/>
            <w:gridSpan w:val="2"/>
            <w:noWrap/>
            <w:vAlign w:val="center"/>
            <w:hideMark/>
          </w:tcPr>
          <w:p w14:paraId="7F281D60" w14:textId="77777777" w:rsidR="00691156" w:rsidRPr="00500F2F" w:rsidRDefault="00691156" w:rsidP="00691156">
            <w:pPr>
              <w:spacing w:line="276" w:lineRule="auto"/>
              <w:ind w:firstLine="0"/>
              <w:rPr>
                <w:rFonts w:eastAsiaTheme="minorHAnsi"/>
                <w:sz w:val="20"/>
                <w:szCs w:val="20"/>
              </w:rPr>
            </w:pPr>
          </w:p>
        </w:tc>
        <w:tc>
          <w:tcPr>
            <w:tcW w:w="1925" w:type="dxa"/>
            <w:gridSpan w:val="2"/>
            <w:noWrap/>
            <w:vAlign w:val="center"/>
            <w:hideMark/>
          </w:tcPr>
          <w:p w14:paraId="40FBF49F" w14:textId="397AD30B" w:rsidR="00691156" w:rsidRPr="00500F2F" w:rsidRDefault="00691156" w:rsidP="00171CB2">
            <w:pPr>
              <w:spacing w:line="276" w:lineRule="auto"/>
              <w:ind w:firstLine="0"/>
              <w:jc w:val="left"/>
              <w:rPr>
                <w:rFonts w:eastAsiaTheme="minorHAnsi"/>
                <w:sz w:val="20"/>
                <w:szCs w:val="20"/>
              </w:rPr>
            </w:pPr>
            <w:r w:rsidRPr="00500F2F">
              <w:rPr>
                <w:color w:val="000000"/>
                <w:sz w:val="20"/>
                <w:szCs w:val="20"/>
              </w:rPr>
              <w:t>-</w:t>
            </w:r>
            <w:r w:rsidR="00171CB2">
              <w:rPr>
                <w:color w:val="000000"/>
                <w:sz w:val="20"/>
                <w:szCs w:val="20"/>
              </w:rPr>
              <w:t>271.767</w:t>
            </w:r>
          </w:p>
        </w:tc>
        <w:tc>
          <w:tcPr>
            <w:tcW w:w="328" w:type="dxa"/>
            <w:gridSpan w:val="2"/>
            <w:tcBorders>
              <w:left w:val="nil"/>
              <w:bottom w:val="nil"/>
              <w:right w:val="nil"/>
            </w:tcBorders>
            <w:noWrap/>
            <w:vAlign w:val="bottom"/>
            <w:hideMark/>
          </w:tcPr>
          <w:p w14:paraId="1CE43E46" w14:textId="77777777" w:rsidR="00691156" w:rsidRPr="00500F2F" w:rsidRDefault="00691156" w:rsidP="00691156">
            <w:pPr>
              <w:spacing w:line="276" w:lineRule="auto"/>
              <w:ind w:firstLine="0"/>
              <w:jc w:val="left"/>
              <w:rPr>
                <w:rFonts w:eastAsiaTheme="minorHAnsi"/>
                <w:sz w:val="20"/>
                <w:szCs w:val="20"/>
              </w:rPr>
            </w:pPr>
          </w:p>
        </w:tc>
      </w:tr>
      <w:tr w:rsidR="00691156" w:rsidRPr="00500F2F" w14:paraId="6177A4CE" w14:textId="77777777" w:rsidTr="000E4009">
        <w:trPr>
          <w:trHeight w:val="333"/>
          <w:jc w:val="center"/>
        </w:trPr>
        <w:tc>
          <w:tcPr>
            <w:tcW w:w="2431" w:type="dxa"/>
            <w:tcBorders>
              <w:top w:val="nil"/>
              <w:left w:val="nil"/>
              <w:bottom w:val="single" w:sz="4" w:space="0" w:color="auto"/>
              <w:right w:val="nil"/>
            </w:tcBorders>
            <w:noWrap/>
            <w:vAlign w:val="center"/>
            <w:hideMark/>
          </w:tcPr>
          <w:p w14:paraId="472A8666" w14:textId="13290595" w:rsidR="00691156" w:rsidRPr="00500F2F" w:rsidRDefault="00691156" w:rsidP="00691156">
            <w:pPr>
              <w:spacing w:line="276" w:lineRule="auto"/>
              <w:ind w:firstLine="0"/>
              <w:rPr>
                <w:color w:val="000000"/>
                <w:sz w:val="20"/>
                <w:szCs w:val="20"/>
              </w:rPr>
            </w:pPr>
            <w:r w:rsidRPr="00500F2F">
              <w:rPr>
                <w:color w:val="000000"/>
                <w:sz w:val="20"/>
                <w:szCs w:val="20"/>
              </w:rPr>
              <w:t>R</w:t>
            </w:r>
            <w:r w:rsidRPr="00500F2F">
              <w:rPr>
                <w:color w:val="000000"/>
                <w:sz w:val="20"/>
                <w:szCs w:val="20"/>
                <w:vertAlign w:val="superscript"/>
              </w:rPr>
              <w:t>2</w:t>
            </w:r>
          </w:p>
        </w:tc>
        <w:tc>
          <w:tcPr>
            <w:tcW w:w="1242" w:type="dxa"/>
            <w:tcBorders>
              <w:top w:val="nil"/>
              <w:left w:val="nil"/>
              <w:bottom w:val="single" w:sz="4" w:space="0" w:color="auto"/>
              <w:right w:val="nil"/>
            </w:tcBorders>
            <w:noWrap/>
            <w:vAlign w:val="center"/>
            <w:hideMark/>
          </w:tcPr>
          <w:p w14:paraId="4572D6AA" w14:textId="728E501C" w:rsidR="00691156" w:rsidRPr="00500F2F" w:rsidRDefault="00691156"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193</w:t>
            </w:r>
          </w:p>
        </w:tc>
        <w:tc>
          <w:tcPr>
            <w:tcW w:w="839" w:type="dxa"/>
            <w:tcBorders>
              <w:top w:val="nil"/>
              <w:left w:val="nil"/>
              <w:bottom w:val="single" w:sz="4" w:space="0" w:color="auto"/>
              <w:right w:val="nil"/>
            </w:tcBorders>
            <w:noWrap/>
            <w:vAlign w:val="center"/>
            <w:hideMark/>
          </w:tcPr>
          <w:p w14:paraId="61A208E7"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290" w:type="dxa"/>
            <w:gridSpan w:val="2"/>
            <w:tcBorders>
              <w:top w:val="nil"/>
              <w:left w:val="nil"/>
              <w:bottom w:val="single" w:sz="4" w:space="0" w:color="auto"/>
              <w:right w:val="nil"/>
            </w:tcBorders>
            <w:noWrap/>
            <w:vAlign w:val="center"/>
            <w:hideMark/>
          </w:tcPr>
          <w:p w14:paraId="203C7B42"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1925" w:type="dxa"/>
            <w:gridSpan w:val="2"/>
            <w:tcBorders>
              <w:top w:val="nil"/>
              <w:left w:val="nil"/>
              <w:bottom w:val="single" w:sz="4" w:space="0" w:color="auto"/>
              <w:right w:val="nil"/>
            </w:tcBorders>
            <w:noWrap/>
            <w:vAlign w:val="center"/>
            <w:hideMark/>
          </w:tcPr>
          <w:p w14:paraId="4B5157AF" w14:textId="2DD3030E" w:rsidR="00691156" w:rsidRPr="00500F2F" w:rsidRDefault="00691156" w:rsidP="00171CB2">
            <w:pPr>
              <w:spacing w:line="276" w:lineRule="auto"/>
              <w:ind w:firstLine="0"/>
              <w:rPr>
                <w:color w:val="000000"/>
                <w:sz w:val="20"/>
                <w:szCs w:val="20"/>
              </w:rPr>
            </w:pPr>
            <w:r w:rsidRPr="00500F2F">
              <w:rPr>
                <w:color w:val="000000"/>
                <w:sz w:val="20"/>
                <w:szCs w:val="20"/>
              </w:rPr>
              <w:t>0.</w:t>
            </w:r>
            <w:r w:rsidR="00171CB2">
              <w:rPr>
                <w:color w:val="000000"/>
                <w:sz w:val="20"/>
                <w:szCs w:val="20"/>
              </w:rPr>
              <w:t>217</w:t>
            </w:r>
          </w:p>
        </w:tc>
        <w:tc>
          <w:tcPr>
            <w:tcW w:w="328" w:type="dxa"/>
            <w:gridSpan w:val="2"/>
            <w:tcBorders>
              <w:bottom w:val="single" w:sz="4" w:space="0" w:color="auto"/>
            </w:tcBorders>
            <w:noWrap/>
            <w:vAlign w:val="center"/>
            <w:hideMark/>
          </w:tcPr>
          <w:p w14:paraId="0A9DC412" w14:textId="77777777" w:rsidR="00691156" w:rsidRPr="00500F2F" w:rsidRDefault="00691156" w:rsidP="00691156">
            <w:pPr>
              <w:spacing w:line="276" w:lineRule="auto"/>
              <w:ind w:firstLine="0"/>
              <w:rPr>
                <w:rFonts w:eastAsiaTheme="minorHAnsi"/>
                <w:sz w:val="20"/>
                <w:szCs w:val="20"/>
              </w:rPr>
            </w:pPr>
          </w:p>
        </w:tc>
      </w:tr>
      <w:tr w:rsidR="00691156" w:rsidRPr="00500F2F" w14:paraId="2A0F7AE1" w14:textId="77777777" w:rsidTr="000E4009">
        <w:trPr>
          <w:trHeight w:val="333"/>
          <w:jc w:val="center"/>
        </w:trPr>
        <w:tc>
          <w:tcPr>
            <w:tcW w:w="6727" w:type="dxa"/>
            <w:gridSpan w:val="7"/>
            <w:noWrap/>
            <w:vAlign w:val="center"/>
            <w:hideMark/>
          </w:tcPr>
          <w:p w14:paraId="45FA4A81" w14:textId="77777777" w:rsidR="00691156" w:rsidRPr="00500F2F" w:rsidRDefault="00691156" w:rsidP="00691156">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2E08FE45" w14:textId="77777777" w:rsidR="00691156" w:rsidRPr="00500F2F" w:rsidRDefault="00691156" w:rsidP="00691156">
            <w:pPr>
              <w:spacing w:line="276" w:lineRule="auto"/>
              <w:ind w:firstLine="0"/>
              <w:rPr>
                <w:rFonts w:eastAsiaTheme="minorHAnsi"/>
                <w:sz w:val="20"/>
                <w:szCs w:val="20"/>
              </w:rPr>
            </w:pPr>
          </w:p>
        </w:tc>
      </w:tr>
    </w:tbl>
    <w:p w14:paraId="4FFECBC0" w14:textId="77777777" w:rsidR="00C266C5" w:rsidRDefault="00C266C5" w:rsidP="005878F4"/>
    <w:p w14:paraId="1D2B7766" w14:textId="77777777" w:rsidR="00D81C6D" w:rsidRPr="005669B9" w:rsidRDefault="00D81C6D" w:rsidP="005878F4"/>
    <w:sectPr w:rsidR="00D81C6D" w:rsidRPr="005669B9" w:rsidSect="001258DC">
      <w:footerReference w:type="even" r:id="rId16"/>
      <w:footerReference w:type="default" r:id="rId17"/>
      <w:pgSz w:w="11906" w:h="16838" w:code="9"/>
      <w:pgMar w:top="1440" w:right="1440" w:bottom="1440" w:left="1440" w:header="1701" w:footer="1701"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MORAN Dominic" w:date="2018-07-14T01:57:00Z" w:initials="MD">
    <w:p w14:paraId="264DAEAA" w14:textId="13D0ED52" w:rsidR="00717C86" w:rsidRDefault="00717C86">
      <w:pPr>
        <w:pStyle w:val="CommentText"/>
      </w:pPr>
      <w:r>
        <w:rPr>
          <w:rStyle w:val="CommentReference"/>
        </w:rPr>
        <w:annotationRef/>
      </w:r>
      <w:r>
        <w:t>Is this under current rules? Might be worth saying so</w:t>
      </w:r>
    </w:p>
  </w:comment>
  <w:comment w:id="11" w:author="MORAN Dominic" w:date="2018-07-14T01:59:00Z" w:initials="MD">
    <w:p w14:paraId="4B68D937" w14:textId="6D76126A" w:rsidR="00717C86" w:rsidRDefault="00717C86">
      <w:pPr>
        <w:pStyle w:val="CommentText"/>
      </w:pPr>
      <w:r>
        <w:rPr>
          <w:rStyle w:val="CommentReference"/>
        </w:rPr>
        <w:annotationRef/>
      </w:r>
      <w:r>
        <w:t xml:space="preserve">I think you need to get rid of the superscript and just say per year </w:t>
      </w:r>
    </w:p>
  </w:comment>
  <w:comment w:id="17" w:author="MORAN Dominic" w:date="2018-07-14T02:00:00Z" w:initials="MD">
    <w:p w14:paraId="45FCD521" w14:textId="6DF63B24" w:rsidR="00717C86" w:rsidRDefault="00717C86">
      <w:pPr>
        <w:pStyle w:val="CommentText"/>
      </w:pPr>
      <w:r>
        <w:rPr>
          <w:rStyle w:val="CommentReference"/>
        </w:rPr>
        <w:annotationRef/>
      </w:r>
      <w:proofErr w:type="gramStart"/>
      <w:r>
        <w:t>Where ?</w:t>
      </w:r>
      <w:proofErr w:type="gramEnd"/>
      <w:r>
        <w:t xml:space="preserve"> </w:t>
      </w:r>
      <w:proofErr w:type="gramStart"/>
      <w:r>
        <w:t>in</w:t>
      </w:r>
      <w:proofErr w:type="gramEnd"/>
      <w:r>
        <w:t xml:space="preserve"> Romania - </w:t>
      </w:r>
    </w:p>
  </w:comment>
  <w:comment w:id="18" w:author="MORAN Dominic" w:date="2018-07-14T02:00:00Z" w:initials="MD">
    <w:p w14:paraId="06748D05" w14:textId="0A97315A" w:rsidR="00717C86" w:rsidRDefault="00717C86">
      <w:pPr>
        <w:pStyle w:val="CommentText"/>
      </w:pPr>
      <w:r>
        <w:rPr>
          <w:rStyle w:val="CommentReference"/>
        </w:rPr>
        <w:annotationRef/>
      </w:r>
      <w:r>
        <w:t xml:space="preserve">What does this </w:t>
      </w:r>
      <w:proofErr w:type="gramStart"/>
      <w:r>
        <w:t>mean ?</w:t>
      </w:r>
      <w:proofErr w:type="gramEnd"/>
      <w:r>
        <w:t xml:space="preserve"> Is it stated </w:t>
      </w:r>
      <w:proofErr w:type="gramStart"/>
      <w:r>
        <w:t>intentions ?</w:t>
      </w:r>
      <w:proofErr w:type="gramEnd"/>
      <w:r>
        <w:t xml:space="preserve"> </w:t>
      </w:r>
    </w:p>
  </w:comment>
  <w:comment w:id="31" w:author="MORAN Dominic" w:date="2018-07-14T02:06:00Z" w:initials="MD">
    <w:p w14:paraId="197E4BE0" w14:textId="7A3FF98F" w:rsidR="00717C86" w:rsidRDefault="00717C86">
      <w:pPr>
        <w:pStyle w:val="CommentText"/>
      </w:pPr>
      <w:r>
        <w:rPr>
          <w:rStyle w:val="CommentReference"/>
        </w:rPr>
        <w:annotationRef/>
      </w:r>
      <w:r>
        <w:t xml:space="preserve">What is this or how is it </w:t>
      </w:r>
      <w:proofErr w:type="gramStart"/>
      <w:r>
        <w:t>measured ?</w:t>
      </w:r>
      <w:proofErr w:type="gramEnd"/>
      <w:r>
        <w:t xml:space="preserve"> </w:t>
      </w:r>
    </w:p>
  </w:comment>
  <w:comment w:id="46" w:author="MORAN Dominic" w:date="2018-07-14T02:11:00Z" w:initials="MD">
    <w:p w14:paraId="0D26A0A1" w14:textId="62ED676C" w:rsidR="00717C86" w:rsidRDefault="00717C86">
      <w:pPr>
        <w:pStyle w:val="CommentText"/>
      </w:pPr>
      <w:r>
        <w:rPr>
          <w:rStyle w:val="CommentReference"/>
        </w:rPr>
        <w:annotationRef/>
      </w:r>
      <w:r>
        <w:t xml:space="preserve">Is it spatially explicit?  I think you might mean farm specific or maybe just </w:t>
      </w:r>
      <w:proofErr w:type="gramStart"/>
      <w:r>
        <w:t>targeted ?</w:t>
      </w:r>
      <w:proofErr w:type="gramEnd"/>
      <w:r>
        <w:t xml:space="preserve">  </w:t>
      </w:r>
    </w:p>
  </w:comment>
  <w:comment w:id="111" w:author="MORAN Dominic" w:date="2018-07-14T02:25:00Z" w:initials="MD">
    <w:p w14:paraId="6F6B57BC" w14:textId="1688F63F" w:rsidR="00717C86" w:rsidRDefault="00717C86">
      <w:pPr>
        <w:pStyle w:val="CommentText"/>
      </w:pPr>
      <w:r>
        <w:rPr>
          <w:rStyle w:val="CommentReference"/>
        </w:rPr>
        <w:annotationRef/>
      </w:r>
      <w:r>
        <w:t xml:space="preserve">Is it compliance with and uptake? </w:t>
      </w:r>
    </w:p>
  </w:comment>
  <w:comment w:id="112" w:author="MORAN Dominic" w:date="2018-07-14T02:26:00Z" w:initials="MD">
    <w:p w14:paraId="4380015B" w14:textId="5932FF6F" w:rsidR="00717C86" w:rsidRDefault="00717C86">
      <w:pPr>
        <w:pStyle w:val="CommentText"/>
      </w:pPr>
      <w:r>
        <w:rPr>
          <w:rStyle w:val="CommentReference"/>
        </w:rPr>
        <w:annotationRef/>
      </w:r>
      <w:r>
        <w:t xml:space="preserve">Is it low – we should know </w:t>
      </w:r>
      <w:proofErr w:type="gramStart"/>
      <w:r>
        <w:t>by  now</w:t>
      </w:r>
      <w:proofErr w:type="gramEnd"/>
      <w:r>
        <w:t xml:space="preserve">? </w:t>
      </w:r>
    </w:p>
  </w:comment>
  <w:comment w:id="115" w:author="MORAN Dominic" w:date="2018-07-14T02:26:00Z" w:initials="MD">
    <w:p w14:paraId="6385F6E3" w14:textId="3FB7DDF7" w:rsidR="00717C86" w:rsidRDefault="00717C86">
      <w:pPr>
        <w:pStyle w:val="CommentText"/>
      </w:pPr>
      <w:r>
        <w:rPr>
          <w:rStyle w:val="CommentReference"/>
        </w:rPr>
        <w:annotationRef/>
      </w:r>
      <w:r>
        <w:t xml:space="preserve">Move this to the end of the sentence </w:t>
      </w:r>
    </w:p>
  </w:comment>
  <w:comment w:id="121" w:author="MORAN Dominic" w:date="2018-07-14T02:28:00Z" w:initials="MD">
    <w:p w14:paraId="3730CFA3" w14:textId="728141C3" w:rsidR="00717C86" w:rsidRDefault="00717C86">
      <w:pPr>
        <w:pStyle w:val="CommentText"/>
      </w:pPr>
      <w:r>
        <w:rPr>
          <w:rStyle w:val="CommentReference"/>
        </w:rPr>
        <w:annotationRef/>
      </w:r>
      <w:r>
        <w:t xml:space="preserve">Do you need this sub heading? </w:t>
      </w:r>
    </w:p>
  </w:comment>
  <w:comment w:id="137" w:author="MORAN Dominic" w:date="2018-07-14T02:32:00Z" w:initials="MD">
    <w:p w14:paraId="57D0A6F1" w14:textId="5900A40C" w:rsidR="00717C86" w:rsidRDefault="00717C86">
      <w:pPr>
        <w:pStyle w:val="CommentText"/>
      </w:pPr>
      <w:r>
        <w:rPr>
          <w:rStyle w:val="CommentReference"/>
        </w:rPr>
        <w:annotationRef/>
      </w:r>
      <w:r>
        <w:t xml:space="preserve">Are you attaching it as an annex? </w:t>
      </w:r>
    </w:p>
  </w:comment>
  <w:comment w:id="168" w:author="MORAN Dominic" w:date="2018-07-14T02:38:00Z" w:initials="MD">
    <w:p w14:paraId="0B9E0CC3" w14:textId="72D37150" w:rsidR="00717C86" w:rsidRDefault="00717C86">
      <w:pPr>
        <w:pStyle w:val="CommentText"/>
      </w:pPr>
      <w:r>
        <w:rPr>
          <w:rStyle w:val="CommentReference"/>
        </w:rPr>
        <w:annotationRef/>
      </w:r>
      <w:r>
        <w:t xml:space="preserve">Do you mean each contract </w:t>
      </w:r>
      <w:proofErr w:type="gramStart"/>
      <w:r>
        <w:t>option ?</w:t>
      </w:r>
      <w:proofErr w:type="gramEnd"/>
      <w:r>
        <w:t xml:space="preserve">  The actual choice task is between contracts right? </w:t>
      </w:r>
    </w:p>
  </w:comment>
  <w:comment w:id="177" w:author="MORAN Dominic" w:date="2018-07-14T02:42:00Z" w:initials="MD">
    <w:p w14:paraId="4A2B9276" w14:textId="32138A7E" w:rsidR="00717C86" w:rsidRDefault="00717C86">
      <w:pPr>
        <w:pStyle w:val="CommentText"/>
      </w:pPr>
      <w:r>
        <w:rPr>
          <w:rStyle w:val="CommentReference"/>
        </w:rPr>
        <w:annotationRef/>
      </w:r>
      <w:r>
        <w:t xml:space="preserve">Why say this if you are not exploring it?   Delete.  As a reviewer I would ask why you chose to prioritise attributes. </w:t>
      </w:r>
    </w:p>
  </w:comment>
  <w:comment w:id="178" w:author="MORAN Dominic" w:date="2018-07-14T02:43:00Z" w:initials="MD">
    <w:p w14:paraId="43F02B09" w14:textId="3F6BA46C" w:rsidR="00717C86" w:rsidRDefault="00717C86">
      <w:pPr>
        <w:pStyle w:val="CommentText"/>
      </w:pPr>
      <w:r>
        <w:rPr>
          <w:rStyle w:val="CommentReference"/>
        </w:rPr>
        <w:annotationRef/>
      </w:r>
      <w:r>
        <w:t xml:space="preserve">A payment to farmers </w:t>
      </w:r>
    </w:p>
  </w:comment>
  <w:comment w:id="183" w:author="MORAN Dominic" w:date="2018-07-14T02:48:00Z" w:initials="MD">
    <w:p w14:paraId="4C979069" w14:textId="271B5F54" w:rsidR="00717C86" w:rsidRDefault="00717C86">
      <w:pPr>
        <w:pStyle w:val="CommentText"/>
      </w:pPr>
      <w:r>
        <w:rPr>
          <w:rStyle w:val="CommentReference"/>
        </w:rPr>
        <w:annotationRef/>
      </w:r>
      <w:r>
        <w:t xml:space="preserve">This isn’t entirely clear to the reader </w:t>
      </w:r>
    </w:p>
  </w:comment>
  <w:comment w:id="184" w:author="MORAN Dominic" w:date="2018-07-14T02:48:00Z" w:initials="MD">
    <w:p w14:paraId="263B3AA3" w14:textId="2F9CAA0E" w:rsidR="00717C86" w:rsidRDefault="00717C86">
      <w:pPr>
        <w:pStyle w:val="CommentText"/>
      </w:pPr>
      <w:r>
        <w:rPr>
          <w:rStyle w:val="CommentReference"/>
        </w:rPr>
        <w:annotationRef/>
      </w:r>
      <w:r>
        <w:t xml:space="preserve">Choice sets need to be designed according to specific criteria determined by ….. </w:t>
      </w:r>
    </w:p>
  </w:comment>
  <w:comment w:id="185" w:author="MORAN Dominic" w:date="2018-07-14T02:49:00Z" w:initials="MD">
    <w:p w14:paraId="3AB9FF17" w14:textId="411CE739" w:rsidR="00717C86" w:rsidRDefault="00717C86">
      <w:pPr>
        <w:pStyle w:val="CommentText"/>
      </w:pPr>
      <w:r>
        <w:rPr>
          <w:rStyle w:val="CommentReference"/>
        </w:rPr>
        <w:annotationRef/>
      </w:r>
      <w:r>
        <w:t xml:space="preserve">Are you sure the reader will know what this means? </w:t>
      </w:r>
    </w:p>
  </w:comment>
  <w:comment w:id="186" w:author="MORAN Dominic" w:date="2018-07-14T02:50:00Z" w:initials="MD">
    <w:p w14:paraId="008ED55F" w14:textId="5F2F288D" w:rsidR="00717C86" w:rsidRDefault="00717C86">
      <w:pPr>
        <w:pStyle w:val="CommentText"/>
      </w:pPr>
      <w:r>
        <w:rPr>
          <w:rStyle w:val="CommentReference"/>
        </w:rPr>
        <w:annotationRef/>
      </w:r>
      <w:r>
        <w:t xml:space="preserve">You need </w:t>
      </w:r>
      <w:proofErr w:type="gramStart"/>
      <w:r>
        <w:t>a  typical</w:t>
      </w:r>
      <w:proofErr w:type="gramEnd"/>
      <w:r>
        <w:t xml:space="preserve"> reference here   - why do you expect readers to know what you are talking about? </w:t>
      </w:r>
    </w:p>
  </w:comment>
  <w:comment w:id="187" w:author="MORAN Dominic" w:date="2018-07-14T02:50:00Z" w:initials="MD">
    <w:p w14:paraId="6EF2854F" w14:textId="7951EF8D" w:rsidR="00717C86" w:rsidRDefault="00717C86">
      <w:pPr>
        <w:pStyle w:val="CommentText"/>
      </w:pPr>
      <w:r>
        <w:rPr>
          <w:rStyle w:val="CommentReference"/>
        </w:rPr>
        <w:annotationRef/>
      </w:r>
      <w:r>
        <w:t xml:space="preserve">What does this mean?  To check that the task was manageable for respondents? </w:t>
      </w:r>
    </w:p>
  </w:comment>
  <w:comment w:id="200" w:author="MORAN Dominic" w:date="2018-07-15T20:19:00Z" w:initials="MD">
    <w:p w14:paraId="455AE05F" w14:textId="49EEE261" w:rsidR="00717C86" w:rsidRDefault="00717C86">
      <w:pPr>
        <w:pStyle w:val="CommentText"/>
      </w:pPr>
      <w:r>
        <w:rPr>
          <w:rStyle w:val="CommentReference"/>
        </w:rPr>
        <w:annotationRef/>
      </w:r>
      <w:r>
        <w:t xml:space="preserve">Either her or later you need to rudimentary sentence on what you are </w:t>
      </w:r>
      <w:proofErr w:type="gramStart"/>
      <w:r>
        <w:t>modelling  -</w:t>
      </w:r>
      <w:proofErr w:type="gramEnd"/>
      <w:r>
        <w:t xml:space="preserve"> </w:t>
      </w:r>
      <w:proofErr w:type="spellStart"/>
      <w:r>
        <w:t>ie</w:t>
      </w:r>
      <w:proofErr w:type="spellEnd"/>
      <w:r>
        <w:t xml:space="preserve"> using explanatory viable to explain choices over hypothetical contract forms</w:t>
      </w:r>
    </w:p>
  </w:comment>
  <w:comment w:id="208" w:author="MORAN Dominic" w:date="2018-07-14T02:56:00Z" w:initials="MD">
    <w:p w14:paraId="3602E787" w14:textId="081B82AD" w:rsidR="00717C86" w:rsidRDefault="00717C86">
      <w:pPr>
        <w:pStyle w:val="CommentText"/>
      </w:pPr>
      <w:r>
        <w:rPr>
          <w:rStyle w:val="CommentReference"/>
        </w:rPr>
        <w:annotationRef/>
      </w:r>
      <w:r>
        <w:t xml:space="preserve">Can you be </w:t>
      </w:r>
      <w:proofErr w:type="gramStart"/>
      <w:r>
        <w:t>specific ?</w:t>
      </w:r>
      <w:proofErr w:type="gramEnd"/>
      <w:r>
        <w:t xml:space="preserve"> </w:t>
      </w:r>
    </w:p>
  </w:comment>
  <w:comment w:id="216" w:author="MORAN Dominic" w:date="2018-07-14T02:58:00Z" w:initials="MD">
    <w:p w14:paraId="72E0C2D8" w14:textId="106AF473" w:rsidR="00717C86" w:rsidRDefault="00717C86">
      <w:pPr>
        <w:pStyle w:val="CommentText"/>
      </w:pPr>
      <w:r>
        <w:rPr>
          <w:rStyle w:val="CommentReference"/>
        </w:rPr>
        <w:annotationRef/>
      </w:r>
      <w:r>
        <w:t xml:space="preserve">What does this mean?  Do you just man this is the national mean? </w:t>
      </w:r>
    </w:p>
  </w:comment>
  <w:comment w:id="217" w:author="MORAN Dominic" w:date="2018-07-14T02:59:00Z" w:initials="MD">
    <w:p w14:paraId="15B0EC09" w14:textId="7D1ED7FA" w:rsidR="00717C86" w:rsidRDefault="00717C86">
      <w:pPr>
        <w:pStyle w:val="CommentText"/>
      </w:pPr>
      <w:r>
        <w:rPr>
          <w:rStyle w:val="CommentReference"/>
        </w:rPr>
        <w:annotationRef/>
      </w:r>
      <w:r>
        <w:t xml:space="preserve">This is a </w:t>
      </w:r>
      <w:proofErr w:type="spellStart"/>
      <w:r>
        <w:t>buit</w:t>
      </w:r>
      <w:proofErr w:type="spellEnd"/>
      <w:r>
        <w:t xml:space="preserve"> pointless – you should be presenting your same means alongside population means in a table thus avoiding these clumsy comparisons.  In actual fact </w:t>
      </w:r>
      <w:proofErr w:type="spellStart"/>
      <w:r>
        <w:t>jusr</w:t>
      </w:r>
      <w:proofErr w:type="spellEnd"/>
      <w:r>
        <w:t xml:space="preserve"> remove this if you have a clear table   - it’s a waste of space  </w:t>
      </w:r>
    </w:p>
  </w:comment>
  <w:comment w:id="221" w:author="MORAN Dominic" w:date="2018-07-14T03:02:00Z" w:initials="MD">
    <w:p w14:paraId="4EF715A2" w14:textId="3606BA67" w:rsidR="00717C86" w:rsidRDefault="00717C86">
      <w:pPr>
        <w:pStyle w:val="CommentText"/>
      </w:pPr>
      <w:r>
        <w:rPr>
          <w:rStyle w:val="CommentReference"/>
        </w:rPr>
        <w:annotationRef/>
      </w:r>
      <w:r>
        <w:t xml:space="preserve">So what is this actually telling me? </w:t>
      </w:r>
    </w:p>
  </w:comment>
  <w:comment w:id="226" w:author="MORAN Dominic" w:date="2018-07-14T03:04:00Z" w:initials="MD">
    <w:p w14:paraId="37272BA9" w14:textId="49FB0AE9" w:rsidR="00717C86" w:rsidRDefault="00717C86">
      <w:pPr>
        <w:pStyle w:val="CommentText"/>
      </w:pPr>
      <w:r>
        <w:rPr>
          <w:rStyle w:val="CommentReference"/>
        </w:rPr>
        <w:annotationRef/>
      </w:r>
      <w:r>
        <w:t xml:space="preserve">Not sure what this means or signifies </w:t>
      </w:r>
    </w:p>
  </w:comment>
  <w:comment w:id="235" w:author="MORAN Dominic" w:date="2018-07-14T15:03:00Z" w:initials="MD">
    <w:p w14:paraId="3F185865" w14:textId="23970BED" w:rsidR="00717C86" w:rsidRDefault="00717C86">
      <w:pPr>
        <w:pStyle w:val="CommentText"/>
      </w:pPr>
      <w:r>
        <w:rPr>
          <w:rStyle w:val="CommentReference"/>
        </w:rPr>
        <w:annotationRef/>
      </w:r>
      <w:r>
        <w:t>Farm practices?</w:t>
      </w:r>
    </w:p>
  </w:comment>
  <w:comment w:id="236" w:author="MORAN Dominic" w:date="2018-07-14T15:03:00Z" w:initials="MD">
    <w:p w14:paraId="21DAA7EA" w14:textId="396FE97D" w:rsidR="00717C86" w:rsidRDefault="00717C86">
      <w:pPr>
        <w:pStyle w:val="CommentText"/>
      </w:pPr>
      <w:r>
        <w:rPr>
          <w:rStyle w:val="CommentReference"/>
        </w:rPr>
        <w:annotationRef/>
      </w:r>
      <w:r>
        <w:t xml:space="preserve">Unclear </w:t>
      </w:r>
    </w:p>
  </w:comment>
  <w:comment w:id="242" w:author="MORAN Dominic" w:date="2018-07-14T15:12:00Z" w:initials="MD">
    <w:p w14:paraId="3C12C4EA" w14:textId="139E95D2" w:rsidR="00717C86" w:rsidRDefault="00717C86">
      <w:pPr>
        <w:pStyle w:val="CommentText"/>
      </w:pPr>
      <w:r>
        <w:rPr>
          <w:rStyle w:val="CommentReference"/>
        </w:rPr>
        <w:annotationRef/>
      </w:r>
      <w:r>
        <w:t xml:space="preserve">What is the </w:t>
      </w:r>
      <w:proofErr w:type="gramStart"/>
      <w:r>
        <w:t>figure ?</w:t>
      </w:r>
      <w:proofErr w:type="gramEnd"/>
      <w:r>
        <w:t xml:space="preserve">  Greater then is vague </w:t>
      </w:r>
    </w:p>
  </w:comment>
  <w:comment w:id="245" w:author="MORAN Dominic" w:date="2018-07-14T15:14:00Z" w:initials="MD">
    <w:p w14:paraId="6F22322F" w14:textId="297A477E" w:rsidR="00717C86" w:rsidRDefault="00717C86">
      <w:pPr>
        <w:pStyle w:val="CommentText"/>
      </w:pPr>
      <w:r>
        <w:rPr>
          <w:rStyle w:val="CommentReference"/>
        </w:rPr>
        <w:annotationRef/>
      </w:r>
      <w:r>
        <w:t xml:space="preserve">Not sure I get this </w:t>
      </w:r>
      <w:proofErr w:type="gramStart"/>
      <w:r>
        <w:t>conclusion  -</w:t>
      </w:r>
      <w:proofErr w:type="gramEnd"/>
      <w:r>
        <w:t xml:space="preserve"> what are they optimising? </w:t>
      </w:r>
    </w:p>
  </w:comment>
  <w:comment w:id="246" w:author="MORAN Dominic" w:date="2018-07-14T15:18:00Z" w:initials="MD">
    <w:p w14:paraId="16AFF07C" w14:textId="41F78000" w:rsidR="00717C86" w:rsidRDefault="00717C86">
      <w:pPr>
        <w:pStyle w:val="CommentText"/>
      </w:pPr>
      <w:r>
        <w:rPr>
          <w:rStyle w:val="CommentReference"/>
        </w:rPr>
        <w:annotationRef/>
      </w:r>
      <w:r>
        <w:t xml:space="preserve">What is interesting about </w:t>
      </w:r>
      <w:proofErr w:type="gramStart"/>
      <w:r>
        <w:t>this ?</w:t>
      </w:r>
      <w:proofErr w:type="gramEnd"/>
      <w:r>
        <w:t xml:space="preserve">  Or why is it the case?   If you cannot answer this then I suggest you avoid making these hanging statements because they don’t add much insight. </w:t>
      </w:r>
    </w:p>
  </w:comment>
  <w:comment w:id="247" w:author="MORAN Dominic" w:date="2018-07-14T15:19:00Z" w:initials="MD">
    <w:p w14:paraId="6E7322C9" w14:textId="7DBBAC4F" w:rsidR="00717C86" w:rsidRDefault="00717C86">
      <w:pPr>
        <w:pStyle w:val="CommentText"/>
      </w:pPr>
      <w:r>
        <w:rPr>
          <w:rStyle w:val="CommentReference"/>
        </w:rPr>
        <w:annotationRef/>
      </w:r>
      <w:r>
        <w:t>Frequency on respondent farms and percentage…...</w:t>
      </w:r>
    </w:p>
  </w:comment>
  <w:comment w:id="264" w:author="MORAN Dominic" w:date="2018-07-14T15:29:00Z" w:initials="MD">
    <w:p w14:paraId="122EECC5" w14:textId="1EA43E11" w:rsidR="00717C86" w:rsidRDefault="00717C86">
      <w:pPr>
        <w:pStyle w:val="CommentText"/>
      </w:pPr>
      <w:r>
        <w:rPr>
          <w:rStyle w:val="CommentReference"/>
        </w:rPr>
        <w:annotationRef/>
      </w:r>
      <w:r>
        <w:t xml:space="preserve">Either here or where you outlined the econometric specification previously you need an introductory sentence to say what these models are for and what they will explain  i.e. the models will explain the hypothetical contract choices made by respondents (dependent variable) with information on attributes and respondent/farm characteristics being used as explanatory variables?  - looking back at section 2.5, and Annex </w:t>
      </w:r>
      <w:proofErr w:type="gramStart"/>
      <w:r>
        <w:t>2  this</w:t>
      </w:r>
      <w:proofErr w:type="gramEnd"/>
      <w:r>
        <w:t xml:space="preserve"> is still unclear to readers unfamiliar with this </w:t>
      </w:r>
    </w:p>
  </w:comment>
  <w:comment w:id="265" w:author="MORAN Dominic" w:date="2018-07-14T15:30:00Z" w:initials="MD">
    <w:p w14:paraId="70EFA5C8" w14:textId="1F4875D6" w:rsidR="00717C86" w:rsidRDefault="00717C86">
      <w:pPr>
        <w:pStyle w:val="CommentText"/>
      </w:pPr>
      <w:r>
        <w:rPr>
          <w:rStyle w:val="CommentReference"/>
        </w:rPr>
        <w:annotationRef/>
      </w:r>
      <w:r>
        <w:t xml:space="preserve">To explain what – see my previous comment </w:t>
      </w:r>
    </w:p>
  </w:comment>
  <w:comment w:id="267" w:author="MORAN Dominic" w:date="2018-07-14T15:30:00Z" w:initials="MD">
    <w:p w14:paraId="2E4EF83A" w14:textId="428A35AF" w:rsidR="00717C86" w:rsidRDefault="00717C86">
      <w:pPr>
        <w:pStyle w:val="CommentText"/>
      </w:pPr>
      <w:r>
        <w:rPr>
          <w:rStyle w:val="CommentReference"/>
        </w:rPr>
        <w:annotationRef/>
      </w:r>
      <w:r>
        <w:t xml:space="preserve">Unclear what you are presenting and why this is to be in an annex </w:t>
      </w:r>
    </w:p>
  </w:comment>
  <w:comment w:id="269" w:author="MORAN Dominic" w:date="2018-07-14T16:28:00Z" w:initials="MD">
    <w:p w14:paraId="46F8EFE6" w14:textId="7DC59D23" w:rsidR="00717C86" w:rsidRDefault="00717C86">
      <w:pPr>
        <w:pStyle w:val="CommentText"/>
      </w:pPr>
      <w:r>
        <w:rPr>
          <w:rStyle w:val="CommentReference"/>
        </w:rPr>
        <w:annotationRef/>
      </w:r>
      <w:r>
        <w:t>I’m confused about scheme support and subsidy because you haven’t been clear in a single table what you are using as an explanatory list and associated a priori expectations</w:t>
      </w:r>
    </w:p>
  </w:comment>
  <w:comment w:id="270" w:author="MORAN Dominic" w:date="2018-07-14T15:46:00Z" w:initials="MD">
    <w:p w14:paraId="03FAD2A0" w14:textId="2C4B47A0" w:rsidR="00717C86" w:rsidRDefault="00717C86">
      <w:pPr>
        <w:pStyle w:val="CommentText"/>
      </w:pPr>
      <w:r>
        <w:rPr>
          <w:rStyle w:val="CommentReference"/>
        </w:rPr>
        <w:annotationRef/>
      </w:r>
      <w:r>
        <w:t xml:space="preserve">So not included in model output?  </w:t>
      </w:r>
    </w:p>
  </w:comment>
  <w:comment w:id="271" w:author="MORAN Dominic" w:date="2018-07-14T16:26:00Z" w:initials="MD">
    <w:p w14:paraId="06A2A199" w14:textId="5526B889" w:rsidR="00717C86" w:rsidRDefault="00717C86">
      <w:pPr>
        <w:pStyle w:val="CommentText"/>
      </w:pPr>
      <w:r>
        <w:rPr>
          <w:rStyle w:val="CommentReference"/>
        </w:rPr>
        <w:annotationRef/>
      </w:r>
      <w:r>
        <w:t xml:space="preserve">Is this not included in the table – if not then like education why are you talking about it and what were your prior hypotheses anyway? </w:t>
      </w:r>
    </w:p>
  </w:comment>
  <w:comment w:id="277" w:author="MORAN Dominic" w:date="2018-07-14T16:33:00Z" w:initials="MD">
    <w:p w14:paraId="00441ED1" w14:textId="24320D80" w:rsidR="00717C86" w:rsidRDefault="00717C86">
      <w:pPr>
        <w:pStyle w:val="CommentText"/>
      </w:pPr>
      <w:r>
        <w:rPr>
          <w:rStyle w:val="CommentReference"/>
        </w:rPr>
        <w:annotationRef/>
      </w:r>
      <w:r>
        <w:t xml:space="preserve">Not sure what this means or how to interpret </w:t>
      </w:r>
    </w:p>
  </w:comment>
  <w:comment w:id="278" w:author="MORAN Dominic" w:date="2018-07-14T16:36:00Z" w:initials="MD">
    <w:p w14:paraId="4F8F3E5D" w14:textId="6E07801F" w:rsidR="00717C86" w:rsidRDefault="00717C86">
      <w:pPr>
        <w:pStyle w:val="CommentText"/>
      </w:pPr>
      <w:r>
        <w:rPr>
          <w:rStyle w:val="CommentReference"/>
        </w:rPr>
        <w:annotationRef/>
      </w:r>
      <w:r>
        <w:t xml:space="preserve">You need to shorten this </w:t>
      </w:r>
    </w:p>
  </w:comment>
  <w:comment w:id="280" w:author="MORAN Dominic" w:date="2018-07-14T16:37:00Z" w:initials="MD">
    <w:p w14:paraId="4BD0AC03" w14:textId="0A1354AB" w:rsidR="00717C86" w:rsidRDefault="00717C86">
      <w:pPr>
        <w:pStyle w:val="CommentText"/>
      </w:pPr>
      <w:r>
        <w:rPr>
          <w:rStyle w:val="CommentReference"/>
        </w:rPr>
        <w:annotationRef/>
      </w:r>
      <w:r>
        <w:t xml:space="preserve">Not sure I get this? </w:t>
      </w:r>
    </w:p>
  </w:comment>
  <w:comment w:id="281" w:author="MORAN Dominic" w:date="2018-07-14T16:37:00Z" w:initials="MD">
    <w:p w14:paraId="6C2FCDA6" w14:textId="48A5B1DC" w:rsidR="00717C86" w:rsidRDefault="00717C86">
      <w:pPr>
        <w:pStyle w:val="CommentText"/>
      </w:pPr>
      <w:r>
        <w:rPr>
          <w:rStyle w:val="CommentReference"/>
        </w:rPr>
        <w:annotationRef/>
      </w:r>
      <w:r>
        <w:t xml:space="preserve">Again – see my previous confusion on this and also if this is not significant then why it is included and age /education </w:t>
      </w:r>
      <w:proofErr w:type="gramStart"/>
      <w:r>
        <w:t>not ?</w:t>
      </w:r>
      <w:proofErr w:type="gramEnd"/>
      <w:r>
        <w:t xml:space="preserve"> </w:t>
      </w:r>
    </w:p>
  </w:comment>
  <w:comment w:id="282" w:author="MORAN Dominic" w:date="2018-07-14T16:38:00Z" w:initials="MD">
    <w:p w14:paraId="6A8D65E3" w14:textId="45270F89" w:rsidR="00717C86" w:rsidRDefault="00717C86">
      <w:pPr>
        <w:pStyle w:val="CommentText"/>
      </w:pPr>
      <w:r>
        <w:rPr>
          <w:rStyle w:val="CommentReference"/>
        </w:rPr>
        <w:annotationRef/>
      </w:r>
      <w:r>
        <w:t xml:space="preserve">You needed a definition table for explanatories explaining what you expected </w:t>
      </w:r>
    </w:p>
  </w:comment>
  <w:comment w:id="283" w:author="MORAN Dominic" w:date="2018-07-14T18:52:00Z" w:initials="MD">
    <w:p w14:paraId="4732F72F" w14:textId="0FE2AC94" w:rsidR="00717C86" w:rsidRDefault="00717C86">
      <w:pPr>
        <w:pStyle w:val="CommentText"/>
      </w:pPr>
      <w:r>
        <w:rPr>
          <w:rStyle w:val="CommentReference"/>
        </w:rPr>
        <w:annotationRef/>
      </w:r>
      <w:r>
        <w:t xml:space="preserve">Unclear   - you seem to be going onto talk about </w:t>
      </w:r>
      <w:proofErr w:type="gramStart"/>
      <w:r>
        <w:t>interactions  -</w:t>
      </w:r>
      <w:proofErr w:type="gramEnd"/>
      <w:r>
        <w:t xml:space="preserve"> which mean what?   </w:t>
      </w:r>
    </w:p>
  </w:comment>
  <w:comment w:id="285" w:author="MORAN Dominic" w:date="2018-07-14T18:55:00Z" w:initials="MD">
    <w:p w14:paraId="0A6CC19C" w14:textId="15E52E0B" w:rsidR="00717C86" w:rsidRDefault="00717C86">
      <w:pPr>
        <w:pStyle w:val="CommentText"/>
      </w:pPr>
      <w:r>
        <w:rPr>
          <w:rStyle w:val="CommentReference"/>
        </w:rPr>
        <w:annotationRef/>
      </w:r>
      <w:r>
        <w:t xml:space="preserve">I find this section a bit hard to think through </w:t>
      </w:r>
    </w:p>
  </w:comment>
  <w:comment w:id="286" w:author="MORAN Dominic" w:date="2018-07-14T19:02:00Z" w:initials="MD">
    <w:p w14:paraId="7FE81DDF" w14:textId="2AEEF7C8" w:rsidR="00717C86" w:rsidRDefault="00717C86">
      <w:pPr>
        <w:pStyle w:val="CommentText"/>
      </w:pPr>
      <w:r>
        <w:rPr>
          <w:rStyle w:val="CommentReference"/>
        </w:rPr>
        <w:annotationRef/>
      </w:r>
      <w:r>
        <w:t xml:space="preserve">Odd wording?   </w:t>
      </w:r>
    </w:p>
  </w:comment>
  <w:comment w:id="294" w:author="MORAN Dominic" w:date="2018-07-14T19:06:00Z" w:initials="MD">
    <w:p w14:paraId="46EB4725" w14:textId="2C0CA0FC" w:rsidR="00717C86" w:rsidRDefault="00717C86">
      <w:pPr>
        <w:pStyle w:val="CommentText"/>
      </w:pPr>
      <w:r>
        <w:rPr>
          <w:rStyle w:val="CommentReference"/>
        </w:rPr>
        <w:annotationRef/>
      </w:r>
      <w:r>
        <w:t xml:space="preserve">Not sure I understand this </w:t>
      </w:r>
    </w:p>
  </w:comment>
  <w:comment w:id="296" w:author="MORAN Dominic" w:date="2018-07-14T19:08:00Z" w:initials="MD">
    <w:p w14:paraId="45B15FC0" w14:textId="3C0882B2" w:rsidR="00717C86" w:rsidRDefault="00717C86">
      <w:pPr>
        <w:pStyle w:val="CommentText"/>
      </w:pPr>
      <w:r>
        <w:rPr>
          <w:rStyle w:val="CommentReference"/>
        </w:rPr>
        <w:annotationRef/>
      </w:r>
      <w:r>
        <w:t xml:space="preserve">I find this hard to follow </w:t>
      </w:r>
    </w:p>
  </w:comment>
  <w:comment w:id="297" w:author="MORAN Dominic" w:date="2018-07-15T14:29:00Z" w:initials="MD">
    <w:p w14:paraId="35D02A7A" w14:textId="30AD4874" w:rsidR="00717C86" w:rsidRDefault="00717C86">
      <w:pPr>
        <w:pStyle w:val="CommentText"/>
      </w:pPr>
      <w:r>
        <w:rPr>
          <w:rStyle w:val="CommentReference"/>
        </w:rPr>
        <w:annotationRef/>
      </w:r>
      <w:r>
        <w:t xml:space="preserve">Not sure why this is meaningful in the sense of why you might have expected it to be linear in the first place </w:t>
      </w:r>
    </w:p>
  </w:comment>
  <w:comment w:id="307" w:author="MORAN Dominic" w:date="2018-07-14T19:07:00Z" w:initials="MD">
    <w:p w14:paraId="7722E05C" w14:textId="27DF9D4F" w:rsidR="00717C86" w:rsidRDefault="00717C86">
      <w:pPr>
        <w:pStyle w:val="CommentText"/>
      </w:pPr>
      <w:r>
        <w:rPr>
          <w:rStyle w:val="CommentReference"/>
        </w:rPr>
        <w:annotationRef/>
      </w:r>
      <w:r>
        <w:t xml:space="preserve">I think we know where you are focused on </w:t>
      </w:r>
    </w:p>
  </w:comment>
  <w:comment w:id="316" w:author="MORAN Dominic" w:date="2018-07-15T14:32:00Z" w:initials="MD">
    <w:p w14:paraId="3CC80354" w14:textId="6DBAFF1B" w:rsidR="00717C86" w:rsidRDefault="00717C86">
      <w:pPr>
        <w:pStyle w:val="CommentText"/>
      </w:pPr>
      <w:r>
        <w:rPr>
          <w:rStyle w:val="CommentReference"/>
        </w:rPr>
        <w:annotationRef/>
      </w:r>
      <w:r>
        <w:t xml:space="preserve">Didn’t you say this before? </w:t>
      </w:r>
    </w:p>
  </w:comment>
  <w:comment w:id="334" w:author="MORAN Dominic" w:date="2018-07-15T19:35:00Z" w:initials="MD">
    <w:p w14:paraId="2F988FFC" w14:textId="0E7393A9" w:rsidR="00717C86" w:rsidRDefault="00717C86">
      <w:pPr>
        <w:pStyle w:val="CommentText"/>
      </w:pPr>
      <w:r>
        <w:rPr>
          <w:rStyle w:val="CommentReference"/>
        </w:rPr>
        <w:annotationRef/>
      </w:r>
      <w:r>
        <w:t xml:space="preserve">Slightly obvious – I would simply skip to the attributes that are important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4DAEAA" w15:done="0"/>
  <w15:commentEx w15:paraId="4B68D937" w15:done="0"/>
  <w15:commentEx w15:paraId="45FCD521" w15:done="0"/>
  <w15:commentEx w15:paraId="06748D05" w15:done="0"/>
  <w15:commentEx w15:paraId="28AEA8BA" w15:done="0"/>
  <w15:commentEx w15:paraId="197E4BE0" w15:done="0"/>
  <w15:commentEx w15:paraId="0D26A0A1" w15:done="0"/>
  <w15:commentEx w15:paraId="6F6B57BC" w15:done="0"/>
  <w15:commentEx w15:paraId="4380015B" w15:done="0"/>
  <w15:commentEx w15:paraId="6385F6E3" w15:done="0"/>
  <w15:commentEx w15:paraId="3730CFA3" w15:done="0"/>
  <w15:commentEx w15:paraId="57D0A6F1" w15:done="0"/>
  <w15:commentEx w15:paraId="0B9E0CC3" w15:done="0"/>
  <w15:commentEx w15:paraId="4A2B9276" w15:done="0"/>
  <w15:commentEx w15:paraId="43F02B09" w15:done="0"/>
  <w15:commentEx w15:paraId="4C979069" w15:done="0"/>
  <w15:commentEx w15:paraId="263B3AA3" w15:done="0"/>
  <w15:commentEx w15:paraId="3AB9FF17" w15:done="0"/>
  <w15:commentEx w15:paraId="008ED55F" w15:done="0"/>
  <w15:commentEx w15:paraId="6EF2854F" w15:done="0"/>
  <w15:commentEx w15:paraId="455AE05F" w15:done="0"/>
  <w15:commentEx w15:paraId="3602E787" w15:done="0"/>
  <w15:commentEx w15:paraId="72E0C2D8" w15:done="0"/>
  <w15:commentEx w15:paraId="15B0EC09" w15:done="0"/>
  <w15:commentEx w15:paraId="4EF715A2" w15:done="0"/>
  <w15:commentEx w15:paraId="37272BA9" w15:done="0"/>
  <w15:commentEx w15:paraId="3F185865" w15:done="0"/>
  <w15:commentEx w15:paraId="21DAA7EA" w15:done="0"/>
  <w15:commentEx w15:paraId="3C12C4EA" w15:done="0"/>
  <w15:commentEx w15:paraId="6F22322F" w15:done="0"/>
  <w15:commentEx w15:paraId="16AFF07C" w15:done="0"/>
  <w15:commentEx w15:paraId="6E7322C9" w15:done="0"/>
  <w15:commentEx w15:paraId="122EECC5" w15:done="0"/>
  <w15:commentEx w15:paraId="70EFA5C8" w15:done="0"/>
  <w15:commentEx w15:paraId="2E4EF83A" w15:done="0"/>
  <w15:commentEx w15:paraId="46F8EFE6" w15:done="0"/>
  <w15:commentEx w15:paraId="03FAD2A0" w15:done="0"/>
  <w15:commentEx w15:paraId="06A2A199" w15:done="0"/>
  <w15:commentEx w15:paraId="00441ED1" w15:done="0"/>
  <w15:commentEx w15:paraId="4F8F3E5D" w15:done="0"/>
  <w15:commentEx w15:paraId="4BD0AC03" w15:done="0"/>
  <w15:commentEx w15:paraId="6C2FCDA6" w15:done="0"/>
  <w15:commentEx w15:paraId="6A8D65E3" w15:done="0"/>
  <w15:commentEx w15:paraId="4732F72F" w15:done="0"/>
  <w15:commentEx w15:paraId="0A6CC19C" w15:done="0"/>
  <w15:commentEx w15:paraId="7FE81DDF" w15:done="0"/>
  <w15:commentEx w15:paraId="46EB4725" w15:done="0"/>
  <w15:commentEx w15:paraId="45B15FC0" w15:done="0"/>
  <w15:commentEx w15:paraId="35D02A7A" w15:done="0"/>
  <w15:commentEx w15:paraId="7722E05C" w15:done="0"/>
  <w15:commentEx w15:paraId="3CC80354" w15:done="0"/>
  <w15:commentEx w15:paraId="2F988FF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595322" w14:textId="77777777" w:rsidR="00717C86" w:rsidRDefault="00717C86">
      <w:pPr>
        <w:spacing w:line="240" w:lineRule="auto"/>
      </w:pPr>
      <w:r>
        <w:separator/>
      </w:r>
    </w:p>
  </w:endnote>
  <w:endnote w:type="continuationSeparator" w:id="0">
    <w:p w14:paraId="7FA5B3AA" w14:textId="77777777" w:rsidR="00717C86" w:rsidRDefault="00717C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mbx10">
    <w:altName w:val="Vrinda"/>
    <w:panose1 w:val="020B05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mr10">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B07895" w14:textId="77777777" w:rsidR="00717C86" w:rsidRDefault="00717C8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A0EE0B8" w14:textId="77777777" w:rsidR="00717C86" w:rsidRDefault="00717C8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FBF90" w14:textId="671EDB22" w:rsidR="00717C86" w:rsidRDefault="00717C8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5587C">
      <w:rPr>
        <w:rStyle w:val="PageNumber"/>
        <w:noProof/>
      </w:rPr>
      <w:t>4</w:t>
    </w:r>
    <w:r>
      <w:rPr>
        <w:rStyle w:val="PageNumber"/>
      </w:rPr>
      <w:fldChar w:fldCharType="end"/>
    </w:r>
  </w:p>
  <w:p w14:paraId="47F4B1D5" w14:textId="77777777" w:rsidR="00717C86" w:rsidRDefault="00717C86" w:rsidP="00367B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4CAB49" w14:textId="77777777" w:rsidR="00717C86" w:rsidRDefault="00717C86">
      <w:pPr>
        <w:spacing w:line="240" w:lineRule="auto"/>
      </w:pPr>
      <w:r>
        <w:separator/>
      </w:r>
    </w:p>
  </w:footnote>
  <w:footnote w:type="continuationSeparator" w:id="0">
    <w:p w14:paraId="39391BA9" w14:textId="77777777" w:rsidR="00717C86" w:rsidRDefault="00717C86">
      <w:pPr>
        <w:spacing w:line="240" w:lineRule="auto"/>
      </w:pPr>
      <w:r>
        <w:continuationSeparator/>
      </w:r>
    </w:p>
  </w:footnote>
  <w:footnote w:id="1">
    <w:p w14:paraId="55E5D49B" w14:textId="77777777" w:rsidR="00717C86" w:rsidRDefault="00717C86" w:rsidP="009E1DA2">
      <w:pPr>
        <w:pStyle w:val="FootnoteText"/>
      </w:pPr>
      <w:r w:rsidRPr="006C02E9">
        <w:rPr>
          <w:rStyle w:val="FootnoteReference"/>
        </w:rPr>
        <w:footnoteRef/>
      </w:r>
      <w:r>
        <w:t xml:space="preserve"> </w:t>
      </w:r>
      <w:proofErr w:type="gramStart"/>
      <w:r>
        <w:t>Corresponding to the United Nations Food and Agricultural Organisation (FAO) definition of an ‘at-risk’ breed.</w:t>
      </w:r>
      <w:proofErr w:type="gramEnd"/>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17A37ADA"/>
    <w:multiLevelType w:val="hybridMultilevel"/>
    <w:tmpl w:val="99026804"/>
    <w:lvl w:ilvl="0" w:tplc="07324EE2">
      <w:numFmt w:val="bullet"/>
      <w:lvlText w:val="-"/>
      <w:lvlJc w:val="left"/>
      <w:pPr>
        <w:ind w:left="700" w:hanging="360"/>
      </w:pPr>
      <w:rPr>
        <w:rFonts w:ascii="Times New Roman" w:eastAsia="Times New Roman" w:hAnsi="Times New Roman"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3FD35446"/>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3">
    <w:nsid w:val="45093D67"/>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4">
    <w:nsid w:val="4C017EDE"/>
    <w:multiLevelType w:val="hybridMultilevel"/>
    <w:tmpl w:val="C8F051BC"/>
    <w:lvl w:ilvl="0" w:tplc="901A9878">
      <w:start w:val="1"/>
      <w:numFmt w:val="bullet"/>
      <w:lvlText w:val=""/>
      <w:lvlJc w:val="left"/>
      <w:pPr>
        <w:ind w:left="3479" w:hanging="360"/>
      </w:pPr>
      <w:rPr>
        <w:rFonts w:ascii="Wingdings" w:eastAsia="Times New Roman" w:hAnsi="Wingdings" w:cs="Times New Roman" w:hint="default"/>
      </w:rPr>
    </w:lvl>
    <w:lvl w:ilvl="1" w:tplc="08090003" w:tentative="1">
      <w:start w:val="1"/>
      <w:numFmt w:val="bullet"/>
      <w:lvlText w:val="o"/>
      <w:lvlJc w:val="left"/>
      <w:pPr>
        <w:ind w:left="4199" w:hanging="360"/>
      </w:pPr>
      <w:rPr>
        <w:rFonts w:ascii="Courier New" w:hAnsi="Courier New" w:cs="Courier New" w:hint="default"/>
      </w:rPr>
    </w:lvl>
    <w:lvl w:ilvl="2" w:tplc="08090005" w:tentative="1">
      <w:start w:val="1"/>
      <w:numFmt w:val="bullet"/>
      <w:lvlText w:val=""/>
      <w:lvlJc w:val="left"/>
      <w:pPr>
        <w:ind w:left="4919" w:hanging="360"/>
      </w:pPr>
      <w:rPr>
        <w:rFonts w:ascii="Wingdings" w:hAnsi="Wingdings" w:hint="default"/>
      </w:rPr>
    </w:lvl>
    <w:lvl w:ilvl="3" w:tplc="08090001" w:tentative="1">
      <w:start w:val="1"/>
      <w:numFmt w:val="bullet"/>
      <w:lvlText w:val=""/>
      <w:lvlJc w:val="left"/>
      <w:pPr>
        <w:ind w:left="5639" w:hanging="360"/>
      </w:pPr>
      <w:rPr>
        <w:rFonts w:ascii="Symbol" w:hAnsi="Symbol" w:hint="default"/>
      </w:rPr>
    </w:lvl>
    <w:lvl w:ilvl="4" w:tplc="08090003" w:tentative="1">
      <w:start w:val="1"/>
      <w:numFmt w:val="bullet"/>
      <w:lvlText w:val="o"/>
      <w:lvlJc w:val="left"/>
      <w:pPr>
        <w:ind w:left="6359" w:hanging="360"/>
      </w:pPr>
      <w:rPr>
        <w:rFonts w:ascii="Courier New" w:hAnsi="Courier New" w:cs="Courier New" w:hint="default"/>
      </w:rPr>
    </w:lvl>
    <w:lvl w:ilvl="5" w:tplc="08090005" w:tentative="1">
      <w:start w:val="1"/>
      <w:numFmt w:val="bullet"/>
      <w:lvlText w:val=""/>
      <w:lvlJc w:val="left"/>
      <w:pPr>
        <w:ind w:left="7079" w:hanging="360"/>
      </w:pPr>
      <w:rPr>
        <w:rFonts w:ascii="Wingdings" w:hAnsi="Wingdings" w:hint="default"/>
      </w:rPr>
    </w:lvl>
    <w:lvl w:ilvl="6" w:tplc="08090001" w:tentative="1">
      <w:start w:val="1"/>
      <w:numFmt w:val="bullet"/>
      <w:lvlText w:val=""/>
      <w:lvlJc w:val="left"/>
      <w:pPr>
        <w:ind w:left="7799" w:hanging="360"/>
      </w:pPr>
      <w:rPr>
        <w:rFonts w:ascii="Symbol" w:hAnsi="Symbol" w:hint="default"/>
      </w:rPr>
    </w:lvl>
    <w:lvl w:ilvl="7" w:tplc="08090003" w:tentative="1">
      <w:start w:val="1"/>
      <w:numFmt w:val="bullet"/>
      <w:lvlText w:val="o"/>
      <w:lvlJc w:val="left"/>
      <w:pPr>
        <w:ind w:left="8519" w:hanging="360"/>
      </w:pPr>
      <w:rPr>
        <w:rFonts w:ascii="Courier New" w:hAnsi="Courier New" w:cs="Courier New" w:hint="default"/>
      </w:rPr>
    </w:lvl>
    <w:lvl w:ilvl="8" w:tplc="08090005" w:tentative="1">
      <w:start w:val="1"/>
      <w:numFmt w:val="bullet"/>
      <w:lvlText w:val=""/>
      <w:lvlJc w:val="left"/>
      <w:pPr>
        <w:ind w:left="9239" w:hanging="360"/>
      </w:pPr>
      <w:rPr>
        <w:rFonts w:ascii="Wingdings" w:hAnsi="Wingdings" w:hint="default"/>
      </w:rPr>
    </w:lvl>
  </w:abstractNum>
  <w:abstractNum w:abstractNumId="15">
    <w:nsid w:val="5AF06293"/>
    <w:multiLevelType w:val="hybridMultilevel"/>
    <w:tmpl w:val="C1464786"/>
    <w:lvl w:ilvl="0" w:tplc="1C3A55BE">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6">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1855"/>
        </w:tabs>
        <w:ind w:left="1135"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7">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6"/>
  </w:num>
  <w:num w:numId="3">
    <w:abstractNumId w:val="17"/>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4"/>
  </w:num>
  <w:num w:numId="15">
    <w:abstractNumId w:val="15"/>
  </w:num>
  <w:num w:numId="16">
    <w:abstractNumId w:val="12"/>
  </w:num>
  <w:num w:numId="17">
    <w:abstractNumId w:val="13"/>
  </w:num>
  <w:num w:numId="18">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RAN Dominic">
    <w15:presenceInfo w15:providerId="AD" w15:userId="S-1-5-21-861567501-1417001333-682003330-3964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proofState w:spelling="clean" w:grammar="clean"/>
  <w:attachedTemplate r:id="rId1"/>
  <w:trackRevisions/>
  <w:defaultTabStop w:val="720"/>
  <w:hyphenationZone w:val="425"/>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0050"/>
    <w:rsid w:val="000020EB"/>
    <w:rsid w:val="00004DA2"/>
    <w:rsid w:val="000147B6"/>
    <w:rsid w:val="0001614F"/>
    <w:rsid w:val="00016311"/>
    <w:rsid w:val="0002042E"/>
    <w:rsid w:val="00020535"/>
    <w:rsid w:val="00020EE6"/>
    <w:rsid w:val="00023E00"/>
    <w:rsid w:val="00024D49"/>
    <w:rsid w:val="00033FFF"/>
    <w:rsid w:val="00035A61"/>
    <w:rsid w:val="00035DFA"/>
    <w:rsid w:val="0004007C"/>
    <w:rsid w:val="000407C4"/>
    <w:rsid w:val="00044A22"/>
    <w:rsid w:val="000459B3"/>
    <w:rsid w:val="00045FBF"/>
    <w:rsid w:val="000514DB"/>
    <w:rsid w:val="00054278"/>
    <w:rsid w:val="00054CD5"/>
    <w:rsid w:val="00057CEE"/>
    <w:rsid w:val="00060D44"/>
    <w:rsid w:val="00062B09"/>
    <w:rsid w:val="00063AD0"/>
    <w:rsid w:val="00063D84"/>
    <w:rsid w:val="0006569C"/>
    <w:rsid w:val="000670AF"/>
    <w:rsid w:val="000700AF"/>
    <w:rsid w:val="000710F2"/>
    <w:rsid w:val="0007116B"/>
    <w:rsid w:val="00071F34"/>
    <w:rsid w:val="000734F3"/>
    <w:rsid w:val="00074397"/>
    <w:rsid w:val="000743CE"/>
    <w:rsid w:val="00074E0F"/>
    <w:rsid w:val="00076555"/>
    <w:rsid w:val="00076B8A"/>
    <w:rsid w:val="00083D24"/>
    <w:rsid w:val="000851AE"/>
    <w:rsid w:val="0008591D"/>
    <w:rsid w:val="0008732C"/>
    <w:rsid w:val="00087421"/>
    <w:rsid w:val="00087DC7"/>
    <w:rsid w:val="00090389"/>
    <w:rsid w:val="00091066"/>
    <w:rsid w:val="00097645"/>
    <w:rsid w:val="000A0A2D"/>
    <w:rsid w:val="000A0BED"/>
    <w:rsid w:val="000A24B6"/>
    <w:rsid w:val="000A3DF0"/>
    <w:rsid w:val="000B29C4"/>
    <w:rsid w:val="000B41D2"/>
    <w:rsid w:val="000C0D80"/>
    <w:rsid w:val="000C15AC"/>
    <w:rsid w:val="000C37CA"/>
    <w:rsid w:val="000C5905"/>
    <w:rsid w:val="000C68C6"/>
    <w:rsid w:val="000C7619"/>
    <w:rsid w:val="000D02E9"/>
    <w:rsid w:val="000D11A5"/>
    <w:rsid w:val="000D14F8"/>
    <w:rsid w:val="000D40DF"/>
    <w:rsid w:val="000D5790"/>
    <w:rsid w:val="000D704E"/>
    <w:rsid w:val="000D798E"/>
    <w:rsid w:val="000E1E52"/>
    <w:rsid w:val="000E2253"/>
    <w:rsid w:val="000E4009"/>
    <w:rsid w:val="000E460A"/>
    <w:rsid w:val="000E61B6"/>
    <w:rsid w:val="000F132D"/>
    <w:rsid w:val="000F3905"/>
    <w:rsid w:val="000F48A1"/>
    <w:rsid w:val="000F68D9"/>
    <w:rsid w:val="000F76EC"/>
    <w:rsid w:val="001021C2"/>
    <w:rsid w:val="00104C10"/>
    <w:rsid w:val="001055B6"/>
    <w:rsid w:val="00106051"/>
    <w:rsid w:val="001073BE"/>
    <w:rsid w:val="00112B99"/>
    <w:rsid w:val="001142A4"/>
    <w:rsid w:val="001144C4"/>
    <w:rsid w:val="00114FD0"/>
    <w:rsid w:val="00124681"/>
    <w:rsid w:val="001258DC"/>
    <w:rsid w:val="001351D8"/>
    <w:rsid w:val="00135590"/>
    <w:rsid w:val="0014117A"/>
    <w:rsid w:val="00144616"/>
    <w:rsid w:val="001469AA"/>
    <w:rsid w:val="00146C4E"/>
    <w:rsid w:val="00150282"/>
    <w:rsid w:val="00150E98"/>
    <w:rsid w:val="00151466"/>
    <w:rsid w:val="001527F9"/>
    <w:rsid w:val="001534DF"/>
    <w:rsid w:val="00153E53"/>
    <w:rsid w:val="00156109"/>
    <w:rsid w:val="001579FC"/>
    <w:rsid w:val="001600E3"/>
    <w:rsid w:val="00160A00"/>
    <w:rsid w:val="00160B23"/>
    <w:rsid w:val="00162D97"/>
    <w:rsid w:val="00167409"/>
    <w:rsid w:val="00171656"/>
    <w:rsid w:val="00171CB2"/>
    <w:rsid w:val="00173050"/>
    <w:rsid w:val="001740C1"/>
    <w:rsid w:val="00176907"/>
    <w:rsid w:val="00176BAA"/>
    <w:rsid w:val="00177A81"/>
    <w:rsid w:val="00180CA0"/>
    <w:rsid w:val="00181C8B"/>
    <w:rsid w:val="00182BD7"/>
    <w:rsid w:val="00182C97"/>
    <w:rsid w:val="001877FD"/>
    <w:rsid w:val="0019002E"/>
    <w:rsid w:val="00191149"/>
    <w:rsid w:val="00195A00"/>
    <w:rsid w:val="00197B39"/>
    <w:rsid w:val="00197FCF"/>
    <w:rsid w:val="001A2193"/>
    <w:rsid w:val="001A40B6"/>
    <w:rsid w:val="001A441D"/>
    <w:rsid w:val="001A6761"/>
    <w:rsid w:val="001B030D"/>
    <w:rsid w:val="001B2B17"/>
    <w:rsid w:val="001B47FB"/>
    <w:rsid w:val="001B639D"/>
    <w:rsid w:val="001B7911"/>
    <w:rsid w:val="001C2F22"/>
    <w:rsid w:val="001C3E25"/>
    <w:rsid w:val="001D281B"/>
    <w:rsid w:val="001D69F3"/>
    <w:rsid w:val="001E3E4B"/>
    <w:rsid w:val="001E4F2B"/>
    <w:rsid w:val="001E7286"/>
    <w:rsid w:val="001F5A44"/>
    <w:rsid w:val="001F72FF"/>
    <w:rsid w:val="00203E71"/>
    <w:rsid w:val="00203FA8"/>
    <w:rsid w:val="00212B46"/>
    <w:rsid w:val="002154E6"/>
    <w:rsid w:val="00220D94"/>
    <w:rsid w:val="00223027"/>
    <w:rsid w:val="002239E0"/>
    <w:rsid w:val="00231962"/>
    <w:rsid w:val="00231D29"/>
    <w:rsid w:val="00233506"/>
    <w:rsid w:val="00234BBC"/>
    <w:rsid w:val="00236D91"/>
    <w:rsid w:val="00240044"/>
    <w:rsid w:val="00241F07"/>
    <w:rsid w:val="00245854"/>
    <w:rsid w:val="00245B0C"/>
    <w:rsid w:val="002473AB"/>
    <w:rsid w:val="00253C57"/>
    <w:rsid w:val="00254AFE"/>
    <w:rsid w:val="00257D92"/>
    <w:rsid w:val="002632D0"/>
    <w:rsid w:val="00263BB0"/>
    <w:rsid w:val="0027190D"/>
    <w:rsid w:val="002737AA"/>
    <w:rsid w:val="00273F02"/>
    <w:rsid w:val="00274310"/>
    <w:rsid w:val="00280B46"/>
    <w:rsid w:val="00281173"/>
    <w:rsid w:val="00281CF1"/>
    <w:rsid w:val="002836F7"/>
    <w:rsid w:val="0028393B"/>
    <w:rsid w:val="002849B6"/>
    <w:rsid w:val="0028587C"/>
    <w:rsid w:val="002871D6"/>
    <w:rsid w:val="002872E5"/>
    <w:rsid w:val="0028739E"/>
    <w:rsid w:val="00290ABF"/>
    <w:rsid w:val="002929B6"/>
    <w:rsid w:val="00293C8A"/>
    <w:rsid w:val="002A0EEF"/>
    <w:rsid w:val="002A5298"/>
    <w:rsid w:val="002A593D"/>
    <w:rsid w:val="002B31F1"/>
    <w:rsid w:val="002B4551"/>
    <w:rsid w:val="002B53F2"/>
    <w:rsid w:val="002C04F6"/>
    <w:rsid w:val="002C1C9F"/>
    <w:rsid w:val="002C6EB1"/>
    <w:rsid w:val="002C760B"/>
    <w:rsid w:val="002C78FD"/>
    <w:rsid w:val="002C7B54"/>
    <w:rsid w:val="002D6331"/>
    <w:rsid w:val="002E4BC2"/>
    <w:rsid w:val="002E4CF6"/>
    <w:rsid w:val="002E628C"/>
    <w:rsid w:val="002E7A32"/>
    <w:rsid w:val="002F1BC1"/>
    <w:rsid w:val="002F21D0"/>
    <w:rsid w:val="002F594F"/>
    <w:rsid w:val="002F6B63"/>
    <w:rsid w:val="003076A3"/>
    <w:rsid w:val="003121EF"/>
    <w:rsid w:val="003145C2"/>
    <w:rsid w:val="00315D0E"/>
    <w:rsid w:val="00320777"/>
    <w:rsid w:val="00321C88"/>
    <w:rsid w:val="00327145"/>
    <w:rsid w:val="00327D91"/>
    <w:rsid w:val="00331E43"/>
    <w:rsid w:val="0033245F"/>
    <w:rsid w:val="00335109"/>
    <w:rsid w:val="003351FA"/>
    <w:rsid w:val="003354B1"/>
    <w:rsid w:val="00336359"/>
    <w:rsid w:val="00337E3C"/>
    <w:rsid w:val="0034073A"/>
    <w:rsid w:val="003441DB"/>
    <w:rsid w:val="00344886"/>
    <w:rsid w:val="0035017A"/>
    <w:rsid w:val="00351461"/>
    <w:rsid w:val="0035350D"/>
    <w:rsid w:val="0035423D"/>
    <w:rsid w:val="00357A88"/>
    <w:rsid w:val="00360225"/>
    <w:rsid w:val="003616F2"/>
    <w:rsid w:val="00362955"/>
    <w:rsid w:val="003629A7"/>
    <w:rsid w:val="0036670E"/>
    <w:rsid w:val="00367BEB"/>
    <w:rsid w:val="003719C4"/>
    <w:rsid w:val="003722F8"/>
    <w:rsid w:val="0038170C"/>
    <w:rsid w:val="003853E0"/>
    <w:rsid w:val="00385E0E"/>
    <w:rsid w:val="00386315"/>
    <w:rsid w:val="0039442E"/>
    <w:rsid w:val="003A2195"/>
    <w:rsid w:val="003A2ABC"/>
    <w:rsid w:val="003A4EA4"/>
    <w:rsid w:val="003A51BC"/>
    <w:rsid w:val="003A7034"/>
    <w:rsid w:val="003A709C"/>
    <w:rsid w:val="003A75DD"/>
    <w:rsid w:val="003B1A05"/>
    <w:rsid w:val="003B1F1C"/>
    <w:rsid w:val="003B1FBD"/>
    <w:rsid w:val="003B345C"/>
    <w:rsid w:val="003B75E8"/>
    <w:rsid w:val="003C0456"/>
    <w:rsid w:val="003C0C81"/>
    <w:rsid w:val="003C111A"/>
    <w:rsid w:val="003C1330"/>
    <w:rsid w:val="003C22A9"/>
    <w:rsid w:val="003C7E63"/>
    <w:rsid w:val="003D00A4"/>
    <w:rsid w:val="003D5235"/>
    <w:rsid w:val="003D72C7"/>
    <w:rsid w:val="003E1959"/>
    <w:rsid w:val="003E49B6"/>
    <w:rsid w:val="003E68FB"/>
    <w:rsid w:val="003E6BFB"/>
    <w:rsid w:val="003E6FF2"/>
    <w:rsid w:val="003F0EFC"/>
    <w:rsid w:val="003F28D8"/>
    <w:rsid w:val="003F5304"/>
    <w:rsid w:val="003F5CD8"/>
    <w:rsid w:val="003F618C"/>
    <w:rsid w:val="003F6614"/>
    <w:rsid w:val="003F730A"/>
    <w:rsid w:val="00402775"/>
    <w:rsid w:val="00412818"/>
    <w:rsid w:val="00412B2D"/>
    <w:rsid w:val="00413C55"/>
    <w:rsid w:val="00415DF5"/>
    <w:rsid w:val="00416235"/>
    <w:rsid w:val="00416D5E"/>
    <w:rsid w:val="00416DE7"/>
    <w:rsid w:val="00421136"/>
    <w:rsid w:val="00425B55"/>
    <w:rsid w:val="00431048"/>
    <w:rsid w:val="0043404F"/>
    <w:rsid w:val="00435E72"/>
    <w:rsid w:val="00437272"/>
    <w:rsid w:val="00440A4A"/>
    <w:rsid w:val="00440E85"/>
    <w:rsid w:val="00441715"/>
    <w:rsid w:val="0045018F"/>
    <w:rsid w:val="00450902"/>
    <w:rsid w:val="00451B29"/>
    <w:rsid w:val="00451BE7"/>
    <w:rsid w:val="004550C5"/>
    <w:rsid w:val="00456E2C"/>
    <w:rsid w:val="004575AF"/>
    <w:rsid w:val="00461B07"/>
    <w:rsid w:val="00470270"/>
    <w:rsid w:val="004704A2"/>
    <w:rsid w:val="00474948"/>
    <w:rsid w:val="004750D1"/>
    <w:rsid w:val="00475B32"/>
    <w:rsid w:val="004809CF"/>
    <w:rsid w:val="00483D6D"/>
    <w:rsid w:val="004845FA"/>
    <w:rsid w:val="00484D1B"/>
    <w:rsid w:val="004906F0"/>
    <w:rsid w:val="00492870"/>
    <w:rsid w:val="00494E15"/>
    <w:rsid w:val="004A0BC9"/>
    <w:rsid w:val="004A1482"/>
    <w:rsid w:val="004A37D1"/>
    <w:rsid w:val="004A418E"/>
    <w:rsid w:val="004A4ACB"/>
    <w:rsid w:val="004A7706"/>
    <w:rsid w:val="004B21A6"/>
    <w:rsid w:val="004B3A6D"/>
    <w:rsid w:val="004B45AE"/>
    <w:rsid w:val="004B4E1A"/>
    <w:rsid w:val="004B6754"/>
    <w:rsid w:val="004C0D6C"/>
    <w:rsid w:val="004C10F0"/>
    <w:rsid w:val="004C11D0"/>
    <w:rsid w:val="004C25C1"/>
    <w:rsid w:val="004C3DAE"/>
    <w:rsid w:val="004C46AE"/>
    <w:rsid w:val="004C7A33"/>
    <w:rsid w:val="004D2795"/>
    <w:rsid w:val="004E1D6F"/>
    <w:rsid w:val="004E318F"/>
    <w:rsid w:val="004E46F6"/>
    <w:rsid w:val="004E4A8C"/>
    <w:rsid w:val="004F1525"/>
    <w:rsid w:val="004F22BB"/>
    <w:rsid w:val="004F2984"/>
    <w:rsid w:val="004F2A20"/>
    <w:rsid w:val="004F3945"/>
    <w:rsid w:val="004F77AF"/>
    <w:rsid w:val="0050038F"/>
    <w:rsid w:val="00500F2F"/>
    <w:rsid w:val="00501B99"/>
    <w:rsid w:val="00502559"/>
    <w:rsid w:val="0050300F"/>
    <w:rsid w:val="0050360D"/>
    <w:rsid w:val="00510D2B"/>
    <w:rsid w:val="005166D7"/>
    <w:rsid w:val="005176BB"/>
    <w:rsid w:val="00525114"/>
    <w:rsid w:val="0053160E"/>
    <w:rsid w:val="0053249A"/>
    <w:rsid w:val="00540DC6"/>
    <w:rsid w:val="00542FBA"/>
    <w:rsid w:val="005452D9"/>
    <w:rsid w:val="00546806"/>
    <w:rsid w:val="00551BD0"/>
    <w:rsid w:val="005521D0"/>
    <w:rsid w:val="00552354"/>
    <w:rsid w:val="0055589E"/>
    <w:rsid w:val="00557136"/>
    <w:rsid w:val="00564A6F"/>
    <w:rsid w:val="005669B9"/>
    <w:rsid w:val="00567444"/>
    <w:rsid w:val="00580300"/>
    <w:rsid w:val="005818F0"/>
    <w:rsid w:val="00582281"/>
    <w:rsid w:val="005878F4"/>
    <w:rsid w:val="00591DBD"/>
    <w:rsid w:val="0059457D"/>
    <w:rsid w:val="00594D5E"/>
    <w:rsid w:val="005A0F36"/>
    <w:rsid w:val="005A27E6"/>
    <w:rsid w:val="005B2978"/>
    <w:rsid w:val="005B57E5"/>
    <w:rsid w:val="005B743A"/>
    <w:rsid w:val="005C09B6"/>
    <w:rsid w:val="005C0ABE"/>
    <w:rsid w:val="005C1826"/>
    <w:rsid w:val="005C3DDB"/>
    <w:rsid w:val="005C4916"/>
    <w:rsid w:val="005C6E91"/>
    <w:rsid w:val="005D4BF4"/>
    <w:rsid w:val="005D57F0"/>
    <w:rsid w:val="005E2F12"/>
    <w:rsid w:val="005E3D86"/>
    <w:rsid w:val="005E7301"/>
    <w:rsid w:val="005F01CC"/>
    <w:rsid w:val="005F1628"/>
    <w:rsid w:val="005F47D7"/>
    <w:rsid w:val="006009C0"/>
    <w:rsid w:val="00606846"/>
    <w:rsid w:val="00616002"/>
    <w:rsid w:val="006172E0"/>
    <w:rsid w:val="006175FC"/>
    <w:rsid w:val="00621213"/>
    <w:rsid w:val="00621867"/>
    <w:rsid w:val="00622113"/>
    <w:rsid w:val="006223D6"/>
    <w:rsid w:val="00622998"/>
    <w:rsid w:val="00626C16"/>
    <w:rsid w:val="00631B61"/>
    <w:rsid w:val="006331A4"/>
    <w:rsid w:val="006335E7"/>
    <w:rsid w:val="00634177"/>
    <w:rsid w:val="00636C37"/>
    <w:rsid w:val="0064578B"/>
    <w:rsid w:val="006514FF"/>
    <w:rsid w:val="0065153A"/>
    <w:rsid w:val="006519F0"/>
    <w:rsid w:val="00654E33"/>
    <w:rsid w:val="00655F61"/>
    <w:rsid w:val="00656BD8"/>
    <w:rsid w:val="00656FF2"/>
    <w:rsid w:val="006576CB"/>
    <w:rsid w:val="00662101"/>
    <w:rsid w:val="00662DD5"/>
    <w:rsid w:val="006654BB"/>
    <w:rsid w:val="0066593A"/>
    <w:rsid w:val="00665A63"/>
    <w:rsid w:val="00666A00"/>
    <w:rsid w:val="00666D35"/>
    <w:rsid w:val="00667AB5"/>
    <w:rsid w:val="006709D3"/>
    <w:rsid w:val="00671F50"/>
    <w:rsid w:val="006751BE"/>
    <w:rsid w:val="00675304"/>
    <w:rsid w:val="00675A92"/>
    <w:rsid w:val="00680D27"/>
    <w:rsid w:val="00681BC7"/>
    <w:rsid w:val="00682055"/>
    <w:rsid w:val="00683D36"/>
    <w:rsid w:val="00685C13"/>
    <w:rsid w:val="00686B8E"/>
    <w:rsid w:val="00691156"/>
    <w:rsid w:val="006916A4"/>
    <w:rsid w:val="006947D5"/>
    <w:rsid w:val="006947F6"/>
    <w:rsid w:val="00695C1B"/>
    <w:rsid w:val="00695DE9"/>
    <w:rsid w:val="006A0EB7"/>
    <w:rsid w:val="006A253A"/>
    <w:rsid w:val="006A2579"/>
    <w:rsid w:val="006A4170"/>
    <w:rsid w:val="006A47D1"/>
    <w:rsid w:val="006A797B"/>
    <w:rsid w:val="006B2F6C"/>
    <w:rsid w:val="006C02E9"/>
    <w:rsid w:val="006C050A"/>
    <w:rsid w:val="006C3C22"/>
    <w:rsid w:val="006C4EE5"/>
    <w:rsid w:val="006C5F16"/>
    <w:rsid w:val="006D0CA5"/>
    <w:rsid w:val="006D11CB"/>
    <w:rsid w:val="006D5DF2"/>
    <w:rsid w:val="006D5F47"/>
    <w:rsid w:val="006E0271"/>
    <w:rsid w:val="006E0C5F"/>
    <w:rsid w:val="006E4C5F"/>
    <w:rsid w:val="006F0004"/>
    <w:rsid w:val="006F0C9B"/>
    <w:rsid w:val="006F1240"/>
    <w:rsid w:val="006F3A09"/>
    <w:rsid w:val="006F4E76"/>
    <w:rsid w:val="006F54BB"/>
    <w:rsid w:val="007000DA"/>
    <w:rsid w:val="007003B1"/>
    <w:rsid w:val="007034FA"/>
    <w:rsid w:val="00715586"/>
    <w:rsid w:val="007156A0"/>
    <w:rsid w:val="007158E6"/>
    <w:rsid w:val="00715C23"/>
    <w:rsid w:val="00715C33"/>
    <w:rsid w:val="00717C86"/>
    <w:rsid w:val="00717D2D"/>
    <w:rsid w:val="00720159"/>
    <w:rsid w:val="007257E2"/>
    <w:rsid w:val="00733A9B"/>
    <w:rsid w:val="00737871"/>
    <w:rsid w:val="00743365"/>
    <w:rsid w:val="00743B84"/>
    <w:rsid w:val="00746404"/>
    <w:rsid w:val="00746E2F"/>
    <w:rsid w:val="00747FF5"/>
    <w:rsid w:val="00756551"/>
    <w:rsid w:val="00757571"/>
    <w:rsid w:val="00757EE7"/>
    <w:rsid w:val="00767695"/>
    <w:rsid w:val="0076795E"/>
    <w:rsid w:val="007735AB"/>
    <w:rsid w:val="0077411B"/>
    <w:rsid w:val="007850F8"/>
    <w:rsid w:val="00785F7E"/>
    <w:rsid w:val="0078670F"/>
    <w:rsid w:val="0079063D"/>
    <w:rsid w:val="00791711"/>
    <w:rsid w:val="00792DED"/>
    <w:rsid w:val="007937DF"/>
    <w:rsid w:val="00795A56"/>
    <w:rsid w:val="007A12CC"/>
    <w:rsid w:val="007A372A"/>
    <w:rsid w:val="007A415C"/>
    <w:rsid w:val="007A69C9"/>
    <w:rsid w:val="007A7164"/>
    <w:rsid w:val="007A71BA"/>
    <w:rsid w:val="007B2597"/>
    <w:rsid w:val="007B26B2"/>
    <w:rsid w:val="007C4785"/>
    <w:rsid w:val="007C769D"/>
    <w:rsid w:val="007D1B15"/>
    <w:rsid w:val="007D3CA5"/>
    <w:rsid w:val="007D511B"/>
    <w:rsid w:val="007E28CB"/>
    <w:rsid w:val="007E5EBB"/>
    <w:rsid w:val="007E7064"/>
    <w:rsid w:val="007F037B"/>
    <w:rsid w:val="007F3BC1"/>
    <w:rsid w:val="007F447F"/>
    <w:rsid w:val="007F78DC"/>
    <w:rsid w:val="00802A7C"/>
    <w:rsid w:val="00802B78"/>
    <w:rsid w:val="00804C3A"/>
    <w:rsid w:val="00806E67"/>
    <w:rsid w:val="00811981"/>
    <w:rsid w:val="00812D4F"/>
    <w:rsid w:val="00822972"/>
    <w:rsid w:val="00822ECC"/>
    <w:rsid w:val="008244DB"/>
    <w:rsid w:val="00825106"/>
    <w:rsid w:val="00827E74"/>
    <w:rsid w:val="0083295F"/>
    <w:rsid w:val="0083382B"/>
    <w:rsid w:val="00835DD8"/>
    <w:rsid w:val="008419A2"/>
    <w:rsid w:val="008435DE"/>
    <w:rsid w:val="0084456E"/>
    <w:rsid w:val="008450F8"/>
    <w:rsid w:val="00846D11"/>
    <w:rsid w:val="00847D4C"/>
    <w:rsid w:val="00851FFA"/>
    <w:rsid w:val="00854476"/>
    <w:rsid w:val="00864EE0"/>
    <w:rsid w:val="00866916"/>
    <w:rsid w:val="008669D3"/>
    <w:rsid w:val="00871E71"/>
    <w:rsid w:val="0087558F"/>
    <w:rsid w:val="008814D5"/>
    <w:rsid w:val="00881F8B"/>
    <w:rsid w:val="00883000"/>
    <w:rsid w:val="0088682F"/>
    <w:rsid w:val="00887A03"/>
    <w:rsid w:val="0089007F"/>
    <w:rsid w:val="00893D1A"/>
    <w:rsid w:val="008943F4"/>
    <w:rsid w:val="008948FC"/>
    <w:rsid w:val="00896E6F"/>
    <w:rsid w:val="00897FBC"/>
    <w:rsid w:val="008A15E2"/>
    <w:rsid w:val="008A7309"/>
    <w:rsid w:val="008A7BC4"/>
    <w:rsid w:val="008B0780"/>
    <w:rsid w:val="008B27D8"/>
    <w:rsid w:val="008B4177"/>
    <w:rsid w:val="008C0D71"/>
    <w:rsid w:val="008C3E1B"/>
    <w:rsid w:val="008D35BE"/>
    <w:rsid w:val="008D50B1"/>
    <w:rsid w:val="008D54CC"/>
    <w:rsid w:val="008D5796"/>
    <w:rsid w:val="008D5F0B"/>
    <w:rsid w:val="008D6DCC"/>
    <w:rsid w:val="008E31D2"/>
    <w:rsid w:val="008E47D2"/>
    <w:rsid w:val="008E5986"/>
    <w:rsid w:val="008F02BE"/>
    <w:rsid w:val="008F7DD1"/>
    <w:rsid w:val="0090330E"/>
    <w:rsid w:val="00905967"/>
    <w:rsid w:val="00905DEA"/>
    <w:rsid w:val="0090749B"/>
    <w:rsid w:val="00907702"/>
    <w:rsid w:val="00921E35"/>
    <w:rsid w:val="00923269"/>
    <w:rsid w:val="00932365"/>
    <w:rsid w:val="009329F0"/>
    <w:rsid w:val="00935CF2"/>
    <w:rsid w:val="00936A71"/>
    <w:rsid w:val="009413C4"/>
    <w:rsid w:val="00943497"/>
    <w:rsid w:val="0094359B"/>
    <w:rsid w:val="009438AB"/>
    <w:rsid w:val="00950490"/>
    <w:rsid w:val="00950A4B"/>
    <w:rsid w:val="00951174"/>
    <w:rsid w:val="009515EE"/>
    <w:rsid w:val="00955BB4"/>
    <w:rsid w:val="0095689D"/>
    <w:rsid w:val="009642D8"/>
    <w:rsid w:val="0096651E"/>
    <w:rsid w:val="00966948"/>
    <w:rsid w:val="00967387"/>
    <w:rsid w:val="00972DB3"/>
    <w:rsid w:val="009825B6"/>
    <w:rsid w:val="00982FDE"/>
    <w:rsid w:val="00985ECC"/>
    <w:rsid w:val="00992342"/>
    <w:rsid w:val="009943CD"/>
    <w:rsid w:val="0099670E"/>
    <w:rsid w:val="00997E0E"/>
    <w:rsid w:val="009A0764"/>
    <w:rsid w:val="009A1FF6"/>
    <w:rsid w:val="009A373D"/>
    <w:rsid w:val="009B1A76"/>
    <w:rsid w:val="009B449C"/>
    <w:rsid w:val="009B4FB7"/>
    <w:rsid w:val="009B7556"/>
    <w:rsid w:val="009C20C5"/>
    <w:rsid w:val="009D00D1"/>
    <w:rsid w:val="009D1578"/>
    <w:rsid w:val="009D1A4C"/>
    <w:rsid w:val="009D60FB"/>
    <w:rsid w:val="009D77BA"/>
    <w:rsid w:val="009D7BE6"/>
    <w:rsid w:val="009D7E14"/>
    <w:rsid w:val="009E0145"/>
    <w:rsid w:val="009E1DA2"/>
    <w:rsid w:val="009F27E9"/>
    <w:rsid w:val="009F753F"/>
    <w:rsid w:val="00A01503"/>
    <w:rsid w:val="00A02644"/>
    <w:rsid w:val="00A21387"/>
    <w:rsid w:val="00A220B1"/>
    <w:rsid w:val="00A26B16"/>
    <w:rsid w:val="00A27B61"/>
    <w:rsid w:val="00A30C46"/>
    <w:rsid w:val="00A3268C"/>
    <w:rsid w:val="00A334DD"/>
    <w:rsid w:val="00A35E59"/>
    <w:rsid w:val="00A37DF4"/>
    <w:rsid w:val="00A43CA5"/>
    <w:rsid w:val="00A4483B"/>
    <w:rsid w:val="00A44A93"/>
    <w:rsid w:val="00A44F19"/>
    <w:rsid w:val="00A45EDC"/>
    <w:rsid w:val="00A46005"/>
    <w:rsid w:val="00A47BD6"/>
    <w:rsid w:val="00A50921"/>
    <w:rsid w:val="00A62BBF"/>
    <w:rsid w:val="00A66D0F"/>
    <w:rsid w:val="00A70596"/>
    <w:rsid w:val="00A80102"/>
    <w:rsid w:val="00A82218"/>
    <w:rsid w:val="00A82CD1"/>
    <w:rsid w:val="00A834E8"/>
    <w:rsid w:val="00A85167"/>
    <w:rsid w:val="00A866E2"/>
    <w:rsid w:val="00A93B76"/>
    <w:rsid w:val="00A95AA1"/>
    <w:rsid w:val="00A96B9C"/>
    <w:rsid w:val="00A97C54"/>
    <w:rsid w:val="00AA32EE"/>
    <w:rsid w:val="00AA6C54"/>
    <w:rsid w:val="00AB029F"/>
    <w:rsid w:val="00AB1184"/>
    <w:rsid w:val="00AB2D48"/>
    <w:rsid w:val="00AB4B80"/>
    <w:rsid w:val="00AB6012"/>
    <w:rsid w:val="00AC087B"/>
    <w:rsid w:val="00AC2803"/>
    <w:rsid w:val="00AC3D1B"/>
    <w:rsid w:val="00AC5BAB"/>
    <w:rsid w:val="00AC7CB3"/>
    <w:rsid w:val="00AD022D"/>
    <w:rsid w:val="00AD1F36"/>
    <w:rsid w:val="00AD3548"/>
    <w:rsid w:val="00AD4937"/>
    <w:rsid w:val="00AD5677"/>
    <w:rsid w:val="00AD7B76"/>
    <w:rsid w:val="00AE02B8"/>
    <w:rsid w:val="00AE02FD"/>
    <w:rsid w:val="00AE15EA"/>
    <w:rsid w:val="00AE413D"/>
    <w:rsid w:val="00AE58E8"/>
    <w:rsid w:val="00AE731A"/>
    <w:rsid w:val="00AF2EC1"/>
    <w:rsid w:val="00AF7F7A"/>
    <w:rsid w:val="00B012C4"/>
    <w:rsid w:val="00B0169F"/>
    <w:rsid w:val="00B01D8D"/>
    <w:rsid w:val="00B02427"/>
    <w:rsid w:val="00B05344"/>
    <w:rsid w:val="00B05D7A"/>
    <w:rsid w:val="00B06186"/>
    <w:rsid w:val="00B076D3"/>
    <w:rsid w:val="00B1026B"/>
    <w:rsid w:val="00B1117A"/>
    <w:rsid w:val="00B11727"/>
    <w:rsid w:val="00B141FB"/>
    <w:rsid w:val="00B1595D"/>
    <w:rsid w:val="00B15BE1"/>
    <w:rsid w:val="00B160DF"/>
    <w:rsid w:val="00B21398"/>
    <w:rsid w:val="00B24379"/>
    <w:rsid w:val="00B259F6"/>
    <w:rsid w:val="00B34101"/>
    <w:rsid w:val="00B34D62"/>
    <w:rsid w:val="00B374F6"/>
    <w:rsid w:val="00B4004B"/>
    <w:rsid w:val="00B40080"/>
    <w:rsid w:val="00B40D46"/>
    <w:rsid w:val="00B43058"/>
    <w:rsid w:val="00B4440C"/>
    <w:rsid w:val="00B47350"/>
    <w:rsid w:val="00B476E2"/>
    <w:rsid w:val="00B510D4"/>
    <w:rsid w:val="00B51B63"/>
    <w:rsid w:val="00B53600"/>
    <w:rsid w:val="00B60D84"/>
    <w:rsid w:val="00B60EAB"/>
    <w:rsid w:val="00B636FE"/>
    <w:rsid w:val="00B63A80"/>
    <w:rsid w:val="00B6413A"/>
    <w:rsid w:val="00B66AE3"/>
    <w:rsid w:val="00B70FF2"/>
    <w:rsid w:val="00B73B88"/>
    <w:rsid w:val="00B76C4D"/>
    <w:rsid w:val="00B76E7E"/>
    <w:rsid w:val="00B87F2B"/>
    <w:rsid w:val="00B928B9"/>
    <w:rsid w:val="00B94D00"/>
    <w:rsid w:val="00BA4539"/>
    <w:rsid w:val="00BA49ED"/>
    <w:rsid w:val="00BA4FE5"/>
    <w:rsid w:val="00BA5419"/>
    <w:rsid w:val="00BB1F67"/>
    <w:rsid w:val="00BB69CC"/>
    <w:rsid w:val="00BC0710"/>
    <w:rsid w:val="00BC2A5F"/>
    <w:rsid w:val="00BD2476"/>
    <w:rsid w:val="00BD28A4"/>
    <w:rsid w:val="00BE2C4C"/>
    <w:rsid w:val="00BF0C27"/>
    <w:rsid w:val="00BF5F98"/>
    <w:rsid w:val="00BF6D1E"/>
    <w:rsid w:val="00C0481B"/>
    <w:rsid w:val="00C052BF"/>
    <w:rsid w:val="00C058DD"/>
    <w:rsid w:val="00C07275"/>
    <w:rsid w:val="00C12E77"/>
    <w:rsid w:val="00C135E8"/>
    <w:rsid w:val="00C14587"/>
    <w:rsid w:val="00C207EB"/>
    <w:rsid w:val="00C2431D"/>
    <w:rsid w:val="00C25E28"/>
    <w:rsid w:val="00C266C5"/>
    <w:rsid w:val="00C31C30"/>
    <w:rsid w:val="00C33B45"/>
    <w:rsid w:val="00C36539"/>
    <w:rsid w:val="00C40F6A"/>
    <w:rsid w:val="00C41F1E"/>
    <w:rsid w:val="00C4459E"/>
    <w:rsid w:val="00C453FD"/>
    <w:rsid w:val="00C46808"/>
    <w:rsid w:val="00C46F67"/>
    <w:rsid w:val="00C47502"/>
    <w:rsid w:val="00C52B84"/>
    <w:rsid w:val="00C54C6C"/>
    <w:rsid w:val="00C54EDF"/>
    <w:rsid w:val="00C6469B"/>
    <w:rsid w:val="00C65AC7"/>
    <w:rsid w:val="00C66910"/>
    <w:rsid w:val="00C71003"/>
    <w:rsid w:val="00C73C9D"/>
    <w:rsid w:val="00C77BFD"/>
    <w:rsid w:val="00C80674"/>
    <w:rsid w:val="00C81DC7"/>
    <w:rsid w:val="00C92B65"/>
    <w:rsid w:val="00C9428F"/>
    <w:rsid w:val="00C950D5"/>
    <w:rsid w:val="00C96428"/>
    <w:rsid w:val="00CA0D51"/>
    <w:rsid w:val="00CA0F5C"/>
    <w:rsid w:val="00CA3214"/>
    <w:rsid w:val="00CA5A11"/>
    <w:rsid w:val="00CB13E4"/>
    <w:rsid w:val="00CB3273"/>
    <w:rsid w:val="00CB4B40"/>
    <w:rsid w:val="00CB6960"/>
    <w:rsid w:val="00CB7E60"/>
    <w:rsid w:val="00CC01F7"/>
    <w:rsid w:val="00CC2746"/>
    <w:rsid w:val="00CC3E32"/>
    <w:rsid w:val="00CD1E28"/>
    <w:rsid w:val="00CD79B0"/>
    <w:rsid w:val="00CE01E8"/>
    <w:rsid w:val="00CE1789"/>
    <w:rsid w:val="00CE1AF6"/>
    <w:rsid w:val="00CE6AF1"/>
    <w:rsid w:val="00CE766D"/>
    <w:rsid w:val="00CF0E77"/>
    <w:rsid w:val="00CF5937"/>
    <w:rsid w:val="00CF5D23"/>
    <w:rsid w:val="00D00D6A"/>
    <w:rsid w:val="00D0287A"/>
    <w:rsid w:val="00D032DC"/>
    <w:rsid w:val="00D036A6"/>
    <w:rsid w:val="00D039CD"/>
    <w:rsid w:val="00D03B11"/>
    <w:rsid w:val="00D05AF6"/>
    <w:rsid w:val="00D06C5B"/>
    <w:rsid w:val="00D11648"/>
    <w:rsid w:val="00D1486E"/>
    <w:rsid w:val="00D15033"/>
    <w:rsid w:val="00D324FB"/>
    <w:rsid w:val="00D336D9"/>
    <w:rsid w:val="00D34AEC"/>
    <w:rsid w:val="00D44EB7"/>
    <w:rsid w:val="00D46792"/>
    <w:rsid w:val="00D474A9"/>
    <w:rsid w:val="00D55249"/>
    <w:rsid w:val="00D55FDC"/>
    <w:rsid w:val="00D56250"/>
    <w:rsid w:val="00D5743C"/>
    <w:rsid w:val="00D6005E"/>
    <w:rsid w:val="00D63CEE"/>
    <w:rsid w:val="00D64E70"/>
    <w:rsid w:val="00D668CC"/>
    <w:rsid w:val="00D7020B"/>
    <w:rsid w:val="00D722A9"/>
    <w:rsid w:val="00D73EC5"/>
    <w:rsid w:val="00D776AB"/>
    <w:rsid w:val="00D800D2"/>
    <w:rsid w:val="00D80274"/>
    <w:rsid w:val="00D80AB0"/>
    <w:rsid w:val="00D81C6D"/>
    <w:rsid w:val="00D845A3"/>
    <w:rsid w:val="00D87A84"/>
    <w:rsid w:val="00D902AC"/>
    <w:rsid w:val="00D9040D"/>
    <w:rsid w:val="00D95E6C"/>
    <w:rsid w:val="00DA12FE"/>
    <w:rsid w:val="00DA399A"/>
    <w:rsid w:val="00DA5E6E"/>
    <w:rsid w:val="00DA67C5"/>
    <w:rsid w:val="00DA6CF5"/>
    <w:rsid w:val="00DB0A24"/>
    <w:rsid w:val="00DB142C"/>
    <w:rsid w:val="00DB244F"/>
    <w:rsid w:val="00DB2767"/>
    <w:rsid w:val="00DB2A9F"/>
    <w:rsid w:val="00DB4457"/>
    <w:rsid w:val="00DB513E"/>
    <w:rsid w:val="00DC1B7C"/>
    <w:rsid w:val="00DC3485"/>
    <w:rsid w:val="00DC6BAE"/>
    <w:rsid w:val="00DD4094"/>
    <w:rsid w:val="00DD5500"/>
    <w:rsid w:val="00DD630B"/>
    <w:rsid w:val="00DD6B56"/>
    <w:rsid w:val="00DE1228"/>
    <w:rsid w:val="00DE1B56"/>
    <w:rsid w:val="00DE6339"/>
    <w:rsid w:val="00DF4255"/>
    <w:rsid w:val="00DF4A49"/>
    <w:rsid w:val="00DF7181"/>
    <w:rsid w:val="00E05CA5"/>
    <w:rsid w:val="00E06D9F"/>
    <w:rsid w:val="00E10F47"/>
    <w:rsid w:val="00E12032"/>
    <w:rsid w:val="00E12324"/>
    <w:rsid w:val="00E13A8D"/>
    <w:rsid w:val="00E13E1D"/>
    <w:rsid w:val="00E15277"/>
    <w:rsid w:val="00E16141"/>
    <w:rsid w:val="00E1675D"/>
    <w:rsid w:val="00E21058"/>
    <w:rsid w:val="00E22C93"/>
    <w:rsid w:val="00E22F0D"/>
    <w:rsid w:val="00E24236"/>
    <w:rsid w:val="00E25B29"/>
    <w:rsid w:val="00E276D7"/>
    <w:rsid w:val="00E27D30"/>
    <w:rsid w:val="00E27EC7"/>
    <w:rsid w:val="00E30A2F"/>
    <w:rsid w:val="00E41541"/>
    <w:rsid w:val="00E44EF8"/>
    <w:rsid w:val="00E47529"/>
    <w:rsid w:val="00E5072D"/>
    <w:rsid w:val="00E51871"/>
    <w:rsid w:val="00E55FAB"/>
    <w:rsid w:val="00E56E29"/>
    <w:rsid w:val="00E56F7C"/>
    <w:rsid w:val="00E5781D"/>
    <w:rsid w:val="00E615D7"/>
    <w:rsid w:val="00E65369"/>
    <w:rsid w:val="00E65AE6"/>
    <w:rsid w:val="00E70D18"/>
    <w:rsid w:val="00E715AD"/>
    <w:rsid w:val="00E72147"/>
    <w:rsid w:val="00E72615"/>
    <w:rsid w:val="00E72EC6"/>
    <w:rsid w:val="00E76754"/>
    <w:rsid w:val="00E772F7"/>
    <w:rsid w:val="00E820F4"/>
    <w:rsid w:val="00E8370E"/>
    <w:rsid w:val="00E854F8"/>
    <w:rsid w:val="00E8653F"/>
    <w:rsid w:val="00E86A3B"/>
    <w:rsid w:val="00E90CF4"/>
    <w:rsid w:val="00E936EC"/>
    <w:rsid w:val="00EA10D6"/>
    <w:rsid w:val="00EA39AE"/>
    <w:rsid w:val="00EA3A3E"/>
    <w:rsid w:val="00EA4527"/>
    <w:rsid w:val="00EB1237"/>
    <w:rsid w:val="00EB230B"/>
    <w:rsid w:val="00EB2B6C"/>
    <w:rsid w:val="00EB4AE5"/>
    <w:rsid w:val="00EC40B0"/>
    <w:rsid w:val="00EC65A1"/>
    <w:rsid w:val="00EC6795"/>
    <w:rsid w:val="00EC7845"/>
    <w:rsid w:val="00ED102A"/>
    <w:rsid w:val="00ED21DE"/>
    <w:rsid w:val="00ED35DC"/>
    <w:rsid w:val="00ED7435"/>
    <w:rsid w:val="00EE002D"/>
    <w:rsid w:val="00EE12E8"/>
    <w:rsid w:val="00EE389E"/>
    <w:rsid w:val="00EE39E8"/>
    <w:rsid w:val="00EE6732"/>
    <w:rsid w:val="00EE792C"/>
    <w:rsid w:val="00EF1F7C"/>
    <w:rsid w:val="00EF2E7F"/>
    <w:rsid w:val="00EF3BCD"/>
    <w:rsid w:val="00EF4D6A"/>
    <w:rsid w:val="00F03A80"/>
    <w:rsid w:val="00F044AB"/>
    <w:rsid w:val="00F04C4E"/>
    <w:rsid w:val="00F05165"/>
    <w:rsid w:val="00F05A80"/>
    <w:rsid w:val="00F070F9"/>
    <w:rsid w:val="00F11FD1"/>
    <w:rsid w:val="00F306F1"/>
    <w:rsid w:val="00F32089"/>
    <w:rsid w:val="00F34F2A"/>
    <w:rsid w:val="00F353D6"/>
    <w:rsid w:val="00F35C12"/>
    <w:rsid w:val="00F36006"/>
    <w:rsid w:val="00F40F39"/>
    <w:rsid w:val="00F41A7D"/>
    <w:rsid w:val="00F4293E"/>
    <w:rsid w:val="00F47208"/>
    <w:rsid w:val="00F50F92"/>
    <w:rsid w:val="00F53077"/>
    <w:rsid w:val="00F5587C"/>
    <w:rsid w:val="00F5663C"/>
    <w:rsid w:val="00F6093D"/>
    <w:rsid w:val="00F7084E"/>
    <w:rsid w:val="00F71D0D"/>
    <w:rsid w:val="00F733E0"/>
    <w:rsid w:val="00F76B6F"/>
    <w:rsid w:val="00F771A5"/>
    <w:rsid w:val="00F814ED"/>
    <w:rsid w:val="00F81DCA"/>
    <w:rsid w:val="00F8735E"/>
    <w:rsid w:val="00F9666D"/>
    <w:rsid w:val="00F96DFA"/>
    <w:rsid w:val="00FA01E0"/>
    <w:rsid w:val="00FA2C8C"/>
    <w:rsid w:val="00FB5A6A"/>
    <w:rsid w:val="00FC19E1"/>
    <w:rsid w:val="00FC3398"/>
    <w:rsid w:val="00FC3BDF"/>
    <w:rsid w:val="00FC3CFA"/>
    <w:rsid w:val="00FC4028"/>
    <w:rsid w:val="00FC40ED"/>
    <w:rsid w:val="00FC6AD4"/>
    <w:rsid w:val="00FC7FD2"/>
    <w:rsid w:val="00FD0CC9"/>
    <w:rsid w:val="00FD12D6"/>
    <w:rsid w:val="00FD4FFB"/>
    <w:rsid w:val="00FD54BC"/>
    <w:rsid w:val="00FE0B9C"/>
    <w:rsid w:val="00FE180A"/>
    <w:rsid w:val="00FF60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3150C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7810122">
      <w:bodyDiv w:val="1"/>
      <w:marLeft w:val="0"/>
      <w:marRight w:val="0"/>
      <w:marTop w:val="0"/>
      <w:marBottom w:val="0"/>
      <w:divBdr>
        <w:top w:val="none" w:sz="0" w:space="0" w:color="auto"/>
        <w:left w:val="none" w:sz="0" w:space="0" w:color="auto"/>
        <w:bottom w:val="none" w:sz="0" w:space="0" w:color="auto"/>
        <w:right w:val="none" w:sz="0" w:space="0" w:color="auto"/>
      </w:divBdr>
    </w:div>
    <w:div w:id="367687629">
      <w:bodyDiv w:val="1"/>
      <w:marLeft w:val="0"/>
      <w:marRight w:val="0"/>
      <w:marTop w:val="0"/>
      <w:marBottom w:val="0"/>
      <w:divBdr>
        <w:top w:val="none" w:sz="0" w:space="0" w:color="auto"/>
        <w:left w:val="none" w:sz="0" w:space="0" w:color="auto"/>
        <w:bottom w:val="none" w:sz="0" w:space="0" w:color="auto"/>
        <w:right w:val="none" w:sz="0" w:space="0" w:color="auto"/>
      </w:divBdr>
    </w:div>
    <w:div w:id="450439677">
      <w:bodyDiv w:val="1"/>
      <w:marLeft w:val="0"/>
      <w:marRight w:val="0"/>
      <w:marTop w:val="0"/>
      <w:marBottom w:val="0"/>
      <w:divBdr>
        <w:top w:val="none" w:sz="0" w:space="0" w:color="auto"/>
        <w:left w:val="none" w:sz="0" w:space="0" w:color="auto"/>
        <w:bottom w:val="none" w:sz="0" w:space="0" w:color="auto"/>
        <w:right w:val="none" w:sz="0" w:space="0" w:color="auto"/>
      </w:divBdr>
    </w:div>
    <w:div w:id="489834145">
      <w:bodyDiv w:val="1"/>
      <w:marLeft w:val="0"/>
      <w:marRight w:val="0"/>
      <w:marTop w:val="0"/>
      <w:marBottom w:val="0"/>
      <w:divBdr>
        <w:top w:val="none" w:sz="0" w:space="0" w:color="auto"/>
        <w:left w:val="none" w:sz="0" w:space="0" w:color="auto"/>
        <w:bottom w:val="none" w:sz="0" w:space="0" w:color="auto"/>
        <w:right w:val="none" w:sz="0" w:space="0" w:color="auto"/>
      </w:divBdr>
    </w:div>
    <w:div w:id="515004150">
      <w:bodyDiv w:val="1"/>
      <w:marLeft w:val="0"/>
      <w:marRight w:val="0"/>
      <w:marTop w:val="0"/>
      <w:marBottom w:val="0"/>
      <w:divBdr>
        <w:top w:val="none" w:sz="0" w:space="0" w:color="auto"/>
        <w:left w:val="none" w:sz="0" w:space="0" w:color="auto"/>
        <w:bottom w:val="none" w:sz="0" w:space="0" w:color="auto"/>
        <w:right w:val="none" w:sz="0" w:space="0" w:color="auto"/>
      </w:divBdr>
    </w:div>
    <w:div w:id="558439580">
      <w:bodyDiv w:val="1"/>
      <w:marLeft w:val="0"/>
      <w:marRight w:val="0"/>
      <w:marTop w:val="0"/>
      <w:marBottom w:val="0"/>
      <w:divBdr>
        <w:top w:val="none" w:sz="0" w:space="0" w:color="auto"/>
        <w:left w:val="none" w:sz="0" w:space="0" w:color="auto"/>
        <w:bottom w:val="none" w:sz="0" w:space="0" w:color="auto"/>
        <w:right w:val="none" w:sz="0" w:space="0" w:color="auto"/>
      </w:divBdr>
    </w:div>
    <w:div w:id="585385756">
      <w:bodyDiv w:val="1"/>
      <w:marLeft w:val="0"/>
      <w:marRight w:val="0"/>
      <w:marTop w:val="0"/>
      <w:marBottom w:val="0"/>
      <w:divBdr>
        <w:top w:val="none" w:sz="0" w:space="0" w:color="auto"/>
        <w:left w:val="none" w:sz="0" w:space="0" w:color="auto"/>
        <w:bottom w:val="none" w:sz="0" w:space="0" w:color="auto"/>
        <w:right w:val="none" w:sz="0" w:space="0" w:color="auto"/>
      </w:divBdr>
    </w:div>
    <w:div w:id="600727460">
      <w:bodyDiv w:val="1"/>
      <w:marLeft w:val="0"/>
      <w:marRight w:val="0"/>
      <w:marTop w:val="0"/>
      <w:marBottom w:val="0"/>
      <w:divBdr>
        <w:top w:val="none" w:sz="0" w:space="0" w:color="auto"/>
        <w:left w:val="none" w:sz="0" w:space="0" w:color="auto"/>
        <w:bottom w:val="none" w:sz="0" w:space="0" w:color="auto"/>
        <w:right w:val="none" w:sz="0" w:space="0" w:color="auto"/>
      </w:divBdr>
    </w:div>
    <w:div w:id="746800860">
      <w:bodyDiv w:val="1"/>
      <w:marLeft w:val="0"/>
      <w:marRight w:val="0"/>
      <w:marTop w:val="0"/>
      <w:marBottom w:val="0"/>
      <w:divBdr>
        <w:top w:val="none" w:sz="0" w:space="0" w:color="auto"/>
        <w:left w:val="none" w:sz="0" w:space="0" w:color="auto"/>
        <w:bottom w:val="none" w:sz="0" w:space="0" w:color="auto"/>
        <w:right w:val="none" w:sz="0" w:space="0" w:color="auto"/>
      </w:divBdr>
    </w:div>
    <w:div w:id="773088563">
      <w:bodyDiv w:val="1"/>
      <w:marLeft w:val="0"/>
      <w:marRight w:val="0"/>
      <w:marTop w:val="0"/>
      <w:marBottom w:val="0"/>
      <w:divBdr>
        <w:top w:val="none" w:sz="0" w:space="0" w:color="auto"/>
        <w:left w:val="none" w:sz="0" w:space="0" w:color="auto"/>
        <w:bottom w:val="none" w:sz="0" w:space="0" w:color="auto"/>
        <w:right w:val="none" w:sz="0" w:space="0" w:color="auto"/>
      </w:divBdr>
    </w:div>
    <w:div w:id="1250116557">
      <w:bodyDiv w:val="1"/>
      <w:marLeft w:val="0"/>
      <w:marRight w:val="0"/>
      <w:marTop w:val="0"/>
      <w:marBottom w:val="0"/>
      <w:divBdr>
        <w:top w:val="none" w:sz="0" w:space="0" w:color="auto"/>
        <w:left w:val="none" w:sz="0" w:space="0" w:color="auto"/>
        <w:bottom w:val="none" w:sz="0" w:space="0" w:color="auto"/>
        <w:right w:val="none" w:sz="0" w:space="0" w:color="auto"/>
      </w:divBdr>
    </w:div>
    <w:div w:id="1401750580">
      <w:bodyDiv w:val="1"/>
      <w:marLeft w:val="0"/>
      <w:marRight w:val="0"/>
      <w:marTop w:val="0"/>
      <w:marBottom w:val="0"/>
      <w:divBdr>
        <w:top w:val="none" w:sz="0" w:space="0" w:color="auto"/>
        <w:left w:val="none" w:sz="0" w:space="0" w:color="auto"/>
        <w:bottom w:val="none" w:sz="0" w:space="0" w:color="auto"/>
        <w:right w:val="none" w:sz="0" w:space="0" w:color="auto"/>
      </w:divBdr>
    </w:div>
    <w:div w:id="1410078803">
      <w:bodyDiv w:val="1"/>
      <w:marLeft w:val="0"/>
      <w:marRight w:val="0"/>
      <w:marTop w:val="0"/>
      <w:marBottom w:val="0"/>
      <w:divBdr>
        <w:top w:val="none" w:sz="0" w:space="0" w:color="auto"/>
        <w:left w:val="none" w:sz="0" w:space="0" w:color="auto"/>
        <w:bottom w:val="none" w:sz="0" w:space="0" w:color="auto"/>
        <w:right w:val="none" w:sz="0" w:space="0" w:color="auto"/>
      </w:divBdr>
    </w:div>
    <w:div w:id="1492714125">
      <w:bodyDiv w:val="1"/>
      <w:marLeft w:val="0"/>
      <w:marRight w:val="0"/>
      <w:marTop w:val="0"/>
      <w:marBottom w:val="0"/>
      <w:divBdr>
        <w:top w:val="none" w:sz="0" w:space="0" w:color="auto"/>
        <w:left w:val="none" w:sz="0" w:space="0" w:color="auto"/>
        <w:bottom w:val="none" w:sz="0" w:space="0" w:color="auto"/>
        <w:right w:val="none" w:sz="0" w:space="0" w:color="auto"/>
      </w:divBdr>
    </w:div>
    <w:div w:id="1656571680">
      <w:bodyDiv w:val="1"/>
      <w:marLeft w:val="0"/>
      <w:marRight w:val="0"/>
      <w:marTop w:val="0"/>
      <w:marBottom w:val="0"/>
      <w:divBdr>
        <w:top w:val="none" w:sz="0" w:space="0" w:color="auto"/>
        <w:left w:val="none" w:sz="0" w:space="0" w:color="auto"/>
        <w:bottom w:val="none" w:sz="0" w:space="0" w:color="auto"/>
        <w:right w:val="none" w:sz="0" w:space="0" w:color="auto"/>
      </w:divBdr>
    </w:div>
    <w:div w:id="1761947786">
      <w:bodyDiv w:val="1"/>
      <w:marLeft w:val="0"/>
      <w:marRight w:val="0"/>
      <w:marTop w:val="0"/>
      <w:marBottom w:val="0"/>
      <w:divBdr>
        <w:top w:val="none" w:sz="0" w:space="0" w:color="auto"/>
        <w:left w:val="none" w:sz="0" w:space="0" w:color="auto"/>
        <w:bottom w:val="none" w:sz="0" w:space="0" w:color="auto"/>
        <w:right w:val="none" w:sz="0" w:space="0" w:color="auto"/>
      </w:divBdr>
    </w:div>
    <w:div w:id="1820150832">
      <w:bodyDiv w:val="1"/>
      <w:marLeft w:val="0"/>
      <w:marRight w:val="0"/>
      <w:marTop w:val="0"/>
      <w:marBottom w:val="0"/>
      <w:divBdr>
        <w:top w:val="none" w:sz="0" w:space="0" w:color="auto"/>
        <w:left w:val="none" w:sz="0" w:space="0" w:color="auto"/>
        <w:bottom w:val="none" w:sz="0" w:space="0" w:color="auto"/>
        <w:right w:val="none" w:sz="0" w:space="0" w:color="auto"/>
      </w:divBdr>
    </w:div>
    <w:div w:id="1820221718">
      <w:bodyDiv w:val="1"/>
      <w:marLeft w:val="0"/>
      <w:marRight w:val="0"/>
      <w:marTop w:val="0"/>
      <w:marBottom w:val="0"/>
      <w:divBdr>
        <w:top w:val="none" w:sz="0" w:space="0" w:color="auto"/>
        <w:left w:val="none" w:sz="0" w:space="0" w:color="auto"/>
        <w:bottom w:val="none" w:sz="0" w:space="0" w:color="auto"/>
        <w:right w:val="none" w:sz="0" w:space="0" w:color="auto"/>
      </w:divBdr>
    </w:div>
    <w:div w:id="2091466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chart" Target="charts/chart1.xm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f"/><Relationship Id="rId5" Type="http://schemas.openxmlformats.org/officeDocument/2006/relationships/settings" Target="settings.xml"/><Relationship Id="rId15" Type="http://schemas.openxmlformats.org/officeDocument/2006/relationships/image" Target="media/image4.tiff"/><Relationship Id="rId10" Type="http://schemas.openxmlformats.org/officeDocument/2006/relationships/comments" Target="comments.xml"/><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warwick.wainwright@sruc.ac.uk" TargetMode="External"/><Relationship Id="rId14" Type="http://schemas.openxmlformats.org/officeDocument/2006/relationships/image" Target="media/image3.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128523648"/>
        <c:axId val="128525824"/>
        <c:axId val="0"/>
      </c:bar3DChart>
      <c:catAx>
        <c:axId val="128523648"/>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128525824"/>
        <c:crosses val="autoZero"/>
        <c:auto val="0"/>
        <c:lblAlgn val="ctr"/>
        <c:lblOffset val="100"/>
        <c:noMultiLvlLbl val="0"/>
      </c:catAx>
      <c:valAx>
        <c:axId val="128525824"/>
        <c:scaling>
          <c:orientation val="minMax"/>
        </c:scaling>
        <c:delete val="0"/>
        <c:axPos val="l"/>
        <c:majorGridlines>
          <c:spPr>
            <a:ln>
              <a:noFill/>
            </a:ln>
          </c:spPr>
        </c:majorGridlines>
        <c:title>
          <c:tx>
            <c:rich>
              <a:bodyPr rot="-5400000" vert="horz"/>
              <a:lstStyle/>
              <a:p>
                <a:pPr>
                  <a:defRPr/>
                </a:pPr>
                <a:r>
                  <a:rPr lang="en-GB"/>
                  <a:t>Percentage of sample</a:t>
                </a:r>
              </a:p>
            </c:rich>
          </c:tx>
          <c:overlay val="0"/>
        </c:title>
        <c:numFmt formatCode="General" sourceLinked="1"/>
        <c:majorTickMark val="out"/>
        <c:minorTickMark val="none"/>
        <c:tickLblPos val="nextTo"/>
        <c:crossAx val="128523648"/>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35A392-8F3E-40EE-B74E-80D0FAD6D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17</TotalTime>
  <Pages>26</Pages>
  <Words>8480</Words>
  <Characters>189108</Characters>
  <Application>Microsoft Office Word</Application>
  <DocSecurity>0</DocSecurity>
  <Lines>1575</Lines>
  <Paragraphs>394</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197194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Warwick Wainwright</dc:creator>
  <cp:lastModifiedBy>Warwick Wainwright</cp:lastModifiedBy>
  <cp:revision>5</cp:revision>
  <cp:lastPrinted>2017-04-18T16:49:00Z</cp:lastPrinted>
  <dcterms:created xsi:type="dcterms:W3CDTF">2018-07-24T11:01:00Z</dcterms:created>
  <dcterms:modified xsi:type="dcterms:W3CDTF">2018-07-24T11:17:00Z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http://www.zotero.org/styles/plos-one</vt:lpwstr>
  </property>
  <property fmtid="{D5CDD505-2E9C-101B-9397-08002B2CF9AE}" pid="5" name="Mendeley Recent Style Id 0_1">
    <vt:lpwstr>http://www.zotero.org/styles/agriculture-ecosystems-and-environment</vt:lpwstr>
  </property>
  <property fmtid="{D5CDD505-2E9C-101B-9397-08002B2CF9AE}" pid="6" name="Mendeley Recent Style Name 0_1">
    <vt:lpwstr>Agriculture, Ecosystems and Environment</vt:lpwstr>
  </property>
  <property fmtid="{D5CDD505-2E9C-101B-9397-08002B2CF9AE}" pid="7" name="Mendeley Recent Style Id 1_1">
    <vt:lpwstr>http://www.zotero.org/styles/ecosystem-services</vt:lpwstr>
  </property>
  <property fmtid="{D5CDD505-2E9C-101B-9397-08002B2CF9AE}" pid="8" name="Mendeley Recent Style Name 1_1">
    <vt:lpwstr>Ecosystem Services</vt:lpwstr>
  </property>
  <property fmtid="{D5CDD505-2E9C-101B-9397-08002B2CF9AE}" pid="9" name="Mendeley Recent Style Id 2_1">
    <vt:lpwstr>http://www.zotero.org/styles/ecosystems</vt:lpwstr>
  </property>
  <property fmtid="{D5CDD505-2E9C-101B-9397-08002B2CF9AE}" pid="10" name="Mendeley Recent Style Name 2_1">
    <vt:lpwstr>Ecosystems</vt:lpwstr>
  </property>
  <property fmtid="{D5CDD505-2E9C-101B-9397-08002B2CF9AE}" pid="11" name="Mendeley Recent Style Id 3_1">
    <vt:lpwstr>http://csl.mendeley.com/styles/193037751/elsevier-harvard</vt:lpwstr>
  </property>
  <property fmtid="{D5CDD505-2E9C-101B-9397-08002B2CF9AE}" pid="12" name="Mendeley Recent Style Name 3_1">
    <vt:lpwstr>Elsevier - Harvard (with titles) - Warwick Wainwright, MSc Environmental Management</vt:lpwstr>
  </property>
  <property fmtid="{D5CDD505-2E9C-101B-9397-08002B2CF9AE}" pid="13" name="Mendeley Recent Style Id 4_1">
    <vt:lpwstr>http://www.zotero.org/styles/journal-of-rural-studies</vt:lpwstr>
  </property>
  <property fmtid="{D5CDD505-2E9C-101B-9397-08002B2CF9AE}" pid="14" name="Mendeley Recent Style Name 4_1">
    <vt:lpwstr>Journal of Rural Studies</vt:lpwstr>
  </property>
  <property fmtid="{D5CDD505-2E9C-101B-9397-08002B2CF9AE}" pid="15" name="Mendeley Recent Style Id 5_1">
    <vt:lpwstr>http://www.zotero.org/styles/land-use-policy</vt:lpwstr>
  </property>
  <property fmtid="{D5CDD505-2E9C-101B-9397-08002B2CF9AE}" pid="16" name="Mendeley Recent Style Name 5_1">
    <vt:lpwstr>Land Use Policy</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7th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http://www.zotero.org/styles/oxford-art-journal</vt:lpwstr>
  </property>
  <property fmtid="{D5CDD505-2E9C-101B-9397-08002B2CF9AE}" pid="24" name="Mendeley Recent Style Name 9_1">
    <vt:lpwstr>Oxford Art Journal</vt:lpwstr>
  </property>
</Properties>
</file>