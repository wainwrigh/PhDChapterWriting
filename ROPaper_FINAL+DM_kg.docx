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w:t>
      </w:r>
      <w:proofErr w:type="spellStart"/>
      <w:r w:rsidR="001B7911" w:rsidRPr="001B7911">
        <w:t>FAnGR</w:t>
      </w:r>
      <w:proofErr w:type="spellEnd"/>
      <w:r w:rsidR="001B7911" w:rsidRPr="001B7911">
        <w:t>)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776B1E8E" w:rsidR="000C0D80" w:rsidRDefault="005D4BF4" w:rsidP="000C0D80">
      <w:r w:rsidRPr="00961A71">
        <w:t>Farm Animal Genetic Resources (</w:t>
      </w:r>
      <w:proofErr w:type="spellStart"/>
      <w:r w:rsidRPr="00961A71">
        <w:t>FAnGR</w:t>
      </w:r>
      <w:proofErr w:type="spellEnd"/>
      <w:r w:rsidRPr="00961A71">
        <w:t>)</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strategies 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3"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4"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4A651BF8" w:rsidR="00FC19E1" w:rsidRPr="003B1FBD" w:rsidRDefault="009413C4" w:rsidP="000C0D80">
      <w:pPr>
        <w:rPr>
          <w:bCs/>
        </w:rPr>
      </w:pPr>
      <w:r>
        <w:t xml:space="preserve">While </w:t>
      </w:r>
      <w:r w:rsidR="00E47529">
        <w:t xml:space="preserve">contractual schemes for rare breed conservation are present in Europe, </w:t>
      </w:r>
      <w:commentRangeStart w:id="25"/>
      <w:r w:rsidR="00E47529">
        <w:t>many</w:t>
      </w:r>
      <w:commentRangeEnd w:id="25"/>
      <w:r w:rsidR="00144616">
        <w:rPr>
          <w:rStyle w:val="CommentReference"/>
        </w:rPr>
        <w:commentReference w:id="25"/>
      </w:r>
      <w:r w:rsidR="00E47529">
        <w:t xml:space="preserve"> </w:t>
      </w:r>
      <w:r w:rsidR="00DE1228">
        <w:t>are</w:t>
      </w:r>
      <w:r w:rsidR="00241F07">
        <w:t xml:space="preserve"> </w:t>
      </w:r>
      <w:r w:rsidR="008A7BC4">
        <w:t>often</w:t>
      </w:r>
      <w:r w:rsidR="009D1A4C">
        <w:t xml:space="preserve"> 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26"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27"/>
      <w:r w:rsidR="00622998">
        <w:t>economic efficiency per farm</w:t>
      </w:r>
      <w:r w:rsidR="00440E85">
        <w:t xml:space="preserve"> </w:t>
      </w:r>
      <w:commentRangeEnd w:id="27"/>
      <w:r w:rsidR="00144616">
        <w:rPr>
          <w:rStyle w:val="CommentReference"/>
        </w:rPr>
        <w:commentReference w:id="27"/>
      </w:r>
      <w:ins w:id="28" w:author="MORAN Dominic" w:date="2018-07-14T02:06:00Z">
        <w:r w:rsidR="00144616">
          <w:t xml:space="preserve">is significantly </w:t>
        </w:r>
      </w:ins>
      <w:del w:id="29"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699C8D3B"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proofErr w:type="spellStart"/>
      <w:ins w:id="30" w:author="MORAN Dominic" w:date="2018-07-14T02:07:00Z">
        <w:r w:rsidR="00144616">
          <w:rPr>
            <w:bCs/>
          </w:rPr>
          <w:t>are</w:t>
        </w:r>
      </w:ins>
      <w:del w:id="31" w:author="MORAN Dominic" w:date="2018-07-14T02:07:00Z">
        <w:r w:rsidR="001B2B17" w:rsidDel="00144616">
          <w:rPr>
            <w:bCs/>
          </w:rPr>
          <w:delText xml:space="preserve">is </w:delText>
        </w:r>
      </w:del>
      <w:r w:rsidR="001B2B17">
        <w:rPr>
          <w:bCs/>
        </w:rPr>
        <w:t>changing</w:t>
      </w:r>
      <w:proofErr w:type="spellEnd"/>
      <w:r w:rsidR="001B2B17">
        <w:rPr>
          <w:bCs/>
        </w:rPr>
        <w:t xml:space="preserve"> the scale and nature of practices </w:t>
      </w:r>
      <w:del w:id="32"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3" w:author="MORAN Dominic" w:date="2018-07-14T02:08:00Z">
        <w:r w:rsidR="00144616">
          <w:rPr>
            <w:bCs/>
          </w:rPr>
          <w:t>A</w:t>
        </w:r>
      </w:ins>
      <w:del w:id="34" w:author="MORAN Dominic" w:date="2018-07-14T02:08:00Z">
        <w:r w:rsidR="001B2B17" w:rsidDel="00144616">
          <w:rPr>
            <w:bCs/>
          </w:rPr>
          <w:delText>The former has</w:delText>
        </w:r>
      </w:del>
      <w:r w:rsidR="001B2B17">
        <w:rPr>
          <w:bCs/>
        </w:rPr>
        <w:t xml:space="preserve"> </w:t>
      </w:r>
      <w:r w:rsidR="005D4BF4" w:rsidRPr="00961A71">
        <w:rPr>
          <w:bCs/>
        </w:rPr>
        <w:t>focus</w:t>
      </w:r>
      <w:del w:id="35" w:author="MORAN Dominic" w:date="2018-07-14T02:08:00Z">
        <w:r w:rsidR="005D4BF4" w:rsidRPr="00961A71" w:rsidDel="00144616">
          <w:rPr>
            <w:bCs/>
          </w:rPr>
          <w:delText>ed</w:delText>
        </w:r>
      </w:del>
      <w:r w:rsidR="005D4BF4" w:rsidRPr="00961A71">
        <w:rPr>
          <w:bCs/>
        </w:rPr>
        <w:t xml:space="preserve"> on improv</w:t>
      </w:r>
      <w:ins w:id="36" w:author="MORAN Dominic" w:date="2018-07-14T02:08:00Z">
        <w:r w:rsidR="00144616">
          <w:rPr>
            <w:bCs/>
          </w:rPr>
          <w:t>ed</w:t>
        </w:r>
      </w:ins>
      <w:del w:id="37" w:author="MORAN Dominic" w:date="2018-07-14T02:08:00Z">
        <w:r w:rsidR="005D4BF4" w:rsidRPr="00961A71" w:rsidDel="00144616">
          <w:rPr>
            <w:bCs/>
          </w:rPr>
          <w:delText>ing</w:delText>
        </w:r>
      </w:del>
      <w:r w:rsidR="005D4BF4" w:rsidRPr="00961A71">
        <w:rPr>
          <w:bCs/>
        </w:rPr>
        <w:t xml:space="preserve"> efficiency </w:t>
      </w:r>
      <w:ins w:id="38" w:author="MORAN Dominic" w:date="2018-07-14T02:08:00Z">
        <w:r w:rsidR="00144616">
          <w:rPr>
            <w:bCs/>
          </w:rPr>
          <w:t xml:space="preserve">is at the expense of </w:t>
        </w:r>
      </w:ins>
      <w:del w:id="39"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0" w:author="MORAN Dominic" w:date="2018-07-14T02:10:00Z">
        <w:r w:rsidR="00DC6BAE" w:rsidDel="000407C4">
          <w:rPr>
            <w:bCs/>
          </w:rPr>
          <w:delText>growing</w:delText>
        </w:r>
      </w:del>
      <w:r w:rsidR="005D4BF4" w:rsidRPr="00961A71">
        <w:rPr>
          <w:bCs/>
        </w:rPr>
        <w:t xml:space="preserve"> need to develop </w:t>
      </w:r>
      <w:commentRangeStart w:id="41"/>
      <w:r w:rsidR="00F11FD1">
        <w:rPr>
          <w:bCs/>
        </w:rPr>
        <w:t xml:space="preserve">spatially </w:t>
      </w:r>
      <w:r w:rsidR="00F771A5">
        <w:rPr>
          <w:bCs/>
        </w:rPr>
        <w:t>explicit</w:t>
      </w:r>
      <w:r w:rsidR="00F11FD1">
        <w:rPr>
          <w:bCs/>
        </w:rPr>
        <w:t xml:space="preserve"> </w:t>
      </w:r>
      <w:commentRangeEnd w:id="41"/>
      <w:r w:rsidR="000407C4">
        <w:rPr>
          <w:rStyle w:val="CommentReference"/>
        </w:rPr>
        <w:commentReference w:id="41"/>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2" w:author="MORAN Dominic" w:date="2018-07-14T02:12:00Z">
        <w:r w:rsidR="000407C4">
          <w:rPr>
            <w:bCs/>
          </w:rPr>
          <w:t xml:space="preserve">incentives for </w:t>
        </w:r>
      </w:ins>
      <w:ins w:id="43" w:author="MORAN Dominic" w:date="2018-07-14T02:11:00Z">
        <w:r w:rsidR="000407C4">
          <w:rPr>
            <w:bCs/>
          </w:rPr>
          <w:t xml:space="preserve">the supply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7F2DB9C7" w:rsidR="00B53600" w:rsidRDefault="001740C1" w:rsidP="000C0D80">
      <w:pPr>
        <w:rPr>
          <w:bCs/>
        </w:rPr>
      </w:pPr>
      <w:ins w:id="44" w:author="MORAN Dominic" w:date="2018-07-14T02:12:00Z">
        <w:r>
          <w:rPr>
            <w:bCs/>
          </w:rPr>
          <w:lastRenderedPageBreak/>
          <w:t xml:space="preserve">Farm scale </w:t>
        </w:r>
      </w:ins>
      <w:del w:id="45"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46" w:author="MORAN Dominic" w:date="2018-07-14T02:14:00Z">
        <w:r w:rsidR="00386315" w:rsidDel="005F01CC">
          <w:rPr>
            <w:bCs/>
          </w:rPr>
          <w:delText>t</w:delText>
        </w:r>
      </w:del>
      <w:ins w:id="47" w:author="MORAN Dominic" w:date="2018-07-14T02:14:00Z">
        <w:r w:rsidR="005F01CC">
          <w:rPr>
            <w:bCs/>
          </w:rPr>
          <w:t xml:space="preserve">such attributes might </w:t>
        </w:r>
      </w:ins>
      <w:ins w:id="48" w:author="MORAN Dominic" w:date="2018-07-14T02:15:00Z">
        <w:r w:rsidR="005F01CC">
          <w:rPr>
            <w:bCs/>
          </w:rPr>
          <w:t>influence</w:t>
        </w:r>
      </w:ins>
      <w:ins w:id="49" w:author="MORAN Dominic" w:date="2018-07-14T02:14:00Z">
        <w:r w:rsidR="005F01CC">
          <w:rPr>
            <w:bCs/>
          </w:rPr>
          <w:t xml:space="preserve"> </w:t>
        </w:r>
      </w:ins>
      <w:ins w:id="50" w:author="MORAN Dominic" w:date="2018-07-14T02:15:00Z">
        <w:r w:rsidR="005F01CC">
          <w:rPr>
            <w:bCs/>
          </w:rPr>
          <w:t>the</w:t>
        </w:r>
      </w:ins>
      <w:del w:id="51" w:author="MORAN Dominic" w:date="2018-07-14T02:14:00Z">
        <w:r w:rsidR="00386315" w:rsidDel="005F01CC">
          <w:rPr>
            <w:bCs/>
          </w:rPr>
          <w:delText>he</w:delText>
        </w:r>
      </w:del>
      <w:r w:rsidR="00386315">
        <w:rPr>
          <w:bCs/>
        </w:rPr>
        <w:t xml:space="preserve"> design of conservation programmes</w:t>
      </w:r>
      <w:del w:id="52"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53" w:author="MORAN Dominic" w:date="2018-07-14T02:15:00Z">
        <w:r w:rsidR="005F01CC">
          <w:rPr>
            <w:bCs/>
          </w:rPr>
          <w:t xml:space="preserve">and </w:t>
        </w:r>
      </w:ins>
      <w:r w:rsidR="00386315">
        <w:rPr>
          <w:bCs/>
        </w:rPr>
        <w:t xml:space="preserve">farmer </w:t>
      </w:r>
      <w:ins w:id="54" w:author="MORAN Dominic" w:date="2018-07-14T02:15:00Z">
        <w:r w:rsidR="005F01CC">
          <w:rPr>
            <w:bCs/>
          </w:rPr>
          <w:t>willingness to supply diversity.</w:t>
        </w:r>
      </w:ins>
      <w:del w:id="55" w:author="MORAN Dominic" w:date="2018-07-14T02:15:00Z">
        <w:r w:rsidR="00386315" w:rsidDel="005F01CC">
          <w:rPr>
            <w:bCs/>
          </w:rPr>
          <w:delText>participation in contracts</w:delText>
        </w:r>
      </w:del>
      <w:r w:rsidR="00386315">
        <w:rPr>
          <w:bCs/>
        </w:rPr>
        <w:t xml:space="preserve">. </w:t>
      </w:r>
      <w:ins w:id="56" w:author="MORAN Dominic" w:date="2018-07-14T02:16:00Z">
        <w:r w:rsidR="005F01CC">
          <w:rPr>
            <w:bCs/>
          </w:rPr>
          <w:t xml:space="preserve"> </w:t>
        </w:r>
        <w:proofErr w:type="spellStart"/>
        <w:r w:rsidR="005F01CC">
          <w:rPr>
            <w:bCs/>
          </w:rPr>
          <w:t>Other</w:t>
        </w:r>
      </w:ins>
      <w:del w:id="57" w:author="MORAN Dominic" w:date="2018-07-14T02:16:00Z">
        <w:r w:rsidR="00386315" w:rsidDel="005F01CC">
          <w:rPr>
            <w:bCs/>
          </w:rPr>
          <w:delText xml:space="preserve"> Equally under-explored are</w:delText>
        </w:r>
        <w:r w:rsidR="00DC6BAE" w:rsidDel="005F01CC">
          <w:rPr>
            <w:bCs/>
          </w:rPr>
          <w:delText xml:space="preserve"> the</w:delText>
        </w:r>
      </w:del>
      <w:proofErr w:type="gramStart"/>
      <w:ins w:id="58" w:author="MORAN Dominic" w:date="2018-07-14T02:17:00Z">
        <w:r w:rsidR="005F01CC">
          <w:rPr>
            <w:bCs/>
          </w:rPr>
          <w:t>potential</w:t>
        </w:r>
        <w:proofErr w:type="spellEnd"/>
        <w:r w:rsidR="005F01CC">
          <w:rPr>
            <w:bCs/>
          </w:rPr>
          <w:t xml:space="preserve"> </w:t>
        </w:r>
      </w:ins>
      <w:r w:rsidR="00DC6BAE">
        <w:rPr>
          <w:bCs/>
        </w:rPr>
        <w:t xml:space="preserve"> </w:t>
      </w:r>
      <w:ins w:id="59" w:author="MORAN Dominic" w:date="2018-07-14T02:16:00Z">
        <w:r w:rsidR="005F01CC">
          <w:rPr>
            <w:bCs/>
          </w:rPr>
          <w:t>technical</w:t>
        </w:r>
        <w:proofErr w:type="gramEnd"/>
        <w:r w:rsidR="005F01CC">
          <w:rPr>
            <w:bCs/>
          </w:rPr>
          <w:t xml:space="preserve"> and institutional </w:t>
        </w:r>
      </w:ins>
      <w:del w:id="60" w:author="MORAN Dominic" w:date="2018-07-14T02:17:00Z">
        <w:r w:rsidR="00DC6BAE" w:rsidDel="005F01CC">
          <w:rPr>
            <w:bCs/>
          </w:rPr>
          <w:delText>potential</w:delText>
        </w:r>
      </w:del>
      <w:r w:rsidR="00DC6BAE">
        <w:rPr>
          <w:bCs/>
        </w:rPr>
        <w:t xml:space="preserve"> barriers-to-entry (i.e. requirements for breed genealogical records) </w:t>
      </w:r>
      <w:ins w:id="61" w:author="MORAN Dominic" w:date="2018-07-14T02:16:00Z">
        <w:r w:rsidR="005F01CC">
          <w:rPr>
            <w:bCs/>
          </w:rPr>
          <w:t>may also warrant exploration</w:t>
        </w:r>
      </w:ins>
      <w:ins w:id="62" w:author="MORAN Dominic" w:date="2018-07-14T02:17:00Z">
        <w:r w:rsidR="005F01CC">
          <w:rPr>
            <w:bCs/>
          </w:rPr>
          <w:t xml:space="preserve"> in this context. </w:t>
        </w:r>
      </w:ins>
      <w:ins w:id="63" w:author="MORAN Dominic" w:date="2018-07-14T02:16:00Z">
        <w:r w:rsidR="005F01CC">
          <w:rPr>
            <w:bCs/>
          </w:rPr>
          <w:t xml:space="preserve">  </w:t>
        </w:r>
      </w:ins>
      <w:del w:id="64" w:author="MORAN Dominic" w:date="2018-07-14T02:17:00Z">
        <w:r w:rsidR="00DC6BAE" w:rsidDel="005F01CC">
          <w:rPr>
            <w:bCs/>
          </w:rPr>
          <w:delText xml:space="preserve">that may preclude </w:delText>
        </w:r>
        <w:r w:rsidR="004D2795" w:rsidDel="005F01CC">
          <w:rPr>
            <w:bCs/>
          </w:rPr>
          <w:delText xml:space="preserve">some </w:delText>
        </w:r>
      </w:del>
      <w:del w:id="65"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66"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67" w:author="MORAN Dominic" w:date="2018-07-14T02:18:00Z">
        <w:r w:rsidR="00AD022D">
          <w:rPr>
            <w:bCs/>
          </w:rPr>
          <w:t xml:space="preserve">under alternative </w:t>
        </w:r>
      </w:ins>
      <w:r w:rsidR="004D2795">
        <w:rPr>
          <w:bCs/>
        </w:rPr>
        <w:t>contracts</w:t>
      </w:r>
      <w:ins w:id="68" w:author="MORAN Dominic" w:date="2018-07-14T02:18:00Z">
        <w:r w:rsidR="00AD022D">
          <w:rPr>
            <w:bCs/>
          </w:rPr>
          <w:t xml:space="preserve"> forms</w:t>
        </w:r>
      </w:ins>
      <w:del w:id="69"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w:t>
      </w:r>
      <w:del w:id="70" w:author="Klaus Glenk" w:date="2018-07-25T15:37:00Z">
        <w:r w:rsidR="008669D3" w:rsidRPr="00961A71" w:rsidDel="009441C8">
          <w:delText xml:space="preserve"> </w:delText>
        </w:r>
      </w:del>
      <w:r w:rsidR="008669D3" w:rsidRPr="00961A71">
        <w:t xml:space="preserve"> technique where individual preferences</w:t>
      </w:r>
      <w:ins w:id="71" w:author="MORAN Dominic" w:date="2018-07-14T02:19:00Z">
        <w:r w:rsidR="00AD022D">
          <w:t xml:space="preserve"> </w:t>
        </w:r>
      </w:ins>
      <w:del w:id="72" w:author="MORAN Dominic" w:date="2018-07-14T02:19:00Z">
        <w:r w:rsidR="008669D3" w:rsidRPr="00961A71" w:rsidDel="00AD022D">
          <w:delText xml:space="preserve"> and va</w:delText>
        </w:r>
      </w:del>
      <w:del w:id="73" w:author="MORAN Dominic" w:date="2018-07-14T02:18:00Z">
        <w:r w:rsidR="008669D3" w:rsidRPr="00961A71" w:rsidDel="00AD022D">
          <w:delText>lues</w:delText>
        </w:r>
      </w:del>
      <w:r w:rsidR="008669D3" w:rsidRPr="00961A71">
        <w:t xml:space="preserve"> for attributes of a good or service are elicited </w:t>
      </w:r>
      <w:ins w:id="74" w:author="MORAN Dominic" w:date="2018-07-14T02:20:00Z">
        <w:r w:rsidR="00413C55">
          <w:t>using</w:t>
        </w:r>
      </w:ins>
      <w:del w:id="75" w:author="MORAN Dominic" w:date="2018-07-14T02:20:00Z">
        <w:r w:rsidR="008669D3" w:rsidDel="00413C55">
          <w:delText xml:space="preserve">through </w:delText>
        </w:r>
      </w:del>
      <w:ins w:id="76" w:author="MORAN Dominic" w:date="2018-07-14T02:19:00Z">
        <w:r w:rsidR="00AD022D">
          <w:t xml:space="preserve"> </w:t>
        </w:r>
      </w:ins>
      <w:r w:rsidR="008669D3">
        <w:t xml:space="preserve">surveys </w:t>
      </w:r>
      <w:ins w:id="77" w:author="MORAN Dominic" w:date="2018-07-14T02:20:00Z">
        <w:r w:rsidR="00413C55">
          <w:t xml:space="preserve">that mimic hypothetical scenarios </w:t>
        </w:r>
      </w:ins>
      <w:ins w:id="78" w:author="MORAN Dominic" w:date="2018-07-14T02:21:00Z">
        <w:r w:rsidR="00413C55">
          <w:t>–</w:t>
        </w:r>
      </w:ins>
      <w:ins w:id="79" w:author="MORAN Dominic" w:date="2018-07-14T02:20:00Z">
        <w:r w:rsidR="00413C55">
          <w:t xml:space="preserve"> in </w:t>
        </w:r>
      </w:ins>
      <w:ins w:id="80" w:author="MORAN Dominic" w:date="2018-07-14T02:21:00Z">
        <w:r w:rsidR="00413C55">
          <w:t>this case conservation contracts</w:t>
        </w:r>
      </w:ins>
      <w:del w:id="8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82" w:author="MORAN Dominic" w:date="2018-07-14T02:22:00Z">
        <w:r w:rsidR="00413C55">
          <w:rPr>
            <w:bCs/>
          </w:rPr>
          <w:t>adds</w:t>
        </w:r>
      </w:ins>
      <w:del w:id="83" w:author="MORAN Dominic" w:date="2018-07-14T02:22:00Z">
        <w:r w:rsidR="008450F8" w:rsidRPr="00961A71" w:rsidDel="00413C55">
          <w:rPr>
            <w:bCs/>
          </w:rPr>
          <w:delText>contrib</w:delText>
        </w:r>
      </w:del>
      <w:del w:id="84" w:author="MORAN Dominic" w:date="2018-07-14T02:21:00Z">
        <w:r w:rsidR="008450F8" w:rsidRPr="00961A71" w:rsidDel="00413C55">
          <w:rPr>
            <w:bCs/>
          </w:rPr>
          <w:delText>utes</w:delText>
        </w:r>
      </w:del>
      <w:r w:rsidR="008450F8" w:rsidRPr="00961A71">
        <w:rPr>
          <w:bCs/>
        </w:rPr>
        <w:t xml:space="preserve"> to the </w:t>
      </w:r>
      <w:del w:id="8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8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87" w:author="MORAN Dominic" w:date="2018-07-14T02:22:00Z">
        <w:r w:rsidR="00413C55">
          <w:rPr>
            <w:bCs/>
          </w:rPr>
          <w:t>focuses on the</w:t>
        </w:r>
      </w:ins>
      <w:del w:id="88" w:author="MORAN Dominic" w:date="2018-07-14T02:22:00Z">
        <w:r w:rsidR="003441DB" w:rsidDel="00413C55">
          <w:rPr>
            <w:bCs/>
          </w:rPr>
          <w:delText>the</w:delText>
        </w:r>
      </w:del>
      <w:ins w:id="89" w:author="MORAN Dominic" w:date="2018-07-14T02:22:00Z">
        <w:r w:rsidR="00413C55">
          <w:rPr>
            <w:bCs/>
          </w:rPr>
          <w:t xml:space="preserve"> neglected issue of </w:t>
        </w:r>
      </w:ins>
      <w:del w:id="9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w:t>
      </w:r>
      <w:proofErr w:type="spellStart"/>
      <w:r w:rsidR="008D54CC">
        <w:rPr>
          <w:bCs/>
        </w:rPr>
        <w:t>FAnGR</w:t>
      </w:r>
      <w:proofErr w:type="spellEnd"/>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91" w:author="MORAN Dominic" w:date="2018-07-14T02:23:00Z">
        <w:r w:rsidR="007F447F">
          <w:rPr>
            <w:bCs/>
          </w:rPr>
          <w:t xml:space="preserve">to </w:t>
        </w:r>
      </w:ins>
      <w:del w:id="9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9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94" w:author="MORAN Dominic" w:date="2018-07-14T02:24:00Z">
        <w:r w:rsidR="007F447F">
          <w:rPr>
            <w:bCs/>
          </w:rPr>
          <w:t xml:space="preserve"> of the </w:t>
        </w:r>
      </w:ins>
      <w:del w:id="9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9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9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0E535D69" w:rsidR="00827E74" w:rsidRDefault="00B40080" w:rsidP="00827E74">
      <w:r>
        <w:t>As an EU member state, Romania’s agricultural policy is structured and supported in a</w:t>
      </w:r>
      <w:ins w:id="98" w:author="MORAN Dominic" w:date="2018-07-14T02:25:00Z">
        <w:r w:rsidR="003F0EFC">
          <w:t xml:space="preserve">n agreed </w:t>
        </w:r>
      </w:ins>
      <w:r>
        <w:t xml:space="preserve"> </w:t>
      </w:r>
      <w:r w:rsidR="009E0145" w:rsidRPr="009E0145">
        <w:t>Rural Development Programme (RDP 2014-2020)</w:t>
      </w:r>
      <w:ins w:id="99" w:author="MORAN Dominic" w:date="2018-07-14T02:25:00Z">
        <w:r w:rsidR="003F0EFC">
          <w:t xml:space="preserve">, which </w:t>
        </w:r>
      </w:ins>
      <w:del w:id="100"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commentRangeStart w:id="101"/>
      <w:r w:rsidR="009E0145" w:rsidRPr="009E0145">
        <w:t xml:space="preserve">Commitment to </w:t>
      </w:r>
      <w:commentRangeEnd w:id="101"/>
      <w:r w:rsidR="003F0EFC">
        <w:rPr>
          <w:rStyle w:val="CommentReference"/>
        </w:rPr>
        <w:commentReference w:id="101"/>
      </w:r>
      <w:r w:rsidR="009E0145" w:rsidRPr="009E0145">
        <w:t xml:space="preserve">this RDP option is </w:t>
      </w:r>
      <w:commentRangeStart w:id="102"/>
      <w:r w:rsidR="009E0145" w:rsidRPr="009E0145">
        <w:t xml:space="preserve">anticipated to be </w:t>
      </w:r>
      <w:commentRangeEnd w:id="102"/>
      <w:r w:rsidR="003F0EFC">
        <w:rPr>
          <w:rStyle w:val="CommentReference"/>
        </w:rPr>
        <w:commentReference w:id="102"/>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lastRenderedPageBreak/>
        <w:t xml:space="preserve">previous </w:t>
      </w:r>
      <w:r w:rsidR="009E0145" w:rsidRPr="009E0145">
        <w:t>work</w:t>
      </w:r>
      <w:del w:id="103" w:author="MORAN Dominic" w:date="2018-07-14T02:26:00Z">
        <w:r w:rsidR="00281173" w:rsidDel="003F0EFC">
          <w:delText xml:space="preserve"> by</w:delText>
        </w:r>
      </w:del>
      <w:r w:rsidR="009E0145" w:rsidRPr="009E0145">
        <w:t xml:space="preserve"> </w:t>
      </w:r>
      <w:commentRangeStart w:id="104"/>
      <w:r w:rsidR="003A4EA4">
        <w:fldChar w:fldCharType="begin" w:fldLock="1"/>
      </w:r>
      <w:r w:rsidR="008B0780">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3A4EA4">
        <w:fldChar w:fldCharType="separate"/>
      </w:r>
      <w:r w:rsidR="008B0780" w:rsidRPr="008B0780">
        <w:rPr>
          <w:noProof/>
        </w:rPr>
        <w:t>[29]</w:t>
      </w:r>
      <w:r w:rsidR="003A4EA4">
        <w:fldChar w:fldCharType="end"/>
      </w:r>
      <w:commentRangeEnd w:id="104"/>
      <w:r w:rsidR="003F0EFC">
        <w:rPr>
          <w:rStyle w:val="CommentReference"/>
        </w:rPr>
        <w:commentReference w:id="104"/>
      </w:r>
      <w:r w:rsidR="004F2A20">
        <w:t xml:space="preserve"> </w:t>
      </w:r>
      <w:r w:rsidR="008948FC">
        <w:t xml:space="preserve">has </w:t>
      </w:r>
      <w:r w:rsidR="009E0145" w:rsidRPr="009E0145">
        <w:t xml:space="preserve">found </w:t>
      </w:r>
      <w:ins w:id="105"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 xml:space="preserve">difficulties meeting EU environmental standards for payments under the Common Agricultural Policy (CAP).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06" w:author="MORAN Dominic" w:date="2018-07-14T02:27:00Z">
        <w:r w:rsidR="003F0EFC">
          <w:t>as</w:t>
        </w:r>
      </w:ins>
      <w:del w:id="107"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08" w:author="MORAN Dominic" w:date="2018-07-14T02:27:00Z">
        <w:r w:rsidR="003F0EFC">
          <w:t>match</w:t>
        </w:r>
      </w:ins>
      <w:del w:id="109"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71D4871C" w:rsidR="009E0145" w:rsidRPr="009E0145" w:rsidRDefault="00474948" w:rsidP="009E0145">
      <w:pPr>
        <w:pStyle w:val="Heading2"/>
      </w:pPr>
      <w:commentRangeStart w:id="110"/>
      <w:ins w:id="111" w:author="MORAN Dominic" w:date="2018-07-14T02:28:00Z">
        <w:r>
          <w:t>S</w:t>
        </w:r>
      </w:ins>
      <w:del w:id="112" w:author="MORAN Dominic" w:date="2018-07-14T02:28:00Z">
        <w:r w:rsidR="00827E74" w:rsidDel="00474948">
          <w:delText>The s</w:delText>
        </w:r>
      </w:del>
      <w:r w:rsidR="00827E74">
        <w:t>tudy site</w:t>
      </w:r>
      <w:commentRangeEnd w:id="110"/>
      <w:r>
        <w:rPr>
          <w:rStyle w:val="CommentReference"/>
          <w:rFonts w:ascii="Times New Roman" w:hAnsi="Times New Roman" w:cs="Times New Roman"/>
          <w:bCs w:val="0"/>
          <w:iCs w:val="0"/>
        </w:rPr>
        <w:commentReference w:id="110"/>
      </w:r>
    </w:p>
    <w:p w14:paraId="22CEFE77" w14:textId="77777777" w:rsidR="00C2431D" w:rsidRDefault="00C2431D" w:rsidP="00E715AD"/>
    <w:p w14:paraId="30134116" w14:textId="420F7F47"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13" w:author="MORAN Dominic" w:date="2018-07-14T02:29:00Z">
        <w:r w:rsidRPr="001579FC" w:rsidDel="00474948">
          <w:delText>these</w:delText>
        </w:r>
      </w:del>
      <w:r w:rsidRPr="001579FC">
        <w:t xml:space="preserve"> are much less common. </w:t>
      </w:r>
      <w:ins w:id="114" w:author="MORAN Dominic" w:date="2018-07-14T02:29:00Z">
        <w:r w:rsidR="00474948">
          <w:t>The site is characterised by h</w:t>
        </w:r>
      </w:ins>
      <w:del w:id="115" w:author="MORAN Dominic" w:date="2018-07-14T02:29:00Z">
        <w:r w:rsidRPr="001579FC" w:rsidDel="00474948">
          <w:delText>H</w:delText>
        </w:r>
      </w:del>
      <w:r w:rsidRPr="001579FC">
        <w:t xml:space="preserve">igh levels of rural poverty </w:t>
      </w:r>
      <w:del w:id="116" w:author="MORAN Dominic" w:date="2018-07-14T02:30:00Z">
        <w:r w:rsidRPr="001579FC" w:rsidDel="00474948">
          <w:delText>a</w:delText>
        </w:r>
      </w:del>
      <w:del w:id="117" w:author="MORAN Dominic" w:date="2018-07-14T02:29:00Z">
        <w:r w:rsidRPr="001579FC" w:rsidDel="00474948">
          <w:delText>lso feature in the study site</w:delText>
        </w:r>
      </w:del>
      <w:r w:rsidRPr="001579FC">
        <w:t xml:space="preserve">, with average household incomes </w:t>
      </w:r>
      <w:del w:id="118" w:author="MORAN Dominic" w:date="2018-07-14T02:30:00Z">
        <w:r w:rsidRPr="001579FC" w:rsidDel="00474948">
          <w:delText>being</w:delText>
        </w:r>
      </w:del>
      <w:r w:rsidRPr="001579FC">
        <w:t xml:space="preserve"> below </w:t>
      </w:r>
      <w:proofErr w:type="spellStart"/>
      <w:r w:rsidRPr="001579FC">
        <w:t>the</w:t>
      </w:r>
      <w:del w:id="119" w:author="MORAN Dominic" w:date="2018-07-14T02:30:00Z">
        <w:r w:rsidRPr="001579FC" w:rsidDel="00474948">
          <w:delText xml:space="preserve"> Romanian </w:delText>
        </w:r>
      </w:del>
      <w:r w:rsidRPr="001579FC">
        <w:t>national</w:t>
      </w:r>
      <w:proofErr w:type="spellEnd"/>
      <w:r w:rsidRPr="001579FC">
        <w:t xml:space="preserve">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20"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21"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lastRenderedPageBreak/>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22" w:author="MORAN Dominic" w:date="2018-07-14T02:31:00Z">
        <w:r w:rsidR="00054CD5">
          <w:t>L</w:t>
        </w:r>
      </w:ins>
      <w:del w:id="123"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24" w:author="MORAN Dominic" w:date="2018-07-14T02:33:00Z"/>
        </w:rPr>
      </w:pPr>
      <w:r>
        <w:t>The</w:t>
      </w:r>
      <w:r w:rsidR="00B076D3" w:rsidRPr="00FD12D6">
        <w:t xml:space="preserve"> survey </w:t>
      </w:r>
      <w:del w:id="125" w:author="MORAN Dominic" w:date="2018-07-14T02:32:00Z">
        <w:r w:rsidR="00B076D3" w:rsidRPr="00FD12D6" w:rsidDel="00054CD5">
          <w:delText>instrument</w:delText>
        </w:r>
      </w:del>
      <w:r w:rsidR="00B076D3" w:rsidRPr="00961A71">
        <w:t xml:space="preserve"> consist</w:t>
      </w:r>
      <w:r w:rsidR="00D63CEE">
        <w:t xml:space="preserve">ed of four </w:t>
      </w:r>
      <w:commentRangeStart w:id="126"/>
      <w:r w:rsidR="00D63CEE">
        <w:t>sections</w:t>
      </w:r>
      <w:commentRangeEnd w:id="126"/>
      <w:r w:rsidR="00054CD5">
        <w:rPr>
          <w:rStyle w:val="CommentReference"/>
        </w:rPr>
        <w:commentReference w:id="126"/>
      </w:r>
      <w:r w:rsidR="00D63CEE">
        <w:t xml:space="preserve">.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27"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28" w:author="MORAN Dominic" w:date="2018-07-14T02:33:00Z">
        <w:r w:rsidR="00054CD5">
          <w:t>In the s</w:t>
        </w:r>
      </w:ins>
      <w:del w:id="129"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30" w:author="MORAN Dominic" w:date="2018-07-14T02:33:00Z">
        <w:r w:rsidR="006519F0" w:rsidDel="00054CD5">
          <w:delText>if they</w:delText>
        </w:r>
      </w:del>
      <w:r w:rsidR="006519F0">
        <w:t xml:space="preserve"> </w:t>
      </w:r>
      <w:ins w:id="131"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32" w:author="MORAN Dominic" w:date="2018-07-14T02:33:00Z"/>
        </w:rPr>
      </w:pPr>
    </w:p>
    <w:p w14:paraId="410702BA" w14:textId="7B67BFFC" w:rsidR="00C40F6A" w:rsidRDefault="00B076D3" w:rsidP="00C40F6A">
      <w:r w:rsidRPr="00C40F6A">
        <w:t>The third part of the questionnaire included the CE</w:t>
      </w:r>
      <w:r w:rsidR="0038170C" w:rsidRPr="00C40F6A">
        <w:t>.</w:t>
      </w:r>
      <w:ins w:id="133" w:author="Klaus Glenk" w:date="2018-07-27T09:19:00Z">
        <w:r w:rsidR="00181C57">
          <w:t xml:space="preserve"> Two CE versions were created for </w:t>
        </w:r>
        <w:proofErr w:type="spellStart"/>
        <w:r w:rsidR="00181C57">
          <w:t>ovine</w:t>
        </w:r>
      </w:ins>
      <w:ins w:id="134" w:author="Klaus Glenk" w:date="2018-07-27T09:20:00Z">
        <w:r w:rsidR="00181C57">
          <w:t>s</w:t>
        </w:r>
      </w:ins>
      <w:proofErr w:type="spellEnd"/>
      <w:ins w:id="135" w:author="Klaus Glenk" w:date="2018-07-27T09:19:00Z">
        <w:r w:rsidR="00181C57">
          <w:t xml:space="preserve"> and bovine</w:t>
        </w:r>
      </w:ins>
      <w:ins w:id="136" w:author="Klaus Glenk" w:date="2018-07-27T09:20:00Z">
        <w:r w:rsidR="00181C57">
          <w:t xml:space="preserve">s. Farmers answered either one or both of the CE versions </w:t>
        </w:r>
      </w:ins>
      <w:del w:id="137" w:author="Klaus Glenk" w:date="2018-07-27T09:20:00Z">
        <w:r w:rsidR="00D63CEE" w:rsidDel="00181C57">
          <w:delText xml:space="preserve"> </w:delText>
        </w:r>
      </w:del>
      <w:del w:id="138" w:author="Klaus Glenk" w:date="2018-07-27T09:19:00Z">
        <w:r w:rsidRPr="00C40F6A" w:rsidDel="00181C57">
          <w:delText>D</w:delText>
        </w:r>
      </w:del>
      <w:ins w:id="139" w:author="Klaus Glenk" w:date="2018-07-27T09:20:00Z">
        <w:r w:rsidR="00181C57">
          <w:t>d</w:t>
        </w:r>
      </w:ins>
      <w:r w:rsidRPr="00C40F6A">
        <w:t xml:space="preserve">epending on whether </w:t>
      </w:r>
      <w:del w:id="140" w:author="Klaus Glenk" w:date="2018-07-27T09:20:00Z">
        <w:r w:rsidRPr="00C40F6A" w:rsidDel="00181C57">
          <w:delText xml:space="preserve">farmers </w:delText>
        </w:r>
      </w:del>
      <w:ins w:id="141" w:author="Klaus Glenk" w:date="2018-07-27T09:20:00Z">
        <w:r w:rsidR="00181C57">
          <w:t xml:space="preserve">they </w:t>
        </w:r>
      </w:ins>
      <w:r w:rsidRPr="00C40F6A">
        <w:t xml:space="preserve">were keeping </w:t>
      </w:r>
      <w:proofErr w:type="spellStart"/>
      <w:r w:rsidRPr="00C40F6A">
        <w:t>ovines</w:t>
      </w:r>
      <w:proofErr w:type="spellEnd"/>
      <w:r w:rsidRPr="00C40F6A">
        <w:t>, bovines</w:t>
      </w:r>
      <w:r w:rsidR="007A7164" w:rsidRPr="00C40F6A">
        <w:t>,</w:t>
      </w:r>
      <w:r w:rsidRPr="00C40F6A">
        <w:t xml:space="preserve"> or </w:t>
      </w:r>
      <w:r w:rsidR="00D63CEE">
        <w:t>both</w:t>
      </w:r>
      <w:del w:id="142" w:author="Klaus Glenk" w:date="2018-07-27T09:20:00Z">
        <w:r w:rsidR="00D63CEE" w:rsidDel="00181C57">
          <w:delText xml:space="preserve">, they </w:delText>
        </w:r>
      </w:del>
      <w:del w:id="143" w:author="Klaus Glenk" w:date="2018-07-27T09:18:00Z">
        <w:r w:rsidR="00D63CEE" w:rsidDel="00181C57">
          <w:delText xml:space="preserve">were presented with </w:delText>
        </w:r>
        <w:r w:rsidRPr="00C40F6A" w:rsidDel="00181C57">
          <w:delText>one or two sets of choice tasks, each containing 4 choice sets</w:delText>
        </w:r>
      </w:del>
      <w:r w:rsidRPr="00C40F6A">
        <w:t xml:space="preserve">. </w:t>
      </w:r>
      <w:ins w:id="144" w:author="Klaus Glenk" w:date="2018-07-27T09:20:00Z">
        <w:r w:rsidR="00181C57">
          <w:t xml:space="preserve">After the CE tasks were completed, </w:t>
        </w:r>
      </w:ins>
      <w:del w:id="145" w:author="Klaus Glenk" w:date="2018-07-27T09:21:00Z">
        <w:r w:rsidRPr="00C40F6A" w:rsidDel="00181C57">
          <w:delText>R</w:delText>
        </w:r>
      </w:del>
      <w:ins w:id="146" w:author="Klaus Glenk" w:date="2018-07-27T09:21:00Z">
        <w:r w:rsidR="00181C57">
          <w:t>r</w:t>
        </w:r>
      </w:ins>
      <w:r w:rsidRPr="00C40F6A">
        <w:t xml:space="preserve">espondents were </w:t>
      </w:r>
      <w:r w:rsidR="00D902AC" w:rsidRPr="00D902AC">
        <w:t>asked to state their motivations for their choices</w:t>
      </w:r>
      <w:r w:rsidR="00D902AC">
        <w:t xml:space="preserve"> in the CE</w:t>
      </w:r>
      <w:ins w:id="147" w:author="MORAN Dominic" w:date="2018-07-14T02:34:00Z">
        <w:r w:rsidR="00054CD5">
          <w:t xml:space="preserve">, and this </w:t>
        </w:r>
      </w:ins>
      <w:ins w:id="148" w:author="MORAN Dominic" w:date="2018-07-14T02:35:00Z">
        <w:r w:rsidR="00054CD5">
          <w:t>information</w:t>
        </w:r>
      </w:ins>
      <w:ins w:id="149" w:author="MORAN Dominic" w:date="2018-07-14T02:34:00Z">
        <w:r w:rsidR="00054CD5">
          <w:t xml:space="preserve"> </w:t>
        </w:r>
      </w:ins>
      <w:del w:id="150" w:author="MORAN Dominic" w:date="2018-07-14T02:34:00Z">
        <w:r w:rsidR="00D902AC" w:rsidRPr="00D902AC" w:rsidDel="00054CD5">
          <w:delText>, which was</w:delText>
        </w:r>
      </w:del>
      <w:r w:rsidR="00D902AC" w:rsidRPr="00D902AC">
        <w:t xml:space="preserve"> </w:t>
      </w:r>
      <w:ins w:id="151"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2" w:author="MORAN Dominic" w:date="2018-07-14T02:35:00Z">
        <w:r w:rsidR="00054CD5">
          <w:t>Respondents</w:t>
        </w:r>
      </w:ins>
      <w:del w:id="153"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4" w:author="MORAN Dominic" w:date="2018-07-14T02:36:00Z">
        <w:r w:rsidR="00054CD5">
          <w:t xml:space="preserve">scheme </w:t>
        </w:r>
      </w:ins>
      <w:r w:rsidR="0036670E" w:rsidRPr="00C40F6A">
        <w:t>remittance</w:t>
      </w:r>
      <w:r w:rsidRPr="00C40F6A">
        <w:t xml:space="preserve"> </w:t>
      </w:r>
      <w:del w:id="155"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56" w:author="MORAN Dominic" w:date="2018-07-14T02:36:00Z">
        <w:r w:rsidR="00054CD5">
          <w:t>The f</w:t>
        </w:r>
      </w:ins>
      <w:del w:id="157" w:author="MORAN Dominic" w:date="2018-07-14T02:36:00Z">
        <w:r w:rsidR="006519F0" w:rsidDel="00054CD5">
          <w:delText>F</w:delText>
        </w:r>
      </w:del>
      <w:r w:rsidR="006519F0">
        <w:t>ourth</w:t>
      </w:r>
      <w:ins w:id="158" w:author="MORAN Dominic" w:date="2018-07-14T02:36:00Z">
        <w:r w:rsidR="00054CD5">
          <w:t xml:space="preserve"> section collected </w:t>
        </w:r>
      </w:ins>
      <w:del w:id="159"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0" w:author="MORAN Dominic" w:date="2018-07-14T02:36:00Z">
        <w:r w:rsidR="00054CD5">
          <w:t xml:space="preserve">respondent </w:t>
        </w:r>
      </w:ins>
      <w:r w:rsidRPr="00C40F6A">
        <w:t>age, gender</w:t>
      </w:r>
      <w:r w:rsidR="0036670E" w:rsidRPr="00C40F6A">
        <w:t xml:space="preserve">, </w:t>
      </w:r>
      <w:r w:rsidR="001E7286" w:rsidRPr="00C40F6A">
        <w:t>education</w:t>
      </w:r>
      <w:ins w:id="161" w:author="MORAN Dominic" w:date="2018-07-14T02:37:00Z">
        <w:r w:rsidR="00054CD5">
          <w:t>al</w:t>
        </w:r>
      </w:ins>
      <w:r w:rsidR="0036670E" w:rsidRPr="00C40F6A">
        <w:t xml:space="preserve"> attainment and</w:t>
      </w:r>
      <w:r w:rsidRPr="00C40F6A">
        <w:t xml:space="preserve"> </w:t>
      </w:r>
      <w:proofErr w:type="gramStart"/>
      <w:ins w:id="162" w:author="MORAN Dominic" w:date="2018-07-14T02:37:00Z">
        <w:r w:rsidR="00054CD5">
          <w:t>household ???</w:t>
        </w:r>
      </w:ins>
      <w:r w:rsidRPr="00C40F6A">
        <w:t>income</w:t>
      </w:r>
      <w:proofErr w:type="gramEnd"/>
      <w:ins w:id="163" w:author="MORAN Dominic" w:date="2018-07-14T02:37:00Z">
        <w:r w:rsidR="00054CD5">
          <w:t xml:space="preserve">. </w:t>
        </w:r>
      </w:ins>
      <w:del w:id="164"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27FBF704" w:rsidR="00AD4937" w:rsidRDefault="00BC5194" w:rsidP="007A7164">
      <w:ins w:id="165" w:author="Klaus Glenk" w:date="2018-07-27T09:21:00Z">
        <w:r w:rsidRPr="00BC5194">
          <w:t xml:space="preserve">In CEs, respondents are asked to repeatedly choose from a number of options that differ in their attributes or characteristics following an experimental design. </w:t>
        </w:r>
      </w:ins>
      <w:r w:rsidR="007850F8">
        <w:t xml:space="preserve">The </w:t>
      </w:r>
      <w:r w:rsidR="00106051">
        <w:t>CE elicited</w:t>
      </w:r>
      <w:r w:rsidR="001579FC">
        <w:t xml:space="preserve"> individual preferences</w:t>
      </w:r>
      <w:r w:rsidR="00A27B61">
        <w:t xml:space="preserve"> using hypothetical </w:t>
      </w:r>
      <w:r w:rsidR="007850F8">
        <w:t xml:space="preserve">conservation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Appendix 1</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66" w:author="MORAN Dominic" w:date="2018-07-14T02:38:00Z">
        <w:r w:rsidR="00F47208">
          <w:t xml:space="preserve">alternative </w:t>
        </w:r>
      </w:ins>
      <w:r w:rsidR="007A7164" w:rsidRPr="007A7164">
        <w:t>contract</w:t>
      </w:r>
      <w:ins w:id="167" w:author="MORAN Dominic" w:date="2018-07-14T02:38:00Z">
        <w:r w:rsidR="00F47208">
          <w:t>s</w:t>
        </w:r>
      </w:ins>
      <w:del w:id="168"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69" w:author="MORAN Dominic" w:date="2018-07-14T02:38:00Z">
        <w:r w:rsidR="00F47208">
          <w:t>their</w:t>
        </w:r>
      </w:ins>
      <w:del w:id="170"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1"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668ECB7" w:rsidR="00DC1B7C" w:rsidRDefault="003E49B6" w:rsidP="007A7164">
      <w:commentRangeStart w:id="172"/>
      <w:r>
        <w:lastRenderedPageBreak/>
        <w:t>E</w:t>
      </w:r>
      <w:r w:rsidR="007A7164" w:rsidRPr="007A7164">
        <w:t xml:space="preserve">ach </w:t>
      </w:r>
      <w:del w:id="173" w:author="Klaus Glenk" w:date="2018-07-25T15:32:00Z">
        <w:r w:rsidR="007A7164" w:rsidRPr="007A7164" w:rsidDel="009441C8">
          <w:delText>choice task</w:delText>
        </w:r>
      </w:del>
      <w:ins w:id="174" w:author="Klaus Glenk" w:date="2018-07-25T15:32:00Z">
        <w:r w:rsidR="009441C8">
          <w:t xml:space="preserve"> contract option</w:t>
        </w:r>
      </w:ins>
      <w:r w:rsidR="007A7164" w:rsidRPr="007A7164">
        <w:t xml:space="preserve"> </w:t>
      </w:r>
      <w:commentRangeEnd w:id="172"/>
      <w:r w:rsidR="004E1D6F">
        <w:rPr>
          <w:rStyle w:val="CommentReference"/>
        </w:rPr>
        <w:commentReference w:id="172"/>
      </w:r>
      <w:r>
        <w:t>consisted of four attributes (Table 1). The first three attributes described</w:t>
      </w:r>
      <w:del w:id="175"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76" w:author="MORAN Dominic" w:date="2018-07-14T02:41:00Z">
        <w:r w:rsidR="00CA5A11">
          <w:t xml:space="preserve"> Choice of </w:t>
        </w:r>
      </w:ins>
      <w:del w:id="177" w:author="MORAN Dominic" w:date="2018-07-14T02:41:00Z">
        <w:r w:rsidR="008669D3" w:rsidDel="00CA5A11">
          <w:delText xml:space="preserve">The contract </w:delText>
        </w:r>
      </w:del>
      <w:r w:rsidR="008669D3">
        <w:t xml:space="preserve">attributes </w:t>
      </w:r>
      <w:ins w:id="178" w:author="MORAN Dominic" w:date="2018-07-14T02:41:00Z">
        <w:r w:rsidR="00CA5A11">
          <w:t xml:space="preserve">drew </w:t>
        </w:r>
      </w:ins>
      <w:del w:id="179"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0" w:author="MORAN Dominic" w:date="2018-07-14T02:41:00Z">
        <w:r w:rsidR="00CA5A11">
          <w:t>their importance in</w:t>
        </w:r>
      </w:ins>
      <w:del w:id="181"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2" w:author="MORAN Dominic" w:date="2018-07-14T02:42:00Z">
        <w:r w:rsidR="008669D3" w:rsidDel="00CA5A11">
          <w:delText>but are yet to be explored in the context of animal genetic resources conservation</w:delText>
        </w:r>
      </w:del>
      <w:commentRangeStart w:id="183"/>
      <w:commentRangeStart w:id="184"/>
      <w:r w:rsidR="008B0780">
        <w:t xml:space="preserve">. </w:t>
      </w:r>
      <w:r w:rsidR="00D15033">
        <w:t xml:space="preserve">Other attributes not explored here </w:t>
      </w:r>
      <w:r w:rsidR="003D00A4">
        <w:t xml:space="preserve">but found to be significant in </w:t>
      </w:r>
      <w:r w:rsidR="001C3E25">
        <w:t xml:space="preserve">previous </w:t>
      </w:r>
      <w:r w:rsidR="003D00A4">
        <w:t xml:space="preserve">work include </w:t>
      </w:r>
      <w:r w:rsidR="00B47350">
        <w:t xml:space="preserve">bureaucratic </w:t>
      </w:r>
      <w:r w:rsidR="003E6BFB">
        <w:t xml:space="preserve">load </w:t>
      </w:r>
      <w:r w:rsidR="003E6BFB">
        <w:fldChar w:fldCharType="begin" w:fldLock="1"/>
      </w:r>
      <w:r w:rsidR="003D00A4">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3E6BFB">
        <w:fldChar w:fldCharType="separate"/>
      </w:r>
      <w:r w:rsidR="003E6BFB" w:rsidRPr="003E6BFB">
        <w:rPr>
          <w:noProof/>
        </w:rPr>
        <w:t>[22]</w:t>
      </w:r>
      <w:r w:rsidR="003E6BFB">
        <w:fldChar w:fldCharType="end"/>
      </w:r>
      <w:r w:rsidR="00D15033">
        <w:t xml:space="preserve">, </w:t>
      </w:r>
      <w:r w:rsidR="00CC01F7">
        <w:t>contract flexibility</w:t>
      </w:r>
      <w:r w:rsidR="003E6BFB">
        <w:t xml:space="preserve"> </w:t>
      </w:r>
      <w:r w:rsidR="003E6BFB">
        <w:fldChar w:fldCharType="begin" w:fldLock="1"/>
      </w:r>
      <w:r w:rsidR="003E6BFB">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3E6BFB">
        <w:fldChar w:fldCharType="separate"/>
      </w:r>
      <w:r w:rsidR="003E6BFB" w:rsidRPr="003E6BFB">
        <w:rPr>
          <w:noProof/>
        </w:rPr>
        <w:t>[21]</w:t>
      </w:r>
      <w:r w:rsidR="003E6BFB">
        <w:fldChar w:fldCharType="end"/>
      </w:r>
      <w:r w:rsidR="003D00A4">
        <w:t xml:space="preserve"> and</w:t>
      </w:r>
      <w:r w:rsidR="003E6BFB">
        <w:t xml:space="preserve"> </w:t>
      </w:r>
      <w:r w:rsidR="001C3E25">
        <w:t>trust in authorities</w:t>
      </w:r>
      <w:r w:rsidR="003D00A4">
        <w:t xml:space="preserve"> </w:t>
      </w:r>
      <w:r w:rsidR="003D00A4">
        <w:fldChar w:fldCharType="begin" w:fldLock="1"/>
      </w:r>
      <w:r w:rsidR="002C04F6">
        <w: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instrText>
      </w:r>
      <w:r w:rsidR="003D00A4">
        <w:fldChar w:fldCharType="separate"/>
      </w:r>
      <w:r w:rsidR="003D00A4" w:rsidRPr="003D00A4">
        <w:rPr>
          <w:noProof/>
        </w:rPr>
        <w:t>[25]</w:t>
      </w:r>
      <w:r w:rsidR="003D00A4">
        <w:fldChar w:fldCharType="end"/>
      </w:r>
      <w:r w:rsidR="003D00A4">
        <w:t>.</w:t>
      </w:r>
      <w:commentRangeEnd w:id="183"/>
      <w:r w:rsidR="00CA5A11">
        <w:rPr>
          <w:rStyle w:val="CommentReference"/>
        </w:rPr>
        <w:commentReference w:id="183"/>
      </w:r>
      <w:commentRangeEnd w:id="184"/>
      <w:r w:rsidR="009441C8">
        <w:rPr>
          <w:rStyle w:val="CommentReference"/>
        </w:rPr>
        <w:commentReference w:id="184"/>
      </w:r>
      <w:r w:rsidR="003E6BFB">
        <w:t xml:space="preserve"> </w:t>
      </w:r>
      <w:r w:rsidR="007A7164" w:rsidRPr="007A7164">
        <w:t xml:space="preserve">A final monetary attribute (COS) represented a </w:t>
      </w:r>
      <w:commentRangeStart w:id="185"/>
      <w:r w:rsidR="007A7164" w:rsidRPr="007A7164">
        <w:t>subsidy</w:t>
      </w:r>
      <w:commentRangeEnd w:id="185"/>
      <w:r w:rsidR="00CA5A11">
        <w:rPr>
          <w:rStyle w:val="CommentReference"/>
        </w:rPr>
        <w:commentReference w:id="185"/>
      </w:r>
      <w:r w:rsidR="007A7164" w:rsidRPr="007A7164">
        <w:t xml:space="preserve"> </w:t>
      </w:r>
      <w:r w:rsidR="00695C1B">
        <w:t>that</w:t>
      </w:r>
      <w:r w:rsidR="007A7164" w:rsidRPr="007A7164">
        <w:t xml:space="preserve"> would be paid to farmers annually (per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86"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87"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88" w:author="MORAN Dominic" w:date="2018-07-14T02:46:00Z">
        <w:r w:rsidR="00CA5A11">
          <w:t xml:space="preserve"> under current RDP conditions.</w:t>
        </w:r>
      </w:ins>
      <w:del w:id="189"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7777777" w:rsidR="00DC1B7C" w:rsidRPr="00500F2F" w:rsidRDefault="00B012C4" w:rsidP="00DC1B7C">
            <w:pPr>
              <w:spacing w:line="276" w:lineRule="auto"/>
              <w:ind w:firstLine="34"/>
              <w:jc w:val="left"/>
              <w:rPr>
                <w:color w:val="000000"/>
                <w:sz w:val="20"/>
                <w:szCs w:val="20"/>
              </w:rPr>
            </w:pPr>
            <w:commentRangeStart w:id="190"/>
            <w:r>
              <w:rPr>
                <w:color w:val="000000"/>
                <w:sz w:val="20"/>
                <w:szCs w:val="20"/>
              </w:rPr>
              <w:t>Scheme a</w:t>
            </w:r>
            <w:r w:rsidR="00DC1B7C" w:rsidRPr="00500F2F">
              <w:rPr>
                <w:color w:val="000000"/>
                <w:sz w:val="20"/>
                <w:szCs w:val="20"/>
              </w:rPr>
              <w:t>pplication assistance only / independent agricultural advisor</w:t>
            </w:r>
            <w:r>
              <w:rPr>
                <w:color w:val="000000"/>
                <w:sz w:val="20"/>
                <w:szCs w:val="20"/>
              </w:rPr>
              <w:t>y support</w:t>
            </w:r>
            <w:r w:rsidR="00DC1B7C" w:rsidRPr="00500F2F">
              <w:rPr>
                <w:color w:val="000000"/>
                <w:sz w:val="20"/>
                <w:szCs w:val="20"/>
              </w:rPr>
              <w:t xml:space="preserve"> </w:t>
            </w:r>
            <w:commentRangeEnd w:id="190"/>
            <w:r w:rsidR="00CC2746">
              <w:rPr>
                <w:rStyle w:val="CommentReference"/>
              </w:rPr>
              <w:commentReference w:id="190"/>
            </w:r>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commentRangeStart w:id="191"/>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commentRangeEnd w:id="191"/>
            <w:r w:rsidR="009441C8">
              <w:rPr>
                <w:rStyle w:val="CommentReference"/>
              </w:rPr>
              <w:commentReference w:id="191"/>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40491F4F" w:rsidR="00B012C4" w:rsidRDefault="009441C8" w:rsidP="00F32089">
      <w:ins w:id="192" w:author="Klaus Glenk" w:date="2018-07-25T15:38:00Z">
        <w:r>
          <w:t xml:space="preserve">The attributes of contract options differed within and across choice tasks following an experimental design. </w:t>
        </w:r>
      </w:ins>
      <w:commentRangeStart w:id="193"/>
      <w:r w:rsidR="00DC1B7C" w:rsidRPr="00DC1B7C">
        <w:t>A</w:t>
      </w:r>
      <w:del w:id="194" w:author="Klaus Glenk" w:date="2018-07-25T15:34:00Z">
        <w:r w:rsidR="00257D92" w:rsidDel="009441C8">
          <w:delText>n</w:delText>
        </w:r>
        <w:commentRangeEnd w:id="193"/>
        <w:r w:rsidR="00CC2746" w:rsidDel="009441C8">
          <w:rPr>
            <w:rStyle w:val="CommentReference"/>
          </w:rPr>
          <w:commentReference w:id="193"/>
        </w:r>
        <w:r w:rsidR="00DC1B7C" w:rsidRPr="00DC1B7C" w:rsidDel="009441C8">
          <w:delText xml:space="preserve"> </w:delText>
        </w:r>
      </w:del>
      <w:ins w:id="195" w:author="Klaus Glenk" w:date="2018-07-25T15:34:00Z">
        <w:r>
          <w:t xml:space="preserve"> D-</w:t>
        </w:r>
      </w:ins>
      <w:r w:rsidR="00DC1B7C" w:rsidRPr="00DC1B7C">
        <w:t xml:space="preserve">efficient </w:t>
      </w:r>
      <w:r w:rsidR="002A5298">
        <w:t xml:space="preserve">experimental </w:t>
      </w:r>
      <w:r w:rsidR="00DC1B7C" w:rsidRPr="00DC1B7C">
        <w:t>design</w:t>
      </w:r>
      <w:r w:rsidR="002A5298">
        <w:t xml:space="preserve"> </w:t>
      </w:r>
      <w:ins w:id="196" w:author="Klaus Glenk" w:date="2018-07-25T15:35:00Z">
        <w:r w:rsidRPr="009441C8">
          <w:t xml:space="preserve">optimised for </w:t>
        </w:r>
        <w:r>
          <w:t xml:space="preserve">the </w:t>
        </w:r>
        <w:r w:rsidRPr="009441C8">
          <w:t xml:space="preserve">random parameter </w:t>
        </w:r>
        <w:proofErr w:type="spellStart"/>
        <w:r w:rsidRPr="009441C8">
          <w:t>logit</w:t>
        </w:r>
        <w:proofErr w:type="spellEnd"/>
        <w:r w:rsidRPr="009441C8">
          <w:t xml:space="preserve"> (RPL) </w:t>
        </w:r>
      </w:ins>
      <w:r w:rsidR="002A5298">
        <w:t xml:space="preserve">was </w:t>
      </w:r>
      <w:r w:rsidR="002C04F6">
        <w:t xml:space="preserve">formulated using </w:t>
      </w:r>
      <w:proofErr w:type="spellStart"/>
      <w:r w:rsidR="002C04F6">
        <w:t>NGene</w:t>
      </w:r>
      <w:proofErr w:type="spellEnd"/>
      <w:r w:rsidR="002C04F6">
        <w:t xml:space="preserv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r w:rsidR="00DC1B7C" w:rsidRPr="00DC1B7C">
        <w:t xml:space="preserve"> </w:t>
      </w:r>
      <w:r w:rsidR="00B1026B">
        <w:t xml:space="preserve">. </w:t>
      </w:r>
      <w:commentRangeStart w:id="197"/>
      <w:r w:rsidR="00DC1B7C" w:rsidRPr="00DC1B7C">
        <w:t xml:space="preserve">Priors </w:t>
      </w:r>
      <w:commentRangeEnd w:id="197"/>
      <w:r w:rsidR="00CC2746">
        <w:rPr>
          <w:rStyle w:val="CommentReference"/>
        </w:rPr>
        <w:commentReference w:id="197"/>
      </w:r>
      <w:r w:rsidR="00DC1B7C" w:rsidRPr="00DC1B7C">
        <w:t xml:space="preserve">for the </w:t>
      </w:r>
      <w:ins w:id="198" w:author="Klaus Glenk" w:date="2018-07-25T15:34:00Z">
        <w:r>
          <w:t xml:space="preserve">efficient </w:t>
        </w:r>
      </w:ins>
      <w:r w:rsidR="00DC1B7C" w:rsidRPr="00DC1B7C">
        <w:t>design were estimated from</w:t>
      </w:r>
      <w:r w:rsidR="00B012C4">
        <w:t xml:space="preserve"> </w:t>
      </w:r>
      <w:ins w:id="199" w:author="Klaus Glenk" w:date="2018-07-25T15:35:00Z">
        <w:r>
          <w:t xml:space="preserve">modelling </w:t>
        </w:r>
      </w:ins>
      <w:r w:rsidR="00B012C4">
        <w:t xml:space="preserve">results of the </w:t>
      </w:r>
      <w:del w:id="200" w:author="Klaus Glenk" w:date="2018-07-25T15:35:00Z">
        <w:r w:rsidR="00B012C4" w:rsidDel="009441C8">
          <w:delText>pilot testing and t</w:delText>
        </w:r>
        <w:r w:rsidR="00DC1B7C" w:rsidRPr="00DC1B7C" w:rsidDel="009441C8">
          <w:delText>he design was optimised for</w:delText>
        </w:r>
        <w:r w:rsidR="002C04F6" w:rsidDel="009441C8">
          <w:delText xml:space="preserve"> random parameter logit</w:delText>
        </w:r>
        <w:r w:rsidR="00DC1B7C" w:rsidRPr="00DC1B7C" w:rsidDel="009441C8">
          <w:delText xml:space="preserve"> </w:delText>
        </w:r>
        <w:r w:rsidR="002C04F6" w:rsidDel="009441C8">
          <w:delText>(</w:delText>
        </w:r>
        <w:r w:rsidR="001F5A44" w:rsidDel="009441C8">
          <w:delText>RPL</w:delText>
        </w:r>
        <w:r w:rsidR="002C04F6" w:rsidDel="009441C8">
          <w:delText>)</w:delText>
        </w:r>
        <w:r w:rsidR="00DC1B7C" w:rsidRPr="00DC1B7C" w:rsidDel="009441C8">
          <w:delText xml:space="preserve"> modelling of the choice </w:delText>
        </w:r>
      </w:del>
      <w:ins w:id="201" w:author="Klaus Glenk" w:date="2018-07-25T15:35:00Z">
        <w:r>
          <w:t xml:space="preserve">pilot </w:t>
        </w:r>
      </w:ins>
      <w:commentRangeStart w:id="202"/>
      <w:r w:rsidR="00DC1B7C" w:rsidRPr="00DC1B7C">
        <w:t>data</w:t>
      </w:r>
      <w:commentRangeEnd w:id="202"/>
      <w:r w:rsidR="00CC2746">
        <w:rPr>
          <w:rStyle w:val="CommentReference"/>
        </w:rPr>
        <w:commentReference w:id="202"/>
      </w:r>
      <w:del w:id="203" w:author="Klaus Glenk" w:date="2018-07-25T15:36:00Z">
        <w:r w:rsidR="002C04F6" w:rsidDel="009441C8">
          <w:delText>. Pilot testing was undertaken</w:delText>
        </w:r>
      </w:del>
      <w:ins w:id="204" w:author="Klaus Glenk" w:date="2018-07-25T15:36:00Z">
        <w:r>
          <w:t xml:space="preserve"> that was collected</w:t>
        </w:r>
      </w:ins>
      <w:r w:rsidR="002C04F6">
        <w:t xml:space="preserve"> </w:t>
      </w:r>
      <w:r w:rsidR="002C04F6" w:rsidRPr="00327145">
        <w:rPr>
          <w:i/>
        </w:rPr>
        <w:t>in situ</w:t>
      </w:r>
      <w:r w:rsidR="002C04F6">
        <w:t xml:space="preserve"> to </w:t>
      </w:r>
      <w:r w:rsidR="00231D29">
        <w:t>ensure</w:t>
      </w:r>
      <w:r w:rsidR="002C04F6">
        <w:t xml:space="preserve"> the </w:t>
      </w:r>
      <w:r w:rsidR="00231D29">
        <w:t>attributes were relevant to participants</w:t>
      </w:r>
      <w:del w:id="205" w:author="Klaus Glenk" w:date="2018-07-25T15:36:00Z">
        <w:r w:rsidR="00231D29" w:rsidDel="009441C8">
          <w:delText xml:space="preserve"> and </w:delText>
        </w:r>
        <w:r w:rsidR="00626C16" w:rsidDel="009441C8">
          <w:delText xml:space="preserve">to </w:delText>
        </w:r>
        <w:commentRangeStart w:id="206"/>
        <w:r w:rsidR="00231D29" w:rsidDel="009441C8">
          <w:delText>verify the CE design</w:delText>
        </w:r>
        <w:commentRangeEnd w:id="206"/>
        <w:r w:rsidR="00CC2746" w:rsidDel="009441C8">
          <w:rPr>
            <w:rStyle w:val="CommentReference"/>
          </w:rPr>
          <w:commentReference w:id="206"/>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07" w:author="MORAN Dominic" w:date="2018-07-14T02:51:00Z">
        <w:r w:rsidR="00CC2746">
          <w:t>for</w:t>
        </w:r>
      </w:ins>
      <w:del w:id="208"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3E6BFB">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"[35]", "plainTextFormattedCitation" : "[35]", "previouslyFormattedCitation" : "[35]" }, "properties" : { "noteIndex" : 0 }, "schema" : "https://github.com/citation-style-language/schema/raw/master/csl-citation.json" }</w:instrText>
      </w:r>
      <w:r w:rsidR="009D00D1">
        <w:fldChar w:fldCharType="separate"/>
      </w:r>
      <w:r w:rsidR="008B0780" w:rsidRPr="008B0780">
        <w:rPr>
          <w:noProof/>
        </w:rPr>
        <w:t>[35]</w:t>
      </w:r>
      <w:r w:rsidR="009D00D1">
        <w:fldChar w:fldCharType="end"/>
      </w:r>
      <w:r w:rsidR="00626C16">
        <w:t xml:space="preserve">. </w:t>
      </w:r>
      <w:ins w:id="209" w:author="MORAN Dominic" w:date="2018-07-14T02:51:00Z">
        <w:r w:rsidR="00CC2746">
          <w:t xml:space="preserve">Figure </w:t>
        </w:r>
        <w:del w:id="210" w:author="Klaus Glenk" w:date="2018-07-27T09:22:00Z">
          <w:r w:rsidR="00CC2746" w:rsidDel="00BC5194">
            <w:delText xml:space="preserve"> </w:delText>
          </w:r>
        </w:del>
        <w:r w:rsidR="00CC2746">
          <w:t xml:space="preserve">2 shows </w:t>
        </w:r>
      </w:ins>
      <w:del w:id="211"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212" w:author="MORAN Dominic" w:date="2018-07-14T02:52:00Z">
        <w:r w:rsidR="00CC2746">
          <w:t>..</w:t>
        </w:r>
      </w:ins>
      <w:proofErr w:type="gramEnd"/>
      <w:del w:id="213"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06D38A32" w:rsidR="00C46F67" w:rsidRDefault="00F6093D" w:rsidP="005878F4">
      <w:pPr>
        <w:pStyle w:val="Heading2"/>
      </w:pPr>
      <w:r>
        <w:t>Econometric specification</w:t>
      </w:r>
      <w:ins w:id="214" w:author="Klaus Glenk" w:date="2018-07-27T09:22:00Z">
        <w:r w:rsidR="00BC5194">
          <w:t xml:space="preserve"> of choice models</w:t>
        </w:r>
      </w:ins>
    </w:p>
    <w:p w14:paraId="3E176FC9" w14:textId="6667AC84" w:rsidR="00EF4D6A" w:rsidRDefault="005E7301" w:rsidP="00EF4D6A">
      <w:ins w:id="215" w:author="MORAN Dominic" w:date="2018-07-15T20:18:00Z">
        <w:r>
          <w:t xml:space="preserve">Respondent choices in a </w:t>
        </w:r>
      </w:ins>
      <w:r w:rsidR="00EF4D6A" w:rsidRPr="00961A71">
        <w:t>CE</w:t>
      </w:r>
      <w:del w:id="216" w:author="MORAN Dominic" w:date="2018-07-15T20:18:00Z">
        <w:r w:rsidR="00EF4D6A" w:rsidRPr="00961A71" w:rsidDel="005E7301">
          <w:delText>s</w:delText>
        </w:r>
      </w:del>
      <w:r w:rsidR="00EF4D6A" w:rsidRPr="00961A71">
        <w:t xml:space="preserve"> </w:t>
      </w:r>
      <w:ins w:id="217" w:author="MORAN Dominic" w:date="2018-07-15T20:18:00Z">
        <w:r>
          <w:t xml:space="preserve">can be modelled with reference to </w:t>
        </w:r>
      </w:ins>
      <w:del w:id="218"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327145">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"[36]", "plainTextFormattedCitation" : "[36]", "previouslyFormattedCitation" : "[36]" }, "properties" : { "noteIndex" : 0 }, "schema" : "https://github.com/citation-style-language/schema/raw/master/csl-citation.json" }</w:instrText>
      </w:r>
      <w:r w:rsidR="00EF4D6A" w:rsidRPr="00961A71">
        <w:fldChar w:fldCharType="separate"/>
      </w:r>
      <w:r w:rsidR="0077411B" w:rsidRPr="0077411B">
        <w:rPr>
          <w:noProof/>
        </w:rPr>
        <w:t>[36]</w:t>
      </w:r>
      <w:r w:rsidR="00EF4D6A" w:rsidRPr="00961A71">
        <w:fldChar w:fldCharType="end"/>
      </w:r>
      <w:r w:rsidR="00EF4D6A" w:rsidRPr="00961A71">
        <w:t xml:space="preserve"> and </w:t>
      </w:r>
      <w:del w:id="219"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327145">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"[37,38]", "plainTextFormattedCitation" : "[37,38]", "previouslyFormattedCitation" : "[37,38]" }, "properties" : { "noteIndex" : 0 }, "schema" : "https://github.com/citation-style-language/schema/raw/master/csl-citation.json" }</w:instrText>
      </w:r>
      <w:r w:rsidR="00EF4D6A" w:rsidRPr="00961A71">
        <w:fldChar w:fldCharType="separate"/>
      </w:r>
      <w:r w:rsidR="0077411B" w:rsidRPr="0077411B">
        <w:rPr>
          <w:noProof/>
        </w:rPr>
        <w:t>[37,38]</w:t>
      </w:r>
      <w:r w:rsidR="00EF4D6A" w:rsidRPr="00961A71">
        <w:fldChar w:fldCharType="end"/>
      </w:r>
      <w:r w:rsidR="00EF4D6A" w:rsidRPr="00961A71">
        <w:t xml:space="preserve">. </w:t>
      </w:r>
      <w:r w:rsidR="00EF4D6A">
        <w:t xml:space="preserve">For a general description </w:t>
      </w:r>
      <w:del w:id="220" w:author="MORAN Dominic" w:date="2018-07-15T20:15:00Z">
        <w:r w:rsidR="00EF4D6A" w:rsidDel="005E7301">
          <w:delText>of CEs,</w:delText>
        </w:r>
      </w:del>
      <w:r w:rsidR="00EF4D6A">
        <w:t xml:space="preserve"> see </w:t>
      </w:r>
      <w:commentRangeStart w:id="221"/>
      <w:r w:rsidR="00EF4D6A">
        <w:fldChar w:fldCharType="begin" w:fldLock="1"/>
      </w:r>
      <w:r w:rsidR="00327145">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"[39]", "plainTextFormattedCitation" : "[39]", "previouslyFormattedCitation" : "[39]" }, "properties" : { "noteIndex" : 0 }, "schema" : "https://github.com/citation-style-language/schema/raw/master/csl-citation.json" }</w:instrText>
      </w:r>
      <w:r w:rsidR="00EF4D6A">
        <w:fldChar w:fldCharType="separate"/>
      </w:r>
      <w:r w:rsidR="0077411B" w:rsidRPr="0077411B">
        <w:rPr>
          <w:noProof/>
        </w:rPr>
        <w:t>[39]</w:t>
      </w:r>
      <w:r w:rsidR="00EF4D6A">
        <w:fldChar w:fldCharType="end"/>
      </w:r>
      <w:commentRangeEnd w:id="221"/>
      <w:r>
        <w:rPr>
          <w:rStyle w:val="CommentReference"/>
        </w:rPr>
        <w:commentReference w:id="221"/>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22" w:author="MORAN Dominic" w:date="2018-07-14T02:53:00Z">
        <w:r w:rsidR="00CC2746">
          <w:rPr>
            <w:lang w:eastAsia="zh-CN" w:bidi="ta-IN"/>
          </w:rPr>
          <w:t>that</w:t>
        </w:r>
      </w:ins>
      <w:del w:id="223"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w:t>
      </w:r>
      <w:proofErr w:type="spellStart"/>
      <w:r w:rsidR="00EF4D6A">
        <w:rPr>
          <w:lang w:eastAsia="zh-CN" w:bidi="ta-IN"/>
        </w:rPr>
        <w:t>logit</w:t>
      </w:r>
      <w:proofErr w:type="spellEnd"/>
      <w:r w:rsidR="00EF4D6A">
        <w:rPr>
          <w:lang w:eastAsia="zh-CN" w:bidi="ta-IN"/>
        </w:rPr>
        <w:t xml:space="preserve">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327145">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"[40]", "plainTextFormattedCitation" : "[40]", "previouslyFormattedCitation" : "[40]" }, "properties" : { "noteIndex" : 0 }, "schema" : "https://github.com/citation-style-language/schema/raw/master/csl-citation.json" }</w:instrText>
      </w:r>
      <w:r w:rsidR="00EF4D6A" w:rsidRPr="00F32089">
        <w:fldChar w:fldCharType="separate"/>
      </w:r>
      <w:r w:rsidR="0077411B" w:rsidRPr="0077411B">
        <w:rPr>
          <w:noProof/>
        </w:rPr>
        <w:t>[40]</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F42D6A"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24"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28F73AB0"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25" w:author="MORAN Dominic" w:date="2018-07-14T02:55:00Z">
        <w:r>
          <w:t>Respondent c</w:t>
        </w:r>
      </w:ins>
      <w:del w:id="226" w:author="MORAN Dominic" w:date="2018-07-14T02:55:00Z">
        <w:r w:rsidR="00156109" w:rsidRPr="00156109" w:rsidDel="00EE6732">
          <w:delText>C</w:delText>
        </w:r>
      </w:del>
      <w:r w:rsidR="00156109" w:rsidRPr="00156109">
        <w:t xml:space="preserve">haracteristics </w:t>
      </w:r>
      <w:del w:id="227" w:author="MORAN Dominic" w:date="2018-07-14T02:55:00Z">
        <w:r w:rsidR="00156109" w:rsidRPr="00156109" w:rsidDel="00EE6732">
          <w:delText>of survey r</w:delText>
        </w:r>
      </w:del>
      <w:del w:id="228" w:author="MORAN Dominic" w:date="2018-07-14T02:56:00Z">
        <w:r w:rsidR="00156109" w:rsidRPr="00156109" w:rsidDel="00EE6732">
          <w:delText>espondents</w:delText>
        </w:r>
      </w:del>
    </w:p>
    <w:p w14:paraId="2D42AA79" w14:textId="35C1A6BC"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229"/>
      <w:r w:rsidR="00E276D7">
        <w:t xml:space="preserve">(note </w:t>
      </w:r>
      <w:r>
        <w:t xml:space="preserve">some respondents kept both </w:t>
      </w:r>
      <w:proofErr w:type="spellStart"/>
      <w:r>
        <w:t>ovines</w:t>
      </w:r>
      <w:proofErr w:type="spellEnd"/>
      <w:r>
        <w:t xml:space="preserve"> and bovines</w:t>
      </w:r>
      <w:r w:rsidR="00E276D7">
        <w:t>)</w:t>
      </w:r>
      <w:commentRangeEnd w:id="229"/>
      <w:r w:rsidR="00EE6732">
        <w:rPr>
          <w:rStyle w:val="CommentReference"/>
        </w:rPr>
        <w:commentReference w:id="229"/>
      </w:r>
      <w:r w:rsidR="00E276D7" w:rsidRPr="00070992">
        <w:t xml:space="preserve">. </w:t>
      </w:r>
      <w:del w:id="230" w:author="MORAN Dominic" w:date="2018-07-14T02:57:00Z">
        <w:r w:rsidR="000C5905" w:rsidDel="00EE6732">
          <w:delText>The</w:delText>
        </w:r>
      </w:del>
      <w:r w:rsidR="000C5905">
        <w:t xml:space="preserve"> </w:t>
      </w:r>
      <w:ins w:id="231" w:author="MORAN Dominic" w:date="2018-07-14T02:57:00Z">
        <w:r w:rsidR="00EE6732">
          <w:t>M</w:t>
        </w:r>
      </w:ins>
      <w:del w:id="232" w:author="MORAN Dominic" w:date="2018-07-14T02:57:00Z">
        <w:r w:rsidR="000C5905" w:rsidDel="00EE6732">
          <w:delText>m</w:delText>
        </w:r>
      </w:del>
      <w:r w:rsidR="000C5905">
        <w:t xml:space="preserve">ean </w:t>
      </w:r>
      <w:del w:id="233"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34" w:author="MORAN Dominic" w:date="2018-07-14T02:58:00Z">
        <w:r w:rsidR="00CE1789">
          <w:t xml:space="preserve">, with </w:t>
        </w:r>
      </w:ins>
      <w:del w:id="235" w:author="MORAN Dominic" w:date="2018-07-14T02:58:00Z">
        <w:r w:rsidR="005878F4" w:rsidRPr="00156109" w:rsidDel="00CE1789">
          <w:delText xml:space="preserve"> and reported a</w:delText>
        </w:r>
      </w:del>
      <w:r w:rsidR="005878F4" w:rsidRPr="00156109">
        <w:t xml:space="preserve"> highest education level</w:t>
      </w:r>
      <w:ins w:id="236"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37"/>
      <w:r w:rsidR="00695DE9">
        <w:t xml:space="preserve">compares well </w:t>
      </w:r>
      <w:commentRangeEnd w:id="237"/>
      <w:r w:rsidR="00CE1789">
        <w:rPr>
          <w:rStyle w:val="CommentReference"/>
        </w:rPr>
        <w:commentReference w:id="237"/>
      </w:r>
      <w:r w:rsidR="00695DE9">
        <w:t>with</w:t>
      </w:r>
      <w:r w:rsidR="005878F4">
        <w:t xml:space="preserve"> household census data </w:t>
      </w:r>
      <w:r w:rsidR="00695DE9">
        <w:t xml:space="preserve">that </w:t>
      </w:r>
      <w:r w:rsidR="005878F4">
        <w:t xml:space="preserve">indicates </w:t>
      </w:r>
      <w:commentRangeStart w:id="238"/>
      <w:r w:rsidR="005878F4">
        <w:t xml:space="preserve">56% of the population is aged 25-64 </w:t>
      </w:r>
      <w:commentRangeEnd w:id="238"/>
      <w:r w:rsidR="00CE1789">
        <w:rPr>
          <w:rStyle w:val="CommentReference"/>
        </w:rPr>
        <w:commentReference w:id="238"/>
      </w:r>
      <w:r w:rsidR="005878F4">
        <w:t xml:space="preserve">and 86% are educated to secondary or college level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"[41]", "plainTextFormattedCitation" : "[41]", "previouslyFormattedCitation" : "[41]" }, "properties" : { "noteIndex" : 0 }, "schema" : "https://github.com/citation-style-language/schema/raw/master/csl-citation.json" }</w:instrText>
      </w:r>
      <w:r w:rsidR="005878F4">
        <w:fldChar w:fldCharType="separate"/>
      </w:r>
      <w:r w:rsidR="0077411B" w:rsidRPr="0077411B">
        <w:rPr>
          <w:noProof/>
        </w:rPr>
        <w:t>[41]</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327145">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77411B" w:rsidRPr="0077411B">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"[43]", "plainTextFormattedCitation" : "[43]", "previouslyFormattedCitation" : "[43]" }, "properties" : { "noteIndex" : 0 }, "schema" : "https://github.com/citation-style-language/schema/raw/master/csl-citation.json" }</w:instrText>
      </w:r>
      <w:r w:rsidR="005878F4">
        <w:fldChar w:fldCharType="separate"/>
      </w:r>
      <w:r w:rsidR="0077411B" w:rsidRPr="0077411B">
        <w:rPr>
          <w:noProof/>
        </w:rPr>
        <w:t>[43]</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39" w:author="MORAN Dominic" w:date="2018-07-15T14:19:00Z">
        <w:r w:rsidR="00AA6C54">
          <w:rPr>
            <w:rFonts w:ascii="Times New Roman" w:hAnsi="Times New Roman"/>
            <w:b w:val="0"/>
            <w:color w:val="auto"/>
            <w:sz w:val="22"/>
            <w:szCs w:val="22"/>
          </w:rPr>
          <w:t>Respondent s</w:t>
        </w:r>
      </w:ins>
      <w:del w:id="240"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41"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 xml:space="preserve">Std. </w:t>
            </w:r>
            <w:proofErr w:type="spellStart"/>
            <w:r w:rsidRPr="003A2195">
              <w:rPr>
                <w:b/>
                <w:bCs/>
                <w:color w:val="000000"/>
                <w:sz w:val="20"/>
                <w:szCs w:val="20"/>
                <w:lang w:eastAsia="en-GB"/>
              </w:rPr>
              <w:t>Dev</w:t>
            </w:r>
            <w:proofErr w:type="spellEnd"/>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 xml:space="preserve">1, if farmer aware of RDP support for rare breeds, 0 </w:t>
            </w:r>
            <w:r w:rsidRPr="003A2195">
              <w:rPr>
                <w:color w:val="000000"/>
                <w:sz w:val="20"/>
                <w:szCs w:val="20"/>
                <w:lang w:eastAsia="en-GB"/>
              </w:rPr>
              <w:lastRenderedPageBreak/>
              <w:t>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lastRenderedPageBreak/>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lastRenderedPageBreak/>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75D67CB9" w:rsidR="00835DD8" w:rsidRPr="00835DD8" w:rsidRDefault="00835DD8" w:rsidP="00F32089">
      <w:pPr>
        <w:rPr>
          <w:bCs/>
        </w:rPr>
      </w:pPr>
      <w:commentRangeStart w:id="242"/>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42"/>
      <w:r w:rsidR="00CE1789">
        <w:rPr>
          <w:rStyle w:val="CommentReference"/>
        </w:rPr>
        <w:commentReference w:id="242"/>
      </w:r>
      <w:r w:rsidR="008D5F0B">
        <w:rPr>
          <w:bCs/>
        </w:rPr>
        <w:t>Some</w:t>
      </w:r>
      <w:r w:rsidRPr="00835DD8">
        <w:rPr>
          <w:bCs/>
        </w:rPr>
        <w:t xml:space="preserve"> 40% of farmers claimed to be farming with a rare breed </w:t>
      </w:r>
      <w:del w:id="243"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44" w:author="MORAN Dominic" w:date="2018-07-14T03:03:00Z">
        <w:r w:rsidR="00686B8E">
          <w:rPr>
            <w:bCs/>
          </w:rPr>
          <w:t>,</w:t>
        </w:r>
      </w:ins>
      <w:r w:rsidR="000C5905">
        <w:rPr>
          <w:bCs/>
        </w:rPr>
        <w:t xml:space="preserve"> </w:t>
      </w:r>
      <w:del w:id="245"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46"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47"/>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327145">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"[44]", "plainTextFormattedCitation" : "[44]", "previouslyFormattedCitation" : "[44]" }, "properties" : { "noteIndex" : 0 }, "schema" : "https://github.com/citation-style-language/schema/raw/master/csl-citation.json" }</w:instrText>
      </w:r>
      <w:r w:rsidR="004A1482">
        <w:rPr>
          <w:bCs/>
        </w:rPr>
        <w:fldChar w:fldCharType="separate"/>
      </w:r>
      <w:r w:rsidR="0077411B" w:rsidRPr="0077411B">
        <w:rPr>
          <w:bCs/>
          <w:noProof/>
        </w:rPr>
        <w:t>[44]</w:t>
      </w:r>
      <w:r w:rsidR="004A1482">
        <w:rPr>
          <w:bCs/>
        </w:rPr>
        <w:fldChar w:fldCharType="end"/>
      </w:r>
      <w:r w:rsidR="000C5905">
        <w:rPr>
          <w:bCs/>
        </w:rPr>
        <w:t>)</w:t>
      </w:r>
      <w:commentRangeEnd w:id="247"/>
      <w:r w:rsidR="00686B8E">
        <w:rPr>
          <w:rStyle w:val="CommentReference"/>
        </w:rPr>
        <w:commentReference w:id="247"/>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48" w:author="MORAN Dominic" w:date="2018-07-14T15:02:00Z">
        <w:r w:rsidRPr="00F71D0D" w:rsidDel="00A30C46">
          <w:rPr>
            <w:bCs/>
          </w:rPr>
          <w:delText xml:space="preserve">proximate threats, including </w:delText>
        </w:r>
      </w:del>
      <w:proofErr w:type="gramStart"/>
      <w:r w:rsidRPr="00F71D0D">
        <w:rPr>
          <w:bCs/>
        </w:rPr>
        <w:t>intensification,</w:t>
      </w:r>
      <w:proofErr w:type="gramEnd"/>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49" w:author="MORAN Dominic" w:date="2018-07-14T15:01:00Z">
        <w:r w:rsidR="00A30C46">
          <w:rPr>
            <w:bCs/>
          </w:rPr>
          <w:t>;</w:t>
        </w:r>
      </w:ins>
      <w:del w:id="250"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51" w:author="MORAN Dominic" w:date="2018-07-14T15:01:00Z">
        <w:r w:rsidR="00A30C46">
          <w:rPr>
            <w:bCs/>
          </w:rPr>
          <w:t xml:space="preserve"> the activity</w:t>
        </w:r>
      </w:ins>
      <w:del w:id="252"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53"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lastRenderedPageBreak/>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254" w:author="MORAN Dominic" w:date="2018-07-14T15:03:00Z">
        <w:r w:rsidR="00A30C46">
          <w:t>in</w:t>
        </w:r>
      </w:ins>
      <w:del w:id="255" w:author="MORAN Dominic" w:date="2018-07-14T15:03:00Z">
        <w:r w:rsidRPr="00AB1184" w:rsidDel="00A30C46">
          <w:delText>associated with specific</w:delText>
        </w:r>
      </w:del>
      <w:r w:rsidRPr="00AB1184">
        <w:t xml:space="preserve"> </w:t>
      </w:r>
      <w:commentRangeStart w:id="256"/>
      <w:r w:rsidRPr="00AB1184">
        <w:t>farming ca</w:t>
      </w:r>
      <w:r w:rsidR="00622113">
        <w:t xml:space="preserve">tegories </w:t>
      </w:r>
      <w:commentRangeEnd w:id="256"/>
      <w:r w:rsidR="00A30C46">
        <w:rPr>
          <w:rStyle w:val="CommentReference"/>
        </w:rPr>
        <w:commentReference w:id="256"/>
      </w:r>
      <w:r w:rsidR="00622113">
        <w:t>over the last 10 years</w:t>
      </w:r>
      <w:r w:rsidR="008D6DCC">
        <w:t xml:space="preserve">.  </w:t>
      </w:r>
      <w:commentRangeStart w:id="257"/>
      <w:r w:rsidR="008D6DCC">
        <w:t xml:space="preserve">Note </w:t>
      </w:r>
      <w:r w:rsidRPr="00AB1184">
        <w:t xml:space="preserve">farming categories vary in applicability to respondents - Milk cattle (75%); Sheep (52%); Hay by hand (20%); Hay by tractor (48%); Arable (49%)    </w:t>
      </w:r>
      <w:commentRangeEnd w:id="257"/>
      <w:r w:rsidR="00A30C46">
        <w:rPr>
          <w:rStyle w:val="CommentReference"/>
        </w:rPr>
        <w:commentReference w:id="257"/>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258" w:author="MORAN Dominic" w:date="2018-07-14T15:11:00Z">
        <w:r w:rsidR="002E628C">
          <w:rPr>
            <w:bCs/>
          </w:rPr>
          <w:t>s</w:t>
        </w:r>
      </w:ins>
      <w:r w:rsidR="00622113">
        <w:rPr>
          <w:bCs/>
        </w:rPr>
        <w:t xml:space="preserve"> w</w:t>
      </w:r>
      <w:ins w:id="259" w:author="MORAN Dominic" w:date="2018-07-14T15:11:00Z">
        <w:r w:rsidR="002E628C">
          <w:rPr>
            <w:bCs/>
          </w:rPr>
          <w:t>ere</w:t>
        </w:r>
      </w:ins>
      <w:del w:id="260" w:author="MORAN Dominic" w:date="2018-07-14T15:11:00Z">
        <w:r w:rsidR="00622113" w:rsidDel="002E628C">
          <w:rPr>
            <w:bCs/>
          </w:rPr>
          <w:delText>as</w:delText>
        </w:r>
      </w:del>
      <w:r w:rsidR="0087558F">
        <w:rPr>
          <w:bCs/>
        </w:rPr>
        <w:t xml:space="preserve"> t</w:t>
      </w:r>
      <w:r w:rsidR="001B639D" w:rsidRPr="001B639D">
        <w:rPr>
          <w:bCs/>
        </w:rPr>
        <w:t>he most</w:t>
      </w:r>
      <w:ins w:id="261" w:author="MORAN Dominic" w:date="2018-07-14T15:11:00Z">
        <w:r w:rsidR="002E628C">
          <w:rPr>
            <w:bCs/>
          </w:rPr>
          <w:t xml:space="preserve"> frequently kept</w:t>
        </w:r>
      </w:ins>
      <w:del w:id="262"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263"/>
      <w:del w:id="264" w:author="MORAN Dominic" w:date="2018-07-14T15:12:00Z">
        <w:r w:rsidR="00AB1184" w:rsidDel="002E628C">
          <w:rPr>
            <w:bCs/>
          </w:rPr>
          <w:delText>≥</w:delText>
        </w:r>
      </w:del>
      <w:commentRangeEnd w:id="263"/>
      <w:r w:rsidR="002E628C">
        <w:rPr>
          <w:rStyle w:val="CommentReference"/>
        </w:rPr>
        <w:commentReference w:id="263"/>
      </w:r>
      <w:r w:rsidR="001C2F22">
        <w:rPr>
          <w:bCs/>
        </w:rPr>
        <w:t xml:space="preserve">60% of </w:t>
      </w:r>
      <w:r w:rsidR="00847D4C">
        <w:rPr>
          <w:bCs/>
        </w:rPr>
        <w:t xml:space="preserve">the </w:t>
      </w:r>
      <w:r w:rsidR="001C2F22">
        <w:rPr>
          <w:bCs/>
        </w:rPr>
        <w:t xml:space="preserve">species population in our sample, </w:t>
      </w:r>
      <w:ins w:id="265" w:author="MORAN Dominic" w:date="2018-07-14T15:13:00Z">
        <w:r w:rsidR="002E628C">
          <w:rPr>
            <w:bCs/>
          </w:rPr>
          <w:t xml:space="preserve">and </w:t>
        </w:r>
      </w:ins>
      <w:r w:rsidR="001C2F22">
        <w:rPr>
          <w:bCs/>
        </w:rPr>
        <w:t xml:space="preserve">was similar across all farm animals. </w:t>
      </w:r>
      <w:commentRangeStart w:id="266"/>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266"/>
      <w:r w:rsidR="002E628C">
        <w:rPr>
          <w:rStyle w:val="CommentReference"/>
        </w:rPr>
        <w:commentReference w:id="266"/>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267"/>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267"/>
      <w:r w:rsidR="002E628C">
        <w:rPr>
          <w:rStyle w:val="CommentReference"/>
        </w:rPr>
        <w:commentReference w:id="267"/>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268"/>
      <w:r w:rsidRPr="001B639D">
        <w:rPr>
          <w:bCs/>
        </w:rPr>
        <w:t xml:space="preserve">incidence among farms surveyed </w:t>
      </w:r>
      <w:commentRangeEnd w:id="268"/>
      <w:r w:rsidR="002E628C">
        <w:rPr>
          <w:rStyle w:val="CommentReference"/>
        </w:rPr>
        <w:commentReference w:id="268"/>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lastRenderedPageBreak/>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269" w:author="MORAN Dominic" w:date="2018-07-14T15:23:00Z">
        <w:r w:rsidR="00E56E29" w:rsidDel="00E51871">
          <w:rPr>
            <w:bCs/>
          </w:rPr>
          <w:delText>have varying</w:delText>
        </w:r>
        <w:r w:rsidR="00E615D7" w:rsidRPr="00E615D7" w:rsidDel="00E51871">
          <w:rPr>
            <w:bCs/>
          </w:rPr>
          <w:delText xml:space="preserve"> demand functions for </w:delText>
        </w:r>
      </w:del>
      <w:ins w:id="270" w:author="MORAN Dominic" w:date="2018-07-14T15:23:00Z">
        <w:r w:rsidR="00E51871">
          <w:rPr>
            <w:bCs/>
          </w:rPr>
          <w:t xml:space="preserve">prefer different </w:t>
        </w:r>
      </w:ins>
      <w:r>
        <w:rPr>
          <w:bCs/>
        </w:rPr>
        <w:t>breed</w:t>
      </w:r>
      <w:r w:rsidR="00E615D7" w:rsidRPr="00E615D7">
        <w:rPr>
          <w:bCs/>
        </w:rPr>
        <w:t xml:space="preserve"> attributes</w:t>
      </w:r>
      <w:del w:id="271"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272" w:author="MORAN Dominic" w:date="2018-07-14T15:23:00Z">
        <w:r w:rsidR="00E615D7" w:rsidRPr="00E615D7" w:rsidDel="00E51871">
          <w:rPr>
            <w:bCs/>
          </w:rPr>
          <w:delText> </w:delText>
        </w:r>
      </w:del>
      <w:del w:id="273"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274"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275" w:author="MORAN Dominic" w:date="2018-07-14T15:24:00Z">
        <w:r w:rsidR="00E51871">
          <w:rPr>
            <w:bCs/>
          </w:rPr>
          <w:t xml:space="preserve">In Figure 4 </w:t>
        </w:r>
      </w:ins>
      <w:del w:id="276"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277" w:author="MORAN Dominic" w:date="2018-07-14T15:25:00Z">
        <w:r w:rsidR="00E51871">
          <w:rPr>
            <w:bCs/>
          </w:rPr>
          <w:t xml:space="preserve">different </w:t>
        </w:r>
      </w:ins>
      <w:del w:id="278"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279" w:author="MORAN Dominic" w:date="2018-07-14T15:25:00Z">
        <w:r w:rsidR="00E51871">
          <w:rPr>
            <w:bCs/>
          </w:rPr>
          <w:t>most important</w:t>
        </w:r>
      </w:ins>
      <w:del w:id="280"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lastRenderedPageBreak/>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281" w:author="MORAN Dominic" w:date="2018-07-14T15:27:00Z">
        <w:r w:rsidR="00E51871">
          <w:t>in</w:t>
        </w:r>
      </w:ins>
      <w:del w:id="282" w:author="MORAN Dominic" w:date="2018-07-14T15:27:00Z">
        <w:r w:rsidDel="00E51871">
          <w:delText>for</w:delText>
        </w:r>
      </w:del>
      <w:r>
        <w:t xml:space="preserve"> 1</w:t>
      </w:r>
      <w:r w:rsidRPr="00B15BE1">
        <w:rPr>
          <w:vertAlign w:val="superscript"/>
        </w:rPr>
        <w:t>st</w:t>
      </w:r>
      <w:r>
        <w:t xml:space="preserve"> </w:t>
      </w:r>
      <w:del w:id="283" w:author="MORAN Dominic" w:date="2018-07-14T15:27:00Z">
        <w:r w:rsidDel="00E51871">
          <w:delText xml:space="preserve">rank, </w:delText>
        </w:r>
      </w:del>
      <w:r>
        <w:t>2</w:t>
      </w:r>
      <w:r w:rsidRPr="00B15BE1">
        <w:rPr>
          <w:vertAlign w:val="superscript"/>
        </w:rPr>
        <w:t>nd</w:t>
      </w:r>
      <w:r>
        <w:t xml:space="preserve"> </w:t>
      </w:r>
      <w:del w:id="284"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60A8B474" w:rsidR="00622113" w:rsidRDefault="00BC5194" w:rsidP="005878F4">
      <w:ins w:id="285" w:author="Klaus Glenk" w:date="2018-07-27T09:23:00Z">
        <w:r>
          <w:t xml:space="preserve">This section reports the results of modelling the choice data obtained from the choice experiment conducted </w:t>
        </w:r>
      </w:ins>
      <w:ins w:id="286" w:author="Klaus Glenk" w:date="2018-07-27T09:24:00Z">
        <w:r>
          <w:t>in the context of</w:t>
        </w:r>
      </w:ins>
      <w:ins w:id="287" w:author="Klaus Glenk" w:date="2018-07-27T09:23:00Z">
        <w:r>
          <w:t xml:space="preserve"> ovine and bovine</w:t>
        </w:r>
      </w:ins>
      <w:ins w:id="288" w:author="Klaus Glenk" w:date="2018-07-27T09:24:00Z">
        <w:r>
          <w:t xml:space="preserve"> farming.</w:t>
        </w:r>
      </w:ins>
      <w:ins w:id="289" w:author="Klaus Glenk" w:date="2018-07-27T09:23:00Z">
        <w:r>
          <w:t xml:space="preserve"> </w:t>
        </w:r>
      </w:ins>
      <w:ins w:id="290" w:author="Klaus Glenk" w:date="2018-07-27T09:28:00Z">
        <w:r w:rsidR="001D4750">
          <w:t xml:space="preserve">The models seek to explain farmers’ choices of contract options </w:t>
        </w:r>
      </w:ins>
      <w:ins w:id="291" w:author="Klaus Glenk" w:date="2018-07-27T09:29:00Z">
        <w:r w:rsidR="001D4750">
          <w:t xml:space="preserve">depending on the values that the attributes take in each contract option. </w:t>
        </w:r>
      </w:ins>
      <w:ins w:id="292" w:author="Klaus Glenk" w:date="2018-07-27T09:30:00Z">
        <w:r w:rsidR="001D4750">
          <w:t>This provides information on the relative importance of each attribute for selecting a contract option</w:t>
        </w:r>
      </w:ins>
      <w:ins w:id="293" w:author="Klaus Glenk" w:date="2018-07-27T09:36:00Z">
        <w:r w:rsidR="001D4750">
          <w:t xml:space="preserve"> and the overall compensation needs required by farmers to enrol</w:t>
        </w:r>
      </w:ins>
      <w:ins w:id="294" w:author="Klaus Glenk" w:date="2018-07-27T09:30:00Z">
        <w:r w:rsidR="001D4750">
          <w:t xml:space="preserve">, which may be heterogeneous across farmers. The model accounts for </w:t>
        </w:r>
      </w:ins>
      <w:ins w:id="295" w:author="Klaus Glenk" w:date="2018-07-27T09:32:00Z">
        <w:r w:rsidR="001D4750">
          <w:t xml:space="preserve">such </w:t>
        </w:r>
      </w:ins>
      <w:ins w:id="296" w:author="Klaus Glenk" w:date="2018-07-27T09:30:00Z">
        <w:r w:rsidR="001D4750">
          <w:t>preference heterogeneity across farmers</w:t>
        </w:r>
      </w:ins>
      <w:ins w:id="297" w:author="Klaus Glenk" w:date="2018-07-27T09:32:00Z">
        <w:r w:rsidR="001D4750">
          <w:t xml:space="preserve">, and </w:t>
        </w:r>
      </w:ins>
      <w:ins w:id="298" w:author="Klaus Glenk" w:date="2018-07-27T09:33:00Z">
        <w:r w:rsidR="001D4750">
          <w:t>investigates if some of this heterogeneity is systematically associated with farm or</w:t>
        </w:r>
        <w:bookmarkStart w:id="299" w:name="_GoBack"/>
        <w:bookmarkEnd w:id="299"/>
        <w:r w:rsidR="001D4750">
          <w:t xml:space="preserve"> farmer characteristics</w:t>
        </w:r>
      </w:ins>
      <w:ins w:id="300" w:author="Klaus Glenk" w:date="2018-07-27T09:32:00Z">
        <w:r w:rsidR="001D4750">
          <w:t xml:space="preserve">. </w:t>
        </w:r>
      </w:ins>
      <w:commentRangeStart w:id="301"/>
      <w:commentRangeStart w:id="302"/>
      <w:r w:rsidR="00E276D7">
        <w:t>Results</w:t>
      </w:r>
      <w:commentRangeEnd w:id="301"/>
      <w:r w:rsidR="00E51871">
        <w:rPr>
          <w:rStyle w:val="CommentReference"/>
        </w:rPr>
        <w:commentReference w:id="301"/>
      </w:r>
      <w:commentRangeEnd w:id="302"/>
      <w:r w:rsidR="00AA589C">
        <w:rPr>
          <w:rStyle w:val="CommentReference"/>
        </w:rPr>
        <w:commentReference w:id="302"/>
      </w:r>
      <w:r w:rsidR="00E276D7">
        <w:t xml:space="preserve"> </w:t>
      </w:r>
      <w:del w:id="303" w:author="Klaus Glenk" w:date="2018-07-27T09:24:00Z">
        <w:r w:rsidR="00E276D7" w:rsidDel="00BC5194">
          <w:delText xml:space="preserve">for bovine and ovine farmers </w:delText>
        </w:r>
      </w:del>
      <w:r w:rsidR="00E276D7">
        <w:t>are reported</w:t>
      </w:r>
      <w:r w:rsidR="00F7084E">
        <w:t xml:space="preserve"> </w:t>
      </w:r>
      <w:del w:id="304" w:author="Klaus Glenk" w:date="2018-07-27T09:24:00Z">
        <w:r w:rsidR="00F7084E" w:rsidDel="00BC5194">
          <w:delText xml:space="preserve">separately </w:delText>
        </w:r>
        <w:r w:rsidR="00997E0E" w:rsidDel="00BC5194">
          <w:delText>i</w:delText>
        </w:r>
      </w:del>
      <w:ins w:id="305" w:author="Klaus Glenk" w:date="2018-07-27T09:24:00Z">
        <w:r>
          <w:t>i</w:t>
        </w:r>
      </w:ins>
      <w:r w:rsidR="00997E0E">
        <w:t>n Table 4.</w:t>
      </w:r>
      <w:r w:rsidR="00B1595D">
        <w:t xml:space="preserve"> </w:t>
      </w:r>
      <w:r w:rsidR="00357A88" w:rsidRPr="00070992">
        <w:t>Both models</w:t>
      </w:r>
      <w:r w:rsidR="00997E0E">
        <w:t xml:space="preserve"> </w:t>
      </w:r>
      <w:r w:rsidR="00357A88" w:rsidRPr="00070992">
        <w:t xml:space="preserve">delivered a </w:t>
      </w:r>
      <w:commentRangeStart w:id="306"/>
      <w:r w:rsidR="00357A88" w:rsidRPr="00070992">
        <w:t xml:space="preserve">good statistical fit </w:t>
      </w:r>
      <w:commentRangeEnd w:id="306"/>
      <w:r w:rsidR="00E51871">
        <w:rPr>
          <w:rStyle w:val="CommentReference"/>
        </w:rPr>
        <w:commentReference w:id="306"/>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307"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308"/>
      <w:r w:rsidR="00715586">
        <w:t xml:space="preserve">Results from the initial </w:t>
      </w:r>
      <w:r w:rsidR="00B47350">
        <w:t xml:space="preserve">multinomial </w:t>
      </w:r>
      <w:proofErr w:type="spellStart"/>
      <w:r w:rsidR="00B47350">
        <w:t>logit</w:t>
      </w:r>
      <w:proofErr w:type="spellEnd"/>
      <w:r w:rsidR="00B47350">
        <w:t xml:space="preserve"> model</w:t>
      </w:r>
      <w:del w:id="309"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308"/>
      <w:r w:rsidR="00E51871">
        <w:rPr>
          <w:rStyle w:val="CommentReference"/>
        </w:rPr>
        <w:commentReference w:id="308"/>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310"/>
            <w:r w:rsidRPr="00500F2F">
              <w:rPr>
                <w:color w:val="000000"/>
                <w:sz w:val="20"/>
                <w:szCs w:val="20"/>
              </w:rPr>
              <w:t>[COS] Subsidy</w:t>
            </w:r>
            <w:commentRangeEnd w:id="310"/>
            <w:r w:rsidR="00233506">
              <w:rPr>
                <w:rStyle w:val="CommentReference"/>
              </w:rPr>
              <w:commentReference w:id="310"/>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44077834"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311"/>
      <w:del w:id="312" w:author="Klaus Glenk" w:date="2018-07-25T15:40:00Z">
        <w:r w:rsidR="00871E71" w:rsidDel="009441C8">
          <w:rPr>
            <w:bCs/>
          </w:rPr>
          <w:delText>Education level did not influence likelihood of enrolling into a conservation contract</w:delText>
        </w:r>
        <w:commentRangeEnd w:id="311"/>
        <w:r w:rsidR="00160A00" w:rsidDel="009441C8">
          <w:rPr>
            <w:rStyle w:val="CommentReference"/>
          </w:rPr>
          <w:commentReference w:id="311"/>
        </w:r>
        <w:r w:rsidR="00871E71" w:rsidDel="009441C8">
          <w:rPr>
            <w:bCs/>
          </w:rPr>
          <w:delText xml:space="preserve">. </w:delText>
        </w:r>
      </w:del>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313"/>
      <w:ins w:id="314" w:author="MORAN Dominic" w:date="2018-07-14T16:25:00Z">
        <w:del w:id="315" w:author="Klaus Glenk" w:date="2018-07-25T15:40:00Z">
          <w:r w:rsidR="00233506" w:rsidDel="009441C8">
            <w:rPr>
              <w:bCs/>
            </w:rPr>
            <w:delText>F</w:delText>
          </w:r>
        </w:del>
      </w:ins>
      <w:del w:id="316" w:author="Klaus Glenk" w:date="2018-07-25T15:40:00Z">
        <w:r w:rsidR="00F7084E" w:rsidDel="009441C8">
          <w:rPr>
            <w:bCs/>
          </w:rPr>
          <w:delText xml:space="preserve">The age of farmer </w:delText>
        </w:r>
      </w:del>
      <w:ins w:id="317" w:author="MORAN Dominic" w:date="2018-07-14T16:25:00Z">
        <w:del w:id="318" w:author="Klaus Glenk" w:date="2018-07-25T15:40:00Z">
          <w:r w:rsidR="00233506" w:rsidDel="009441C8">
            <w:rPr>
              <w:bCs/>
            </w:rPr>
            <w:delText xml:space="preserve">age </w:delText>
          </w:r>
        </w:del>
      </w:ins>
      <w:del w:id="319" w:author="Klaus Glenk" w:date="2018-07-25T15:40:00Z">
        <w:r w:rsidR="00F7084E" w:rsidDel="009441C8">
          <w:rPr>
            <w:bCs/>
          </w:rPr>
          <w:delText>did not i</w:delText>
        </w:r>
      </w:del>
      <w:ins w:id="320" w:author="MORAN Dominic" w:date="2018-07-14T16:25:00Z">
        <w:del w:id="321" w:author="Klaus Glenk" w:date="2018-07-25T15:40:00Z">
          <w:r w:rsidR="00233506" w:rsidDel="009441C8">
            <w:rPr>
              <w:bCs/>
            </w:rPr>
            <w:delText>nfluence</w:delText>
          </w:r>
        </w:del>
      </w:ins>
      <w:del w:id="322" w:author="Klaus Glenk" w:date="2018-07-25T15:40:00Z">
        <w:r w:rsidR="00F7084E" w:rsidDel="009441C8">
          <w:rPr>
            <w:bCs/>
          </w:rPr>
          <w:delText>mpact preferences for contract length</w:delText>
        </w:r>
        <w:r w:rsidR="00540DC6" w:rsidDel="009441C8">
          <w:rPr>
            <w:bCs/>
          </w:rPr>
          <w:delText xml:space="preserve">.  </w:delText>
        </w:r>
        <w:commentRangeEnd w:id="313"/>
        <w:r w:rsidR="00233506" w:rsidDel="009441C8">
          <w:rPr>
            <w:rStyle w:val="CommentReference"/>
          </w:rPr>
          <w:commentReference w:id="313"/>
        </w:r>
      </w:del>
    </w:p>
    <w:p w14:paraId="20BFB9F9" w14:textId="77777777" w:rsidR="00124681" w:rsidRDefault="00124681" w:rsidP="00F8735E">
      <w:pPr>
        <w:rPr>
          <w:bCs/>
        </w:rPr>
      </w:pPr>
    </w:p>
    <w:p w14:paraId="764E5853" w14:textId="7BA5758C" w:rsidR="000C68C6" w:rsidRDefault="00A93B76" w:rsidP="00F8735E">
      <w:pPr>
        <w:rPr>
          <w:bCs/>
        </w:rPr>
      </w:pPr>
      <w:commentRangeStart w:id="323"/>
      <w:r>
        <w:rPr>
          <w:bCs/>
        </w:rPr>
        <w:t xml:space="preserve">Scheme support </w:t>
      </w:r>
      <w:r w:rsidR="00124681">
        <w:rPr>
          <w:bCs/>
        </w:rPr>
        <w:t xml:space="preserve">was </w:t>
      </w:r>
      <w:r>
        <w:rPr>
          <w:bCs/>
        </w:rPr>
        <w:t xml:space="preserve">not significant </w:t>
      </w:r>
      <w:r w:rsidR="00EC6795">
        <w:rPr>
          <w:bCs/>
        </w:rPr>
        <w:t>both farmer groups</w:t>
      </w:r>
      <w:commentRangeEnd w:id="323"/>
      <w:r w:rsidR="00C52B84">
        <w:rPr>
          <w:rStyle w:val="CommentReference"/>
        </w:rPr>
        <w:commentReference w:id="323"/>
      </w:r>
      <w:r>
        <w:rPr>
          <w:bCs/>
        </w:rPr>
        <w:t xml:space="preserve">. </w:t>
      </w:r>
      <w:commentRangeStart w:id="324"/>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325" w:author="Klaus Glenk" w:date="2018-07-25T15:41:00Z">
        <w:r w:rsidR="009441C8">
          <w:rPr>
            <w:bCs/>
          </w:rPr>
          <w:t>.</w:t>
        </w:r>
      </w:ins>
      <w:r w:rsidR="00B06186">
        <w:rPr>
          <w:bCs/>
        </w:rPr>
        <w:t xml:space="preserve"> </w:t>
      </w:r>
      <w:del w:id="326" w:author="Klaus Glenk" w:date="2018-07-25T15:41:00Z">
        <w:r w:rsidR="00B06186" w:rsidDel="009441C8">
          <w:rPr>
            <w:bCs/>
          </w:rPr>
          <w:delText>while for o</w:delText>
        </w:r>
      </w:del>
      <w:ins w:id="327" w:author="Klaus Glenk" w:date="2018-07-25T15:41:00Z">
        <w:r w:rsidR="009441C8">
          <w:rPr>
            <w:bCs/>
          </w:rPr>
          <w:t>O</w:t>
        </w:r>
      </w:ins>
      <w:r w:rsidR="00B06186">
        <w:rPr>
          <w:bCs/>
        </w:rPr>
        <w:t>vine farmers</w:t>
      </w:r>
      <w:ins w:id="328" w:author="Klaus Glenk" w:date="2018-07-25T15:41:00Z">
        <w:r w:rsidR="009441C8">
          <w:rPr>
            <w:bCs/>
          </w:rPr>
          <w:t>, however,</w:t>
        </w:r>
      </w:ins>
      <w:r w:rsidR="00B06186">
        <w:rPr>
          <w:bCs/>
        </w:rPr>
        <w:t xml:space="preserve"> </w:t>
      </w:r>
      <w:del w:id="329" w:author="Klaus Glenk" w:date="2018-07-25T15:41:00Z">
        <w:r w:rsidR="00B06186" w:rsidDel="009441C8">
          <w:rPr>
            <w:bCs/>
          </w:rPr>
          <w:delText xml:space="preserve">it is positive and significant, suggesting they </w:delText>
        </w:r>
      </w:del>
      <w:r w:rsidR="00B06186">
        <w:rPr>
          <w:bCs/>
        </w:rPr>
        <w:t>prefer community managed conservation programmes</w:t>
      </w:r>
      <w:r w:rsidR="00B47350">
        <w:rPr>
          <w:bCs/>
        </w:rPr>
        <w:t>.</w:t>
      </w:r>
      <w:r w:rsidR="00B06186">
        <w:rPr>
          <w:bCs/>
        </w:rPr>
        <w:t xml:space="preserve"> </w:t>
      </w:r>
      <w:commentRangeEnd w:id="324"/>
      <w:r w:rsidR="00C52B84">
        <w:rPr>
          <w:rStyle w:val="CommentReference"/>
        </w:rPr>
        <w:commentReference w:id="324"/>
      </w:r>
      <w:r w:rsidR="00F8735E" w:rsidRPr="00F8735E">
        <w:rPr>
          <w:bCs/>
        </w:rPr>
        <w:t xml:space="preserve">The standard deviations for all </w:t>
      </w:r>
      <w:del w:id="330" w:author="MORAN Dominic" w:date="2018-07-14T16:36:00Z">
        <w:r w:rsidR="00F8735E" w:rsidRPr="00F8735E" w:rsidDel="00C52B84">
          <w:rPr>
            <w:bCs/>
          </w:rPr>
          <w:delText>the</w:delText>
        </w:r>
      </w:del>
      <w:r w:rsidR="00F8735E" w:rsidRPr="00F8735E">
        <w:rPr>
          <w:bCs/>
        </w:rPr>
        <w:t xml:space="preserve"> attributes accept contract </w:t>
      </w:r>
      <w:r w:rsidR="00F8735E" w:rsidRPr="00F8735E">
        <w:rPr>
          <w:bCs/>
        </w:rPr>
        <w:lastRenderedPageBreak/>
        <w:t xml:space="preserve">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331"/>
      <w:r w:rsidR="00F8735E" w:rsidRPr="00F8735E">
        <w:rPr>
          <w:bCs/>
        </w:rPr>
        <w:t>indicating heterogeneous preferences among respondents for most attributes</w:t>
      </w:r>
      <w:commentRangeEnd w:id="331"/>
      <w:r w:rsidR="00C52B84">
        <w:rPr>
          <w:rStyle w:val="CommentReference"/>
        </w:rPr>
        <w:commentReference w:id="331"/>
      </w:r>
      <w:r w:rsidR="00F8735E" w:rsidRPr="00F8735E">
        <w:rPr>
          <w:bCs/>
        </w:rPr>
        <w:t xml:space="preserve">. </w:t>
      </w:r>
      <w:commentRangeStart w:id="332"/>
      <w:r w:rsidR="00B06186">
        <w:rPr>
          <w:bCs/>
        </w:rPr>
        <w:t xml:space="preserve">Non-significance for subsidy suggests </w:t>
      </w:r>
      <w:commentRangeEnd w:id="332"/>
      <w:r w:rsidR="00C52B84">
        <w:rPr>
          <w:rStyle w:val="CommentReference"/>
        </w:rPr>
        <w:commentReference w:id="332"/>
      </w:r>
      <w:r w:rsidR="00B06186">
        <w:rPr>
          <w:bCs/>
        </w:rPr>
        <w:t>both farmer groups value increases in subsidy premiums</w:t>
      </w:r>
      <w:del w:id="333" w:author="Klaus Glenk" w:date="2018-07-25T15:42:00Z">
        <w:r w:rsidR="00B06186" w:rsidDel="001F4E47">
          <w:rPr>
            <w:bCs/>
          </w:rPr>
          <w:delText xml:space="preserve"> </w:delText>
        </w:r>
        <w:commentRangeStart w:id="334"/>
        <w:r w:rsidR="00B06186" w:rsidDel="001F4E47">
          <w:rPr>
            <w:bCs/>
          </w:rPr>
          <w:delText>(an expected finding</w:delText>
        </w:r>
        <w:commentRangeEnd w:id="334"/>
        <w:r w:rsidR="00C52B84" w:rsidDel="001F4E47">
          <w:rPr>
            <w:rStyle w:val="CommentReference"/>
          </w:rPr>
          <w:commentReference w:id="334"/>
        </w:r>
        <w:r w:rsidR="00B06186" w:rsidDel="001F4E47">
          <w:rPr>
            <w:bCs/>
          </w:rPr>
          <w:delText>)</w:delText>
        </w:r>
      </w:del>
      <w:r w:rsidR="00B06186">
        <w:rPr>
          <w:bCs/>
        </w:rPr>
        <w:t>.</w:t>
      </w:r>
    </w:p>
    <w:p w14:paraId="369F644F" w14:textId="77777777" w:rsidR="00336359" w:rsidRPr="00F8735E" w:rsidRDefault="00336359" w:rsidP="00F8735E">
      <w:pPr>
        <w:rPr>
          <w:bCs/>
        </w:rPr>
      </w:pPr>
    </w:p>
    <w:p w14:paraId="1BD803CB" w14:textId="0A6927AC" w:rsidR="00791711" w:rsidRDefault="001F4E47" w:rsidP="00F8735E">
      <w:pPr>
        <w:rPr>
          <w:bCs/>
        </w:rPr>
      </w:pPr>
      <w:ins w:id="335" w:author="Klaus Glenk" w:date="2018-07-25T15:44:00Z">
        <w:r>
          <w:rPr>
            <w:bCs/>
          </w:rPr>
          <w:t>Interactions of socio</w:t>
        </w:r>
      </w:ins>
      <w:ins w:id="336" w:author="Klaus Glenk" w:date="2018-07-25T15:45:00Z">
        <w:r>
          <w:rPr>
            <w:bCs/>
          </w:rPr>
          <w:t>-</w:t>
        </w:r>
      </w:ins>
      <w:ins w:id="337" w:author="Klaus Glenk" w:date="2018-07-25T15:44:00Z">
        <w:r>
          <w:rPr>
            <w:bCs/>
          </w:rPr>
          <w:t>demogra</w:t>
        </w:r>
      </w:ins>
      <w:ins w:id="338" w:author="Klaus Glenk" w:date="2018-07-25T15:45:00Z">
        <w:r>
          <w:rPr>
            <w:bCs/>
          </w:rPr>
          <w:t>p</w:t>
        </w:r>
      </w:ins>
      <w:ins w:id="339" w:author="Klaus Glenk" w:date="2018-07-25T15:44:00Z">
        <w:r>
          <w:rPr>
            <w:bCs/>
          </w:rPr>
          <w:t>hic variables with attributes and the Do Nothing option</w:t>
        </w:r>
      </w:ins>
      <w:ins w:id="340" w:author="Klaus Glenk" w:date="2018-07-25T15:45:00Z">
        <w:r>
          <w:rPr>
            <w:bCs/>
          </w:rPr>
          <w:t xml:space="preserve"> can help explaining heterogeneity in preferences.</w:t>
        </w:r>
      </w:ins>
      <w:ins w:id="341" w:author="Klaus Glenk" w:date="2018-07-25T15:44:00Z">
        <w:r>
          <w:rPr>
            <w:bCs/>
          </w:rPr>
          <w:t xml:space="preserve">  </w:t>
        </w:r>
      </w:ins>
      <w:commentRangeStart w:id="342"/>
      <w:del w:id="343" w:author="Klaus Glenk" w:date="2018-07-25T15:45:00Z">
        <w:r w:rsidR="00F8735E" w:rsidRPr="00F8735E" w:rsidDel="001F4E47">
          <w:rPr>
            <w:bCs/>
          </w:rPr>
          <w:delText xml:space="preserve">The significant covariates in both models are also listed in Table </w:delText>
        </w:r>
        <w:r w:rsidR="00DD5500" w:rsidDel="001F4E47">
          <w:rPr>
            <w:bCs/>
          </w:rPr>
          <w:delText>4</w:delText>
        </w:r>
        <w:r w:rsidR="00336359" w:rsidDel="001F4E47">
          <w:rPr>
            <w:bCs/>
          </w:rPr>
          <w:delText>.</w:delText>
        </w:r>
        <w:commentRangeEnd w:id="342"/>
        <w:r w:rsidR="00767695" w:rsidDel="001F4E47">
          <w:rPr>
            <w:rStyle w:val="CommentReference"/>
          </w:rPr>
          <w:commentReference w:id="342"/>
        </w:r>
        <w:r w:rsidR="00F8735E" w:rsidRPr="00F8735E" w:rsidDel="001F4E47">
          <w:rPr>
            <w:bCs/>
          </w:rPr>
          <w:delText xml:space="preserve"> </w:delText>
        </w:r>
      </w:del>
      <w:r w:rsidR="00F8735E" w:rsidRPr="00F8735E">
        <w:rPr>
          <w:bCs/>
        </w:rPr>
        <w:t xml:space="preserve">COS interacted with </w:t>
      </w:r>
      <w:r w:rsidR="003A2195">
        <w:rPr>
          <w:bCs/>
        </w:rPr>
        <w:t>AES</w:t>
      </w:r>
      <w:r w:rsidR="00F8735E" w:rsidRPr="00F8735E">
        <w:rPr>
          <w:bCs/>
        </w:rPr>
        <w:t xml:space="preserve"> is negative and significant for </w:t>
      </w:r>
      <w:r w:rsidR="00E65369">
        <w:rPr>
          <w:bCs/>
        </w:rPr>
        <w:t>all</w:t>
      </w:r>
      <w:r w:rsidR="00F8735E" w:rsidRPr="00F8735E">
        <w:rPr>
          <w:bCs/>
        </w:rPr>
        <w:t xml:space="preserve"> farmers signifying those currently enrolled in AES programmes require lower levels of subsidy support</w:t>
      </w:r>
      <w:r w:rsidR="00416DE7">
        <w:rPr>
          <w:bCs/>
        </w:rPr>
        <w:t>,</w:t>
      </w:r>
      <w:r w:rsidR="00F8735E"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344"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00F8735E" w:rsidRPr="00F8735E">
        <w:rPr>
          <w:bCs/>
        </w:rPr>
        <w:t xml:space="preserve">BEN interacted with COS was significant and positive for bovines and </w:t>
      </w:r>
      <w:proofErr w:type="spellStart"/>
      <w:r w:rsidR="00F8735E" w:rsidRPr="00F8735E">
        <w:rPr>
          <w:bCs/>
        </w:rPr>
        <w:t>ovines</w:t>
      </w:r>
      <w:proofErr w:type="spellEnd"/>
      <w:r w:rsidR="00F8735E" w:rsidRPr="00F8735E">
        <w:rPr>
          <w:bCs/>
        </w:rPr>
        <w:t xml:space="preserve"> indicating farmers looking to receive community based (in-kind) support for conservation schemes require higher subsidy </w:t>
      </w:r>
      <w:r w:rsidR="00416DE7">
        <w:rPr>
          <w:bCs/>
        </w:rPr>
        <w:t>reward.</w:t>
      </w:r>
      <w:r w:rsidR="00F8735E"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345"/>
      <w:r w:rsidR="00153E53">
        <w:rPr>
          <w:bCs/>
        </w:rPr>
        <w:t>premiums</w:t>
      </w:r>
      <w:commentRangeEnd w:id="345"/>
      <w:r w:rsidR="00767695">
        <w:rPr>
          <w:rStyle w:val="CommentReference"/>
        </w:rPr>
        <w:commentReference w:id="345"/>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346"/>
      <w:r>
        <w:t xml:space="preserve">entrance value </w:t>
      </w:r>
      <w:commentRangeEnd w:id="346"/>
      <w:r w:rsidR="0034073A">
        <w:rPr>
          <w:rStyle w:val="CommentReference"/>
        </w:rPr>
        <w:commentReference w:id="346"/>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lastRenderedPageBreak/>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347" w:author="MORAN Dominic" w:date="2018-07-14T19:05:00Z">
        <w:r w:rsidR="00112B99" w:rsidDel="00A96B9C">
          <w:delText>Mean parameter</w:delText>
        </w:r>
      </w:del>
      <w:r w:rsidR="00112B99">
        <w:t xml:space="preserve"> </w:t>
      </w:r>
      <w:ins w:id="348" w:author="MORAN Dominic" w:date="2018-07-14T19:05:00Z">
        <w:r w:rsidR="00A96B9C">
          <w:t>C</w:t>
        </w:r>
      </w:ins>
      <w:del w:id="349" w:author="MORAN Dominic" w:date="2018-07-14T19:05:00Z">
        <w:r w:rsidR="00112B99" w:rsidDel="00A96B9C">
          <w:delText>c</w:delText>
        </w:r>
      </w:del>
      <w:r w:rsidR="00112B99">
        <w:t>oefficient</w:t>
      </w:r>
      <w:ins w:id="350" w:author="MORAN Dominic" w:date="2018-07-14T19:05:00Z">
        <w:r w:rsidR="00A96B9C">
          <w:t xml:space="preserve"> means</w:t>
        </w:r>
      </w:ins>
      <w:del w:id="351"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352" w:author="MORAN Dominic" w:date="2018-07-14T19:06:00Z">
        <w:r w:rsidR="00A96B9C">
          <w:t>, where</w:t>
        </w:r>
      </w:ins>
      <w:del w:id="353" w:author="MORAN Dominic" w:date="2018-07-14T19:06:00Z">
        <w:r w:rsidR="00245854" w:rsidDel="00A96B9C">
          <w:delText xml:space="preserve">. </w:delText>
        </w:r>
        <w:r w:rsidR="00921E35" w:rsidDel="00A96B9C">
          <w:delText>‘</w:delText>
        </w:r>
        <w:commentRangeStart w:id="354"/>
        <w:r w:rsidR="00921E35" w:rsidDel="00A96B9C">
          <w:delText>Optimal’</w:delText>
        </w:r>
      </w:del>
      <w:r w:rsidR="00921E35">
        <w:t xml:space="preserve"> </w:t>
      </w:r>
      <w:ins w:id="355" w:author="MORAN Dominic" w:date="2018-07-14T19:06:00Z">
        <w:r w:rsidR="00A96B9C">
          <w:t xml:space="preserve">optimal </w:t>
        </w:r>
      </w:ins>
      <w:r w:rsidR="00921E35">
        <w:t>refers to contract attributes that meet the preferences of agents while ‘non-optimal’</w:t>
      </w:r>
      <w:commentRangeEnd w:id="354"/>
      <w:r w:rsidR="00A96B9C">
        <w:rPr>
          <w:rStyle w:val="CommentReference"/>
        </w:rPr>
        <w:commentReference w:id="354"/>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356"/>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356"/>
      <w:r w:rsidR="00D03B11">
        <w:rPr>
          <w:rStyle w:val="CommentReference"/>
        </w:rPr>
        <w:commentReference w:id="356"/>
      </w:r>
    </w:p>
    <w:p w14:paraId="04CCCF19" w14:textId="77777777" w:rsidR="00245854" w:rsidRDefault="00245854" w:rsidP="0001614F"/>
    <w:p w14:paraId="23F6C31E" w14:textId="34CE950B" w:rsidR="004E4A8C" w:rsidRDefault="00580300" w:rsidP="0001614F">
      <w:commentRangeStart w:id="357"/>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357"/>
      <w:r w:rsidR="00DB513E">
        <w:rPr>
          <w:rStyle w:val="CommentReference"/>
        </w:rPr>
        <w:commentReference w:id="357"/>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lastRenderedPageBreak/>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358" w:author="MORAN Dominic" w:date="2018-07-15T14:28:00Z">
        <w:r w:rsidRPr="00825106" w:rsidDel="00AA6C54">
          <w:delText>Contract</w:delText>
        </w:r>
      </w:del>
      <w:r w:rsidRPr="00825106">
        <w:t xml:space="preserve"> </w:t>
      </w:r>
      <w:ins w:id="359" w:author="MORAN Dominic" w:date="2018-07-15T14:28:00Z">
        <w:r w:rsidR="00AA6C54">
          <w:t>P</w:t>
        </w:r>
      </w:ins>
      <w:del w:id="360" w:author="MORAN Dominic" w:date="2018-07-15T14:28:00Z">
        <w:r w:rsidRPr="00825106" w:rsidDel="00AA6C54">
          <w:delText>p</w:delText>
        </w:r>
      </w:del>
      <w:r w:rsidRPr="00825106">
        <w:t xml:space="preserve">robability of </w:t>
      </w:r>
      <w:ins w:id="361"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362" w:author="MORAN Dominic" w:date="2018-07-15T14:29:00Z">
        <w:r w:rsidR="00AA6C54">
          <w:t>.</w:t>
        </w:r>
      </w:ins>
      <w:del w:id="363"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364" w:author="MORAN Dominic" w:date="2018-07-15T14:31:00Z">
        <w:r>
          <w:t>R</w:t>
        </w:r>
      </w:ins>
      <w:del w:id="365" w:author="MORAN Dominic" w:date="2018-07-15T14:31:00Z">
        <w:r w:rsidR="00E55FAB" w:rsidRPr="00E55FAB" w:rsidDel="00DB513E">
          <w:delText>O</w:delText>
        </w:r>
      </w:del>
      <w:del w:id="366" w:author="MORAN Dominic" w:date="2018-07-15T14:30:00Z">
        <w:r w:rsidR="00E55FAB" w:rsidRPr="00E55FAB" w:rsidDel="00DB513E">
          <w:delText>ur r</w:delText>
        </w:r>
      </w:del>
      <w:r w:rsidR="00E55FAB" w:rsidRPr="00E55FAB">
        <w:t xml:space="preserve">esults suggest farmers </w:t>
      </w:r>
      <w:commentRangeStart w:id="367"/>
      <w:del w:id="368" w:author="MORAN Dominic" w:date="2018-07-14T19:07:00Z">
        <w:r w:rsidR="00E55FAB" w:rsidRPr="00E55FAB" w:rsidDel="00D03B11">
          <w:delText>in</w:delText>
        </w:r>
      </w:del>
      <w:commentRangeEnd w:id="367"/>
      <w:r w:rsidR="00D03B11">
        <w:rPr>
          <w:rStyle w:val="CommentReference"/>
        </w:rPr>
        <w:commentReference w:id="367"/>
      </w:r>
      <w:del w:id="369"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370" w:author="MORAN Dominic" w:date="2018-07-15T14:31:00Z">
        <w:r>
          <w:t>P</w:t>
        </w:r>
      </w:ins>
      <w:del w:id="371"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72"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73" w:author="MORAN Dominic" w:date="2018-07-15T14:31:00Z">
        <w:r>
          <w:rPr>
            <w:szCs w:val="22"/>
          </w:rPr>
          <w:t>the</w:t>
        </w:r>
      </w:ins>
      <w:del w:id="374"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75"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76"/>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76"/>
      <w:r>
        <w:rPr>
          <w:rStyle w:val="CommentReference"/>
        </w:rPr>
        <w:commentReference w:id="376"/>
      </w:r>
      <w:r w:rsidR="00E55FAB" w:rsidRPr="00E6646E">
        <w:rPr>
          <w:szCs w:val="22"/>
        </w:rPr>
        <w:t>.</w:t>
      </w:r>
      <w:r w:rsidR="00280B46">
        <w:rPr>
          <w:szCs w:val="22"/>
        </w:rPr>
        <w:t xml:space="preserve"> </w:t>
      </w:r>
      <w:r w:rsidR="00D474A9">
        <w:rPr>
          <w:szCs w:val="22"/>
        </w:rPr>
        <w:t>However,</w:t>
      </w:r>
      <w:r w:rsidR="00280B46">
        <w:rPr>
          <w:szCs w:val="22"/>
        </w:rPr>
        <w:t xml:space="preserve"> </w:t>
      </w:r>
      <w:del w:id="377"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76ABAF52"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327145">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"[33,50,51]", "plainTextFormattedCitation" : "[33,50,51]", "previouslyFormattedCitation" : "[33,50,51]" }, "properties" : { "noteIndex" : 0 }, "schema" : "https://github.com/citation-style-language/schema/raw/master/csl-citation.json" }</w:instrText>
      </w:r>
      <w:r w:rsidR="00412818">
        <w:rPr>
          <w:bCs/>
        </w:rPr>
        <w:fldChar w:fldCharType="separate"/>
      </w:r>
      <w:r w:rsidR="0077411B" w:rsidRPr="0077411B">
        <w:rPr>
          <w:bCs/>
          <w:noProof/>
        </w:rPr>
        <w:t>[33,50,51]</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w:t>
      </w:r>
      <w:r w:rsidR="006A253A">
        <w:rPr>
          <w:bCs/>
        </w:rPr>
        <w:lastRenderedPageBreak/>
        <w:t>community managed schemes</w:t>
      </w:r>
      <w:r w:rsidR="00245854">
        <w:rPr>
          <w:bCs/>
        </w:rPr>
        <w:t>. This seems</w:t>
      </w:r>
      <w:r w:rsidR="005C6E91">
        <w:rPr>
          <w:bCs/>
        </w:rPr>
        <w:t xml:space="preserve"> logical </w:t>
      </w:r>
      <w:ins w:id="378" w:author="MORAN Dominic" w:date="2018-07-15T14:33:00Z">
        <w:r w:rsidR="00DB513E">
          <w:rPr>
            <w:bCs/>
          </w:rPr>
          <w:t>in post-communist</w:t>
        </w:r>
      </w:ins>
      <w:del w:id="379"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80" w:author="MORAN Dominic" w:date="2018-07-15T14:33:00Z">
        <w:r w:rsidR="00DB513E">
          <w:rPr>
            <w:bCs/>
          </w:rPr>
          <w:t xml:space="preserve">, which has seen </w:t>
        </w:r>
      </w:ins>
      <w:del w:id="381"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327145">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"[52]", "plainTextFormattedCitation" : "[52]", "previouslyFormattedCitation" : "[52]" }, "properties" : { "noteIndex" : 0 }, "schema" : "https://github.com/citation-style-language/schema/raw/master/csl-citation.json" }</w:instrText>
      </w:r>
      <w:r w:rsidR="006C050A">
        <w:rPr>
          <w:bCs/>
        </w:rPr>
        <w:fldChar w:fldCharType="separate"/>
      </w:r>
      <w:r w:rsidR="0077411B" w:rsidRPr="0077411B">
        <w:rPr>
          <w:bCs/>
          <w:noProof/>
        </w:rPr>
        <w:t>[52]</w:t>
      </w:r>
      <w:r w:rsidR="006C050A">
        <w:rPr>
          <w:bCs/>
        </w:rPr>
        <w:fldChar w:fldCharType="end"/>
      </w:r>
      <w:ins w:id="382" w:author="MORAN Dominic" w:date="2018-07-15T14:34:00Z">
        <w:r w:rsidR="00DB513E">
          <w:rPr>
            <w:bCs/>
          </w:rPr>
          <w:t xml:space="preserve">.  On the other </w:t>
        </w:r>
        <w:proofErr w:type="spellStart"/>
        <w:r w:rsidR="00DB513E">
          <w:rPr>
            <w:bCs/>
          </w:rPr>
          <w:t>hand</w:t>
        </w:r>
      </w:ins>
      <w:del w:id="383" w:author="MORAN Dominic" w:date="2018-07-15T14:35:00Z">
        <w:r w:rsidR="006A253A" w:rsidDel="00DB513E">
          <w:rPr>
            <w:bCs/>
          </w:rPr>
          <w:delText xml:space="preserve"> but </w:delText>
        </w:r>
      </w:del>
      <w:ins w:id="384" w:author="MORAN Dominic" w:date="2018-07-15T14:35:00Z">
        <w:r w:rsidR="00DB513E">
          <w:rPr>
            <w:bCs/>
          </w:rPr>
          <w:t>an</w:t>
        </w:r>
        <w:proofErr w:type="spellEnd"/>
        <w:r w:rsidR="00DB513E">
          <w:rPr>
            <w:bCs/>
          </w:rPr>
          <w:t xml:space="preserve"> </w:t>
        </w:r>
      </w:ins>
      <w:del w:id="385" w:author="MORAN Dominic" w:date="2018-07-15T14:35:00Z">
        <w:r w:rsidR="006A253A" w:rsidDel="00DB513E">
          <w:rPr>
            <w:bCs/>
          </w:rPr>
          <w:delText>the</w:delText>
        </w:r>
      </w:del>
      <w:r w:rsidR="006A253A">
        <w:rPr>
          <w:bCs/>
        </w:rPr>
        <w:t xml:space="preserve"> </w:t>
      </w:r>
      <w:ins w:id="386" w:author="MORAN Dominic" w:date="2018-07-15T14:35:00Z">
        <w:r w:rsidR="00DB513E">
          <w:rPr>
            <w:bCs/>
          </w:rPr>
          <w:t xml:space="preserve">enduring </w:t>
        </w:r>
      </w:ins>
      <w:del w:id="387" w:author="MORAN Dominic" w:date="2018-07-15T14:35:00Z">
        <w:r w:rsidR="006A253A" w:rsidDel="00DB513E">
          <w:rPr>
            <w:bCs/>
          </w:rPr>
          <w:delText xml:space="preserve">communal nature of sheep farming (e.g. </w:delText>
        </w:r>
      </w:del>
      <w:r w:rsidR="006A253A">
        <w:rPr>
          <w:bCs/>
        </w:rPr>
        <w:t xml:space="preserve">communal </w:t>
      </w:r>
      <w:ins w:id="388" w:author="MORAN Dominic" w:date="2018-07-15T14:35:00Z">
        <w:r w:rsidR="00DB513E">
          <w:rPr>
            <w:bCs/>
          </w:rPr>
          <w:t xml:space="preserve">herd </w:t>
        </w:r>
      </w:ins>
      <w:r w:rsidR="006A253A">
        <w:rPr>
          <w:bCs/>
        </w:rPr>
        <w:t xml:space="preserve">grazing </w:t>
      </w:r>
      <w:ins w:id="389" w:author="MORAN Dominic" w:date="2018-07-15T14:35:00Z">
        <w:r w:rsidR="00DB513E">
          <w:rPr>
            <w:bCs/>
          </w:rPr>
          <w:t>among sheep farmers may explain</w:t>
        </w:r>
      </w:ins>
      <w:del w:id="390" w:author="MORAN Dominic" w:date="2018-07-15T14:35:00Z">
        <w:r w:rsidR="006A253A" w:rsidDel="00DB513E">
          <w:rPr>
            <w:bCs/>
          </w:rPr>
          <w:delText>herds) is perhaps driving this</w:delText>
        </w:r>
      </w:del>
      <w:r w:rsidR="006A253A">
        <w:rPr>
          <w:bCs/>
        </w:rPr>
        <w:t xml:space="preserve"> </w:t>
      </w:r>
      <w:ins w:id="391"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327145">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"[53]", "plainTextFormattedCitation" : "[53]", "previouslyFormattedCitation" : "[53]" }, "properties" : { "noteIndex" : 0 }, "schema" : "https://github.com/citation-style-language/schema/raw/master/csl-citation.json" }</w:instrText>
      </w:r>
      <w:r w:rsidR="00D776AB">
        <w:fldChar w:fldCharType="separate"/>
      </w:r>
      <w:r w:rsidR="0077411B" w:rsidRPr="0077411B">
        <w:rPr>
          <w:noProof/>
        </w:rPr>
        <w:t>[53]</w:t>
      </w:r>
      <w:r w:rsidR="00D776AB">
        <w:fldChar w:fldCharType="end"/>
      </w:r>
      <w:r w:rsidR="008814D5">
        <w:t>.</w:t>
      </w:r>
      <w:r w:rsidR="003F28D8">
        <w:t xml:space="preserve"> </w:t>
      </w:r>
    </w:p>
    <w:p w14:paraId="63C2E736" w14:textId="77777777" w:rsidR="005C4916" w:rsidRDefault="005C4916" w:rsidP="00A80102"/>
    <w:p w14:paraId="472CF961" w14:textId="0DF3AB47"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327145">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"[54]", "plainTextFormattedCitation" : "[54]", "previouslyFormattedCitation" : "[54]" }, "properties" : { "noteIndex" : 0 }, "schema" : "https://github.com/citation-style-language/schema/raw/master/csl-citation.json" }</w:instrText>
      </w:r>
      <w:r w:rsidR="00494E15">
        <w:fldChar w:fldCharType="separate"/>
      </w:r>
      <w:r w:rsidR="0077411B" w:rsidRPr="0077411B">
        <w:rPr>
          <w:noProof/>
        </w:rPr>
        <w:t>[54]</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327145">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"[55]", "plainTextFormattedCitation" : "[55]", "previouslyFormattedCitation" : "[55]" }, "properties" : { "noteIndex" : 0 }, "schema" : "https://github.com/citation-style-language/schema/raw/master/csl-citation.json" }</w:instrText>
      </w:r>
      <w:r w:rsidR="00223027">
        <w:fldChar w:fldCharType="separate"/>
      </w:r>
      <w:r w:rsidR="0077411B" w:rsidRPr="0077411B">
        <w:rPr>
          <w:noProof/>
        </w:rPr>
        <w:t>[55]</w:t>
      </w:r>
      <w:r w:rsidR="00223027">
        <w:fldChar w:fldCharType="end"/>
      </w:r>
      <w:r w:rsidR="000B41D2">
        <w:t>.</w:t>
      </w:r>
      <w:r w:rsidR="00D9040D">
        <w:t xml:space="preserve"> </w:t>
      </w:r>
    </w:p>
    <w:p w14:paraId="2367D442" w14:textId="77777777" w:rsidR="00B0169F" w:rsidRDefault="00B0169F" w:rsidP="0090749B"/>
    <w:p w14:paraId="6146AF88" w14:textId="4E05F51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7E7064">
        <w:fldChar w:fldCharType="separate"/>
      </w:r>
      <w:r w:rsidR="0077411B" w:rsidRPr="0077411B">
        <w:rPr>
          <w:noProof/>
        </w:rPr>
        <w:t>[56]</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327145">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"[57]", "plainTextFormattedCitation" : "[57]", "previouslyFormattedCitation" : "[57]" }, "properties" : { "noteIndex" : 0 }, "schema" : "https://github.com/citation-style-language/schema/raw/master/csl-citation.json" }</w:instrText>
      </w:r>
      <w:r w:rsidR="007003B1">
        <w:fldChar w:fldCharType="separate"/>
      </w:r>
      <w:r w:rsidR="0077411B" w:rsidRPr="0077411B">
        <w:rPr>
          <w:noProof/>
        </w:rPr>
        <w:t>[57]</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lastRenderedPageBreak/>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3434421"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327145">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"[58]", "plainTextFormattedCitation" : "[58]", "previouslyFormattedCitation" : "[58]" }, "properties" : { "noteIndex" : 0 }, "schema" : "https://github.com/citation-style-language/schema/raw/master/csl-citation.json" }</w:instrText>
      </w:r>
      <w:r>
        <w:rPr>
          <w:bCs/>
        </w:rPr>
        <w:fldChar w:fldCharType="separate"/>
      </w:r>
      <w:r w:rsidR="0077411B" w:rsidRPr="0077411B">
        <w:rPr>
          <w:bCs/>
          <w:noProof/>
        </w:rPr>
        <w:t>[58]</w:t>
      </w:r>
      <w:r>
        <w:rPr>
          <w:bCs/>
        </w:rPr>
        <w:fldChar w:fldCharType="end"/>
      </w:r>
      <w:r w:rsidR="00B0169F">
        <w:rPr>
          <w:bCs/>
        </w:rPr>
        <w:t xml:space="preserve"> and 20% for a conservation programme in the Netherlands </w:t>
      </w:r>
      <w:r w:rsidR="00B0169F">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B0169F">
        <w:rPr>
          <w:bCs/>
        </w:rPr>
        <w:fldChar w:fldCharType="separate"/>
      </w:r>
      <w:r w:rsidR="0077411B" w:rsidRPr="0077411B">
        <w:rPr>
          <w:bCs/>
          <w:noProof/>
        </w:rPr>
        <w:t>[59]</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4C7A33">
        <w:rPr>
          <w:bCs/>
        </w:rPr>
        <w:fldChar w:fldCharType="separate"/>
      </w:r>
      <w:r w:rsidR="0077411B" w:rsidRPr="0077411B">
        <w:rPr>
          <w:bCs/>
          <w:noProof/>
        </w:rPr>
        <w:t>[59]</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17E94D58"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327145">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"[21,58,60]", "plainTextFormattedCitation" : "[21,58,60]", "previouslyFormattedCitation" : "[21,58,60]" }, "properties" : { "noteIndex" : 0 }, "schema" : "https://github.com/citation-style-language/schema/raw/master/csl-citation.json" }</w:instrText>
      </w:r>
      <w:r w:rsidR="00F353D6">
        <w:rPr>
          <w:bCs/>
        </w:rPr>
        <w:fldChar w:fldCharType="separate"/>
      </w:r>
      <w:r w:rsidR="0077411B" w:rsidRPr="0077411B">
        <w:rPr>
          <w:bCs/>
          <w:noProof/>
        </w:rPr>
        <w:t>[21,58,60]</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2F6B63">
        <w:rPr>
          <w:bCs/>
        </w:rPr>
        <w:fldChar w:fldCharType="separate"/>
      </w:r>
      <w:r w:rsidR="0077411B" w:rsidRPr="0077411B">
        <w:rPr>
          <w:bCs/>
          <w:noProof/>
        </w:rPr>
        <w:t>[59]</w:t>
      </w:r>
      <w:r w:rsidR="002F6B63">
        <w:rPr>
          <w:bCs/>
        </w:rPr>
        <w:fldChar w:fldCharType="end"/>
      </w:r>
      <w:r w:rsidR="002F6B63">
        <w:rPr>
          <w:bCs/>
        </w:rPr>
        <w:t xml:space="preserve"> and farm size </w:t>
      </w:r>
      <w:r w:rsidR="002F6B63">
        <w:rPr>
          <w:bCs/>
        </w:rPr>
        <w:fldChar w:fldCharType="begin" w:fldLock="1"/>
      </w:r>
      <w:r w:rsidR="00327145">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"[33,61]", "plainTextFormattedCitation" : "[33,61]", "previouslyFormattedCitation" : "[33,61]" }, "properties" : { "noteIndex" : 0 }, "schema" : "https://github.com/citation-style-language/schema/raw/master/csl-citation.json" }</w:instrText>
      </w:r>
      <w:r w:rsidR="002F6B63">
        <w:rPr>
          <w:bCs/>
        </w:rPr>
        <w:fldChar w:fldCharType="separate"/>
      </w:r>
      <w:r w:rsidR="0077411B" w:rsidRPr="0077411B">
        <w:rPr>
          <w:bCs/>
          <w:noProof/>
        </w:rPr>
        <w:t>[33,61]</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327145">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Pr>
          <w:bCs/>
        </w:rPr>
        <w:fldChar w:fldCharType="separate"/>
      </w:r>
      <w:r w:rsidR="0077411B" w:rsidRPr="0077411B">
        <w:rPr>
          <w:bCs/>
          <w:noProof/>
        </w:rPr>
        <w:t>[62]</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6A757C4E"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327145">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"[48,49]", "plainTextFormattedCitation" : "[48,49]", "previouslyFormattedCitation" : "[48,49]" }, "properties" : { "noteIndex" : 0 }, "schema" : "https://github.com/citation-style-language/schema/raw/master/csl-citation.json" }</w:instrText>
      </w:r>
      <w:r>
        <w:fldChar w:fldCharType="separate"/>
      </w:r>
      <w:r w:rsidR="0077411B" w:rsidRPr="0077411B">
        <w:rPr>
          <w:noProof/>
        </w:rPr>
        <w:t>[48,49]</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66910">
        <w:fldChar w:fldCharType="separate"/>
      </w:r>
      <w:r w:rsidR="0077411B" w:rsidRPr="0077411B">
        <w:rPr>
          <w:noProof/>
        </w:rPr>
        <w:t>[63]</w:t>
      </w:r>
      <w:r w:rsidR="00C66910">
        <w:fldChar w:fldCharType="end"/>
      </w:r>
      <w:r w:rsidR="004845FA">
        <w:t xml:space="preserve">. </w:t>
      </w:r>
      <w:r w:rsidR="00344886" w:rsidRPr="00344886">
        <w:t xml:space="preserve">This is apparent where RDP </w:t>
      </w:r>
      <w:r w:rsidR="00344886" w:rsidRPr="00344886">
        <w:lastRenderedPageBreak/>
        <w:t>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BE2C4C">
        <w:fldChar w:fldCharType="separate"/>
      </w:r>
      <w:r w:rsidR="0077411B" w:rsidRPr="0077411B">
        <w:rPr>
          <w:noProof/>
        </w:rPr>
        <w:t>[56]</w:t>
      </w:r>
      <w:r w:rsidR="00BE2C4C">
        <w:fldChar w:fldCharType="end"/>
      </w:r>
      <w:r w:rsidR="002B31F1">
        <w:t>.</w:t>
      </w:r>
      <w:r w:rsidR="00060D44">
        <w:t xml:space="preserve"> </w:t>
      </w:r>
    </w:p>
    <w:p w14:paraId="558496EA" w14:textId="77777777" w:rsidR="009B4FB7" w:rsidRDefault="009B4FB7" w:rsidP="00E1675D"/>
    <w:p w14:paraId="5A9E5FEE" w14:textId="72E6FD02"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327145">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"[64]", "plainTextFormattedCitation" : "[64]", "previouslyFormattedCitation" : "[64]" }, "properties" : { "noteIndex" : 0 }, "schema" : "https://github.com/citation-style-language/schema/raw/master/csl-citation.json" }</w:instrText>
      </w:r>
      <w:r w:rsidR="00BE2C4C">
        <w:fldChar w:fldCharType="separate"/>
      </w:r>
      <w:r w:rsidR="0077411B" w:rsidRPr="0077411B">
        <w:rPr>
          <w:noProof/>
        </w:rPr>
        <w:t>[64]</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CA3214">
        <w:fldChar w:fldCharType="separate"/>
      </w:r>
      <w:r w:rsidR="0077411B" w:rsidRPr="0077411B">
        <w:rPr>
          <w:noProof/>
        </w:rPr>
        <w:t>[62]</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A3214">
        <w:fldChar w:fldCharType="separate"/>
      </w:r>
      <w:r w:rsidR="0077411B" w:rsidRPr="0077411B">
        <w:rPr>
          <w:noProof/>
        </w:rPr>
        <w:t>[63]</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0BB8D03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327145">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"[65]", "plainTextFormattedCitation" : "[65]", "previouslyFormattedCitation" : "[65]" }, "properties" : { "noteIndex" : 0 }, "schema" : "https://github.com/citation-style-language/schema/raw/master/csl-citation.json" }</w:instrText>
      </w:r>
      <w:r w:rsidR="0094359B">
        <w:rPr>
          <w:bCs/>
        </w:rPr>
        <w:fldChar w:fldCharType="separate"/>
      </w:r>
      <w:r w:rsidR="0077411B" w:rsidRPr="0077411B">
        <w:rPr>
          <w:bCs/>
          <w:noProof/>
        </w:rPr>
        <w:t>[65]</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327145">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"[66]", "plainTextFormattedCitation" : "[66]", "previouslyFormattedCitation" : "[66]" }, "properties" : { "noteIndex" : 0 }, "schema" : "https://github.com/citation-style-language/schema/raw/master/csl-citation.json" }</w:instrText>
      </w:r>
      <w:r w:rsidR="00B66AE3">
        <w:rPr>
          <w:bCs/>
        </w:rPr>
        <w:fldChar w:fldCharType="separate"/>
      </w:r>
      <w:r w:rsidR="0077411B" w:rsidRPr="0077411B">
        <w:rPr>
          <w:bCs/>
          <w:noProof/>
        </w:rPr>
        <w:t>[66]</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236A97C"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0D5790">
        <w:fldChar w:fldCharType="separate"/>
      </w:r>
      <w:r w:rsidR="0077411B" w:rsidRPr="0077411B">
        <w:rPr>
          <w:noProof/>
        </w:rPr>
        <w:t>[62]</w:t>
      </w:r>
      <w:r w:rsidR="000D5790">
        <w:fldChar w:fldCharType="end"/>
      </w:r>
      <w:r>
        <w:t xml:space="preserve"> and plant genetic resource</w:t>
      </w:r>
      <w:r w:rsidR="000D5790">
        <w:t xml:space="preserve"> </w:t>
      </w:r>
      <w:r w:rsidR="000D5790">
        <w:fldChar w:fldCharType="begin" w:fldLock="1"/>
      </w:r>
      <w:r w:rsidR="00327145">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"[67]", "plainTextFormattedCitation" : "[67]", "previouslyFormattedCitation" : "[67]" }, "properties" : { "noteIndex" : 0 }, "schema" : "https://github.com/citation-style-language/schema/raw/master/csl-citation.json" }</w:instrText>
      </w:r>
      <w:r w:rsidR="000D5790">
        <w:fldChar w:fldCharType="separate"/>
      </w:r>
      <w:r w:rsidR="0077411B" w:rsidRPr="0077411B">
        <w:rPr>
          <w:noProof/>
        </w:rPr>
        <w:t>[67]</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095D69F"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w:t>
      </w:r>
      <w:r>
        <w:lastRenderedPageBreak/>
        <w:t xml:space="preserve">apparent in the spatial distribution of financial incentives </w:t>
      </w:r>
      <w:r w:rsidR="004A37D1">
        <w:t xml:space="preserve">administered </w:t>
      </w:r>
      <w:r>
        <w:t xml:space="preserve">for grazing with native breeds </w:t>
      </w:r>
      <w:r>
        <w:fldChar w:fldCharType="begin" w:fldLock="1"/>
      </w:r>
      <w:r w:rsidR="00327145">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"[68]", "plainTextFormattedCitation" : "[68]", "previouslyFormattedCitation" : "[68]" }, "properties" : { "noteIndex" : 0 }, "schema" : "https://github.com/citation-style-language/schema/raw/master/csl-citation.json" }</w:instrText>
      </w:r>
      <w:r>
        <w:fldChar w:fldCharType="separate"/>
      </w:r>
      <w:r w:rsidR="0077411B" w:rsidRPr="0077411B">
        <w:rPr>
          <w:noProof/>
        </w:rPr>
        <w:t>[68]</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F8047FC" w:rsidR="00321C88" w:rsidRDefault="00B160DF" w:rsidP="001E7286">
      <w:r>
        <w:t xml:space="preserve">Farm intensification is a trend </w:t>
      </w:r>
      <w:r w:rsidRPr="00B160DF">
        <w:t xml:space="preserve"> across Romania and Central and Eastern Europe </w:t>
      </w:r>
      <w:r w:rsidRPr="00B160DF">
        <w:fldChar w:fldCharType="begin" w:fldLock="1"/>
      </w:r>
      <w:r w:rsidR="00327145">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"[10,69]", "plainTextFormattedCitation" : "[10,69]", "previouslyFormattedCitation" : "[10,69]" }, "properties" : { "noteIndex" : 0 }, "schema" : "https://github.com/citation-style-language/schema/raw/master/csl-citation.json" }</w:instrText>
      </w:r>
      <w:r w:rsidRPr="00B160DF">
        <w:fldChar w:fldCharType="separate"/>
      </w:r>
      <w:r w:rsidR="0077411B" w:rsidRPr="0077411B">
        <w:rPr>
          <w:noProof/>
        </w:rPr>
        <w:t>[10,69]</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327145">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"[70]", "plainTextFormattedCitation" : "[70]", "previouslyFormattedCitation" : "[70]" }, "properties" : { "noteIndex" : 0 }, "schema" : "https://github.com/citation-style-language/schema/raw/master/csl-citation.json" }</w:instrText>
      </w:r>
      <w:r w:rsidR="0094359B">
        <w:fldChar w:fldCharType="separate"/>
      </w:r>
      <w:r w:rsidR="0077411B" w:rsidRPr="0077411B">
        <w:rPr>
          <w:noProof/>
        </w:rPr>
        <w:t>[70]</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72023900" w:rsidR="001A40B6" w:rsidRDefault="00D03B11" w:rsidP="001E7286">
      <w:ins w:id="392" w:author="MORAN Dominic" w:date="2018-07-14T19:11:00Z">
        <w:r>
          <w:t>This</w:t>
        </w:r>
      </w:ins>
      <w:del w:id="393"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327145">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"[21,58,59,71]", "manualFormatting" : "[e.g. 20,45,64,74]", "plainTextFormattedCitation" : "[21,58,59,71]", "previouslyFormattedCitation" : "[21,58,59,71]"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394"/>
      <w:r w:rsidR="00321C88">
        <w:t xml:space="preserve">that </w:t>
      </w:r>
      <w:r w:rsidR="002C7B54">
        <w:t xml:space="preserve">suggest </w:t>
      </w:r>
      <w:r w:rsidR="00321C88">
        <w:t>appropriate design and sufficient payment levels are crucial to achieve higher participation rates in conservation programmes.</w:t>
      </w:r>
      <w:commentRangeEnd w:id="394"/>
      <w:r w:rsidR="00437272">
        <w:rPr>
          <w:rStyle w:val="CommentReference"/>
        </w:rPr>
        <w:commentReference w:id="394"/>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395" w:author="MORAN Dominic" w:date="2018-07-15T19:35:00Z">
        <w:r w:rsidR="00437272">
          <w:t>-</w:t>
        </w:r>
      </w:ins>
      <w:del w:id="396" w:author="MORAN Dominic" w:date="2018-07-15T19:35:00Z">
        <w:r w:rsidR="0035017A" w:rsidDel="00437272">
          <w:delText xml:space="preserve"> </w:delText>
        </w:r>
      </w:del>
      <w:r w:rsidR="0035017A">
        <w:t xml:space="preserve">effectiveness of </w:t>
      </w:r>
      <w:proofErr w:type="spellStart"/>
      <w:r w:rsidR="0035017A">
        <w:t>FAnGR</w:t>
      </w:r>
      <w:proofErr w:type="spellEnd"/>
      <w:r w:rsidR="0035017A">
        <w:t xml:space="preserve">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397"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w:t>
      </w:r>
      <w:r w:rsidR="00AE731A">
        <w:lastRenderedPageBreak/>
        <w:t>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46B7F9B1" w14:textId="6EDD13DA" w:rsidR="00327145" w:rsidRPr="00327145" w:rsidRDefault="00C052BF" w:rsidP="00327145">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327145" w:rsidRPr="00327145">
        <w:rPr>
          <w:noProof/>
          <w:sz w:val="20"/>
        </w:rPr>
        <w:t xml:space="preserve">1. </w:t>
      </w:r>
      <w:r w:rsidR="00327145" w:rsidRPr="00327145">
        <w:rPr>
          <w:noProof/>
          <w:sz w:val="20"/>
        </w:rPr>
        <w:tab/>
        <w:t xml:space="preserve">Eisler MC, Lee MR, Tarlton JF, Martin GB, Beddington J, Dungait JA, et al. Steps to sustainable livestock. Nature. 2014;507: 32. </w:t>
      </w:r>
    </w:p>
    <w:p w14:paraId="1AF2C33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 </w:t>
      </w:r>
      <w:r w:rsidRPr="00327145">
        <w:rPr>
          <w:noProof/>
          <w:sz w:val="20"/>
        </w:rPr>
        <w:tab/>
        <w:t>Ahtiainen H, Pouta E. The value of genetic resources in agriculture: a meta-analysis assessing existing knowledge and future research needs. Int J Biodivers Sci Ecosyst Serv Manag. 2011;7: 27–38. doi:10.1080/21513732.2011.593557</w:t>
      </w:r>
    </w:p>
    <w:p w14:paraId="6E3896A8"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 </w:t>
      </w:r>
      <w:r w:rsidRPr="00327145">
        <w:rPr>
          <w:noProof/>
          <w:sz w:val="20"/>
        </w:rPr>
        <w:tab/>
        <w:t xml:space="preserve">FAO. The Second State of The Worlds Farm Animal Genetic Resources Report. Rome, Italy; 2015. </w:t>
      </w:r>
    </w:p>
    <w:p w14:paraId="0BF89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 </w:t>
      </w:r>
      <w:r w:rsidRPr="00327145">
        <w:rPr>
          <w:noProof/>
          <w:sz w:val="20"/>
        </w:rPr>
        <w:tab/>
        <w:t xml:space="preserve">FAO. The future of food and agriculture – Trends and challenges. Rome, Italy; 2017. </w:t>
      </w:r>
    </w:p>
    <w:p w14:paraId="5BDCA4D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 </w:t>
      </w:r>
      <w:r w:rsidRPr="00327145">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AACBBE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 </w:t>
      </w:r>
      <w:r w:rsidRPr="00327145">
        <w:rPr>
          <w:noProof/>
          <w:sz w:val="20"/>
        </w:rPr>
        <w:tab/>
        <w:t xml:space="preserve">Gandini GC, Villa E. Analysis of the cultural value of local livestock breeds: a methodology. J Anim Breed Genet. Wiley Online Library; 2003;120: 1–11. </w:t>
      </w:r>
    </w:p>
    <w:p w14:paraId="0FB140B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 </w:t>
      </w:r>
      <w:r w:rsidRPr="00327145">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E0BB3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8. </w:t>
      </w:r>
      <w:r w:rsidRPr="00327145">
        <w:rPr>
          <w:noProof/>
          <w:sz w:val="20"/>
        </w:rPr>
        <w:tab/>
        <w:t xml:space="preserve">Bojkovski D, Simčič M, Kompan D. Supports for local breeds in the European region–an overview. PoljoPrivreda. Poljoprivredni fakultet u Osijeku i Poljoprivredni institut Osijek; 2015;21: 7–10. </w:t>
      </w:r>
    </w:p>
    <w:p w14:paraId="41FF54B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9. </w:t>
      </w:r>
      <w:r w:rsidRPr="00327145">
        <w:rPr>
          <w:noProof/>
          <w:sz w:val="20"/>
        </w:rPr>
        <w:tab/>
        <w:t xml:space="preserve">Naidoo R, Balmford A, Ferraro PJ, Polasky S, Ricketts TH, Rouget M. Integrating economic costs into conservation planning. Trends Ecol Evol. Elsevier; 2006;21: 681–687. </w:t>
      </w:r>
    </w:p>
    <w:p w14:paraId="7B62A66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10. </w:t>
      </w:r>
      <w:r w:rsidRPr="00327145">
        <w:rPr>
          <w:noProof/>
          <w:sz w:val="20"/>
        </w:rPr>
        <w:tab/>
        <w:t xml:space="preserve">Popescu A, Alecu IN, Dinu TA, Stoian E, Condei R, Ciocan H. Farm Structure and Land Concentration in Romania and the European Union’s Agriculture. Agric Agric Sci Procedia. Elsevier; 2016;10: 566–577. </w:t>
      </w:r>
    </w:p>
    <w:p w14:paraId="1295E1A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11. </w:t>
      </w:r>
      <w:r w:rsidRPr="00327145">
        <w:rPr>
          <w:noProof/>
          <w:sz w:val="20"/>
        </w:rPr>
        <w:tab/>
        <w:t>Eurostat. Romania agricultural census [Internet]. 2010. Available: http://ec.europa.eu/eurostat/statistics-explained/index.php/Agricultural_census_in_Romania</w:t>
      </w:r>
    </w:p>
    <w:p w14:paraId="1AFDCA3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12. </w:t>
      </w:r>
      <w:r w:rsidRPr="00327145">
        <w:rPr>
          <w:noProof/>
          <w:sz w:val="20"/>
        </w:rPr>
        <w:tab/>
        <w:t xml:space="preserve">Sutcliffe L, Akeroyd J, Page N, Popa R. Combining approaches to support high nature value Farmland in southern Transylvania, Romania. Hacquetia. 2015;14: 53–63. </w:t>
      </w:r>
    </w:p>
    <w:p w14:paraId="1543429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13. </w:t>
      </w:r>
      <w:r w:rsidRPr="00327145">
        <w:rPr>
          <w:noProof/>
          <w:sz w:val="20"/>
        </w:rPr>
        <w:tab/>
        <w:t xml:space="preserve">Sutcliffe L, Paulini I, Jones G, Marggraf R, Page N. Pastoral commons use in Romania and the role of the Common Agricultural Policy. Int J Commons. 2013;7. </w:t>
      </w:r>
    </w:p>
    <w:p w14:paraId="505EB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14. </w:t>
      </w:r>
      <w:r w:rsidRPr="00327145">
        <w:rPr>
          <w:noProof/>
          <w:sz w:val="20"/>
        </w:rPr>
        <w:tab/>
        <w:t xml:space="preserve">Draganescu C. Romanian strategy for a sustainable management of farm animal genetic resources. 2003; </w:t>
      </w:r>
    </w:p>
    <w:p w14:paraId="5DB6635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15. </w:t>
      </w:r>
      <w:r w:rsidRPr="00327145">
        <w:rPr>
          <w:noProof/>
          <w:sz w:val="20"/>
        </w:rPr>
        <w:tab/>
        <w:t>FAO. Domestic Animal Diversity Information System (DAD-IS) [Internet]. 2018 [cited 26 Mar 2018]. Available: http://www.fao.org/dad-is/en/</w:t>
      </w:r>
    </w:p>
    <w:p w14:paraId="390DC74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16. </w:t>
      </w:r>
      <w:r w:rsidRPr="00327145">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60A23A3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17. </w:t>
      </w:r>
      <w:r w:rsidRPr="00327145">
        <w:rPr>
          <w:noProof/>
          <w:sz w:val="20"/>
        </w:rPr>
        <w:tab/>
        <w:t xml:space="preserve">Gasson R. Goals and values of farmers. J Agric Econ. Wiley Online Library; 1973;24: 521–542. </w:t>
      </w:r>
    </w:p>
    <w:p w14:paraId="4A9F565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18. </w:t>
      </w:r>
      <w:r w:rsidRPr="00327145">
        <w:rPr>
          <w:noProof/>
          <w:sz w:val="20"/>
        </w:rPr>
        <w:tab/>
        <w:t xml:space="preserve">Ilbery BW. Goals and values of hop farmers. Trans Inst Br Geogr. JSTOR; 1983; 329–341. </w:t>
      </w:r>
    </w:p>
    <w:p w14:paraId="5DC15BE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19. </w:t>
      </w:r>
      <w:r w:rsidRPr="00327145">
        <w:rPr>
          <w:noProof/>
          <w:sz w:val="20"/>
        </w:rPr>
        <w:tab/>
        <w:t>Burton R, Kuczera C, Schwarz G. Exploring Farmers’ Cultural Resistance to Voluntary Agri</w:t>
      </w:r>
      <w:r w:rsidRPr="00327145">
        <w:rPr>
          <w:rFonts w:ascii="Cambria Math" w:hAnsi="Cambria Math" w:cs="Cambria Math"/>
          <w:noProof/>
          <w:sz w:val="20"/>
        </w:rPr>
        <w:t>‐</w:t>
      </w:r>
      <w:r w:rsidRPr="00327145">
        <w:rPr>
          <w:noProof/>
          <w:sz w:val="20"/>
        </w:rPr>
        <w:t xml:space="preserve">environmental Schemes. Sociol Ruralis. Wiley Online Library; 2008;48: 16–37. </w:t>
      </w:r>
    </w:p>
    <w:p w14:paraId="5DF025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lastRenderedPageBreak/>
        <w:t xml:space="preserve">20. </w:t>
      </w:r>
      <w:r w:rsidRPr="00327145">
        <w:rPr>
          <w:noProof/>
          <w:sz w:val="20"/>
        </w:rPr>
        <w:tab/>
        <w:t xml:space="preserve">Louviere JJ, Hensher DA, Swait JD. Stated choice methods: analysis and applications. Cambridge University Press; 2000. </w:t>
      </w:r>
    </w:p>
    <w:p w14:paraId="60D4007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21. </w:t>
      </w:r>
      <w:r w:rsidRPr="00327145">
        <w:rPr>
          <w:noProof/>
          <w:sz w:val="20"/>
        </w:rPr>
        <w:tab/>
        <w:t xml:space="preserve">Greiner R. Factors influencing farmers’ participation in contractual biodiversity conservation: a choice experiment with northern Australian pastoralists. Aust J Agric Resour Econ. Wiley Online Library; 2015; </w:t>
      </w:r>
    </w:p>
    <w:p w14:paraId="4023D5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22. </w:t>
      </w:r>
      <w:r w:rsidRPr="00327145">
        <w:rPr>
          <w:noProof/>
          <w:sz w:val="20"/>
        </w:rPr>
        <w:tab/>
        <w:t xml:space="preserve">Ruto E, Garrod G. Investigating farmers’ preferences for the design of agri-environment schemes: a choice experiment approach. J Environ Plan Manag. Taylor &amp; Francis; 2009;52: 631–647. </w:t>
      </w:r>
    </w:p>
    <w:p w14:paraId="39CF5A7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23. </w:t>
      </w:r>
      <w:r w:rsidRPr="00327145">
        <w:rPr>
          <w:noProof/>
          <w:sz w:val="20"/>
        </w:rPr>
        <w:tab/>
        <w:t xml:space="preserve">Broch SW, Vedel SE. Heterogeneity in landowners’ agri-environmental scheme preferences. Proceedings of the Economic Council Conference on Environmental Economics. 2010. </w:t>
      </w:r>
    </w:p>
    <w:p w14:paraId="62CD89E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24. </w:t>
      </w:r>
      <w:r w:rsidRPr="00327145">
        <w:rPr>
          <w:noProof/>
          <w:sz w:val="20"/>
        </w:rPr>
        <w:tab/>
        <w:t xml:space="preserve">Ducos G, Dupraz P, Bonnieux F. Agri-environment contract adoption under fixed and variable compliance costs. J Environ Plan Manag. Taylor &amp; Francis; 2009;52: 669–687. </w:t>
      </w:r>
    </w:p>
    <w:p w14:paraId="022F34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25. </w:t>
      </w:r>
      <w:r w:rsidRPr="00327145">
        <w:rPr>
          <w:noProof/>
          <w:sz w:val="20"/>
        </w:rPr>
        <w:tab/>
        <w:t>Espinosa</w:t>
      </w:r>
      <w:r w:rsidRPr="00327145">
        <w:rPr>
          <w:rFonts w:ascii="Cambria Math" w:hAnsi="Cambria Math" w:cs="Cambria Math"/>
          <w:noProof/>
          <w:sz w:val="20"/>
        </w:rPr>
        <w:t>‐</w:t>
      </w:r>
      <w:r w:rsidRPr="00327145">
        <w:rPr>
          <w:noProof/>
          <w:sz w:val="20"/>
        </w:rPr>
        <w:t>Goded M, Barreiro</w:t>
      </w:r>
      <w:r w:rsidRPr="00327145">
        <w:rPr>
          <w:rFonts w:ascii="Cambria Math" w:hAnsi="Cambria Math" w:cs="Cambria Math"/>
          <w:noProof/>
          <w:sz w:val="20"/>
        </w:rPr>
        <w:t>‐</w:t>
      </w:r>
      <w:r w:rsidRPr="00327145">
        <w:rPr>
          <w:noProof/>
          <w:sz w:val="20"/>
        </w:rPr>
        <w:t>Hurlé J, Ruto E. What do farmers want from Agri</w:t>
      </w:r>
      <w:r w:rsidRPr="00327145">
        <w:rPr>
          <w:rFonts w:ascii="Cambria Math" w:hAnsi="Cambria Math" w:cs="Cambria Math"/>
          <w:noProof/>
          <w:sz w:val="20"/>
        </w:rPr>
        <w:t>‐</w:t>
      </w:r>
      <w:r w:rsidRPr="00327145">
        <w:rPr>
          <w:noProof/>
          <w:sz w:val="20"/>
        </w:rPr>
        <w:t xml:space="preserve">environmental scheme design? A choice experiment approach. J Agric Econ. Wiley Online Library; 2010;61: 259–273. </w:t>
      </w:r>
    </w:p>
    <w:p w14:paraId="6803180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26. </w:t>
      </w:r>
      <w:r w:rsidRPr="00327145">
        <w:rPr>
          <w:noProof/>
          <w:sz w:val="20"/>
        </w:rPr>
        <w:tab/>
        <w:t xml:space="preserve">Lienhoop N, Brouwer R. Agri-environmental policy valuation: Farmers’ contract design preferences for afforestation schemes. Land use policy. Elsevier; 2015;42: 568–577. </w:t>
      </w:r>
    </w:p>
    <w:p w14:paraId="59BD6A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27. </w:t>
      </w:r>
      <w:r w:rsidRPr="00327145">
        <w:rPr>
          <w:noProof/>
          <w:sz w:val="20"/>
        </w:rPr>
        <w:tab/>
        <w:t xml:space="preserve">Oszlányi J, Grodzińska K, Badea O, Shparyk Y. Nature conservation in Central and Eastern Europe with a special emphasis on the Carpathian Mountains. Environ Pollut. Elsevier; 2004;130: 127–134. </w:t>
      </w:r>
    </w:p>
    <w:p w14:paraId="52AFB7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28. </w:t>
      </w:r>
      <w:r w:rsidRPr="00327145">
        <w:rPr>
          <w:noProof/>
          <w:sz w:val="20"/>
        </w:rPr>
        <w:tab/>
        <w:t xml:space="preserve">Page N. Personal Communication concerning uptake of Romanian RDP Option for conservation of rare breeds. 2015. </w:t>
      </w:r>
    </w:p>
    <w:p w14:paraId="3A24E7A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29. </w:t>
      </w:r>
      <w:r w:rsidRPr="00327145">
        <w:rPr>
          <w:noProof/>
          <w:sz w:val="20"/>
        </w:rPr>
        <w:tab/>
        <w:t xml:space="preserve">Fischer J, Hartel T, Kuemmerle T. Conservation policy in traditional farming landscapes. Conserv Lett. Wiley Online Library; 2012;5: 167–175. </w:t>
      </w:r>
    </w:p>
    <w:p w14:paraId="34D863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30. </w:t>
      </w:r>
      <w:r w:rsidRPr="00327145">
        <w:rPr>
          <w:noProof/>
          <w:sz w:val="20"/>
        </w:rPr>
        <w:tab/>
        <w:t>Mikulcak F, Newig J, Milcu AI, Hartel T, Fischer J. Integrating Rural Development and Biodiversity Conservation in Central Romania. Environ Conserv. 2013;40: 129–137. doi:10.1017/S0376892912000392</w:t>
      </w:r>
    </w:p>
    <w:p w14:paraId="6C7AE4F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31. </w:t>
      </w:r>
      <w:r w:rsidRPr="00327145">
        <w:rPr>
          <w:noProof/>
          <w:sz w:val="20"/>
        </w:rPr>
        <w:tab/>
        <w:t xml:space="preserve">Page N, Popa R, Gherghiceanu C, Balint L. Linking High Nature Value Grasslands to Small-Scale Farmer Incomes: Târnava Mare, Romania. Mt Hay Meadows Hotspots Byodiversity Tradit Cult Ghimeş. 2011; </w:t>
      </w:r>
    </w:p>
    <w:p w14:paraId="41AF3BA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32. </w:t>
      </w:r>
      <w:r w:rsidRPr="00327145">
        <w:rPr>
          <w:noProof/>
          <w:sz w:val="20"/>
        </w:rPr>
        <w:tab/>
        <w:t xml:space="preserve">Gherghinescu O. Poverty and social exclusion in rural areas: Romania. 2008. </w:t>
      </w:r>
    </w:p>
    <w:p w14:paraId="7A90B15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33. </w:t>
      </w:r>
      <w:r w:rsidRPr="00327145">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BF1170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34. </w:t>
      </w:r>
      <w:r w:rsidRPr="00327145">
        <w:rPr>
          <w:noProof/>
          <w:sz w:val="20"/>
        </w:rPr>
        <w:tab/>
        <w:t xml:space="preserve">Metrics C. Ngene 1.1 User Manual and Reference Guide. Sydney, Aust ChoiceMetrics. 2012; </w:t>
      </w:r>
    </w:p>
    <w:p w14:paraId="0B0C292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35. </w:t>
      </w:r>
      <w:r w:rsidRPr="00327145">
        <w:rPr>
          <w:noProof/>
          <w:sz w:val="20"/>
        </w:rPr>
        <w:tab/>
        <w:t xml:space="preserve">Hensher DA. How do respondents process stated choice experiments? Attribute consideration under varying information load. J Appl Econom. Wiley Online Library; 2006;21: 861–878. </w:t>
      </w:r>
    </w:p>
    <w:p w14:paraId="6C9381F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36. </w:t>
      </w:r>
      <w:r w:rsidRPr="00327145">
        <w:rPr>
          <w:noProof/>
          <w:sz w:val="20"/>
        </w:rPr>
        <w:tab/>
        <w:t xml:space="preserve">Lancaster KJ. A new approach to consumer theory. J Polit Econ. JSTOR; 1966; 132–157. </w:t>
      </w:r>
    </w:p>
    <w:p w14:paraId="71ED3DB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37. </w:t>
      </w:r>
      <w:r w:rsidRPr="00327145">
        <w:rPr>
          <w:noProof/>
          <w:sz w:val="20"/>
        </w:rPr>
        <w:tab/>
        <w:t xml:space="preserve">Luce RD. Individual choice behavior: A theoretical analysis. Courier Corporation; 2005. </w:t>
      </w:r>
    </w:p>
    <w:p w14:paraId="35665C3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38. </w:t>
      </w:r>
      <w:r w:rsidRPr="00327145">
        <w:rPr>
          <w:noProof/>
          <w:sz w:val="20"/>
        </w:rPr>
        <w:tab/>
        <w:t xml:space="preserve">McFadden D. Conditional logit analysis of qualitative choice behavior. Institute of Urban and Regional Development, University of California; 1973; </w:t>
      </w:r>
    </w:p>
    <w:p w14:paraId="32ED95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39. </w:t>
      </w:r>
      <w:r w:rsidRPr="00327145">
        <w:rPr>
          <w:noProof/>
          <w:sz w:val="20"/>
        </w:rPr>
        <w:tab/>
        <w:t xml:space="preserve">Holmes TP, Adamowicz WL, Carlsson F. Choice experiments. A Primer on Nonmarket Valuation. Springer; 2017. pp. 133–186. </w:t>
      </w:r>
    </w:p>
    <w:p w14:paraId="5F91486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40. </w:t>
      </w:r>
      <w:r w:rsidRPr="00327145">
        <w:rPr>
          <w:noProof/>
          <w:sz w:val="20"/>
        </w:rPr>
        <w:tab/>
        <w:t xml:space="preserve">Hensher DA, Rose JM, Greene WH. Applied choice analysis: a primer. Cambridge University Press; 2005. </w:t>
      </w:r>
    </w:p>
    <w:p w14:paraId="6393833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41. </w:t>
      </w:r>
      <w:r w:rsidRPr="00327145">
        <w:rPr>
          <w:noProof/>
          <w:sz w:val="20"/>
        </w:rPr>
        <w:tab/>
        <w:t xml:space="preserve">National Institute of Statistics. Press Release No. 159 of July 4th 2013 of the final results population and housing census 2011. 2013. </w:t>
      </w:r>
    </w:p>
    <w:p w14:paraId="2D1EA3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42. </w:t>
      </w:r>
      <w:r w:rsidRPr="00327145">
        <w:rPr>
          <w:noProof/>
          <w:sz w:val="20"/>
        </w:rPr>
        <w:tab/>
        <w:t xml:space="preserve">European Commission. European Commission DG Agriculture and Rural Development. Brussels; 2012. </w:t>
      </w:r>
    </w:p>
    <w:p w14:paraId="0B7779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43. </w:t>
      </w:r>
      <w:r w:rsidRPr="00327145">
        <w:rPr>
          <w:noProof/>
          <w:sz w:val="20"/>
        </w:rPr>
        <w:tab/>
        <w:t xml:space="preserve">National Institute of Statistics. Press Release No. 135 of June 5th 2015. Household income and expenditure in 2014 Family Budget Survey. Bucharest, Romania.; 2015. </w:t>
      </w:r>
    </w:p>
    <w:p w14:paraId="017B32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44. </w:t>
      </w:r>
      <w:r w:rsidRPr="00327145">
        <w:rPr>
          <w:noProof/>
          <w:sz w:val="20"/>
        </w:rPr>
        <w:tab/>
        <w:t>European Comission. Eurostat: Farm structure statistics [Internet]. 2017 [cited 3 Oct 2017]. Available: http://ec.europa.eu/eurostat/statistics-explained/index.php/Farm_structure_statistics</w:t>
      </w:r>
    </w:p>
    <w:p w14:paraId="6E4F3C2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45. </w:t>
      </w:r>
      <w:r w:rsidRPr="00327145">
        <w:rPr>
          <w:noProof/>
          <w:sz w:val="20"/>
        </w:rPr>
        <w:tab/>
        <w:t>Zander KK, Drucker AG. Conserving what’s important: Using choice model scenarios to value local cattle breeds in East Africa. Ecol Econ. Elsevier B.V.; 2008;68: 34–45. doi:10.1016/j.ecolecon.2008.01.023</w:t>
      </w:r>
    </w:p>
    <w:p w14:paraId="70C300A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46. </w:t>
      </w:r>
      <w:r w:rsidRPr="00327145">
        <w:rPr>
          <w:noProof/>
          <w:sz w:val="20"/>
        </w:rPr>
        <w:tab/>
        <w:t xml:space="preserve">McFadden D. Quantitative Methods for Analysing Travel Behaviour of Individuals: Some Recent Developments’,(in) Hensher. DA Stopher, PR Behav Travel Model Croom Helm, London. 1978; </w:t>
      </w:r>
    </w:p>
    <w:p w14:paraId="03FCE8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47. </w:t>
      </w:r>
      <w:r w:rsidRPr="00327145">
        <w:rPr>
          <w:noProof/>
          <w:sz w:val="20"/>
        </w:rPr>
        <w:tab/>
        <w:t xml:space="preserve">Beckmann A, Dissing H. EU enlargement and sustainable rural development in Central and Eastern Europe. Env Polit. Taylor &amp; Francis; 2004;13: 135–152. </w:t>
      </w:r>
    </w:p>
    <w:p w14:paraId="18689F8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48. </w:t>
      </w:r>
      <w:r w:rsidRPr="00327145">
        <w:rPr>
          <w:noProof/>
          <w:sz w:val="20"/>
        </w:rPr>
        <w:tab/>
        <w:t xml:space="preserve">Milcu AI, Sherren K, Hanspach J, Abson D, Fischer J. Navigating conflicting landscape aspirations: </w:t>
      </w:r>
      <w:r w:rsidRPr="00327145">
        <w:rPr>
          <w:noProof/>
          <w:sz w:val="20"/>
        </w:rPr>
        <w:lastRenderedPageBreak/>
        <w:t xml:space="preserve">Application of a photo-based Q-method in Transylvania (Central Romania). Land use policy. Elsevier; 2014;41: 408–422. </w:t>
      </w:r>
    </w:p>
    <w:p w14:paraId="00BCB17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49. </w:t>
      </w:r>
      <w:r w:rsidRPr="00327145">
        <w:rPr>
          <w:noProof/>
          <w:sz w:val="20"/>
        </w:rPr>
        <w:tab/>
        <w:t xml:space="preserve">Shortall S. Are rural development programmes socially inclusive? Social inclusion, civic engagement, participation, and social capital: Exploring the differences. J Rural Stud. Elsevier; 2008;24: 450–457. </w:t>
      </w:r>
    </w:p>
    <w:p w14:paraId="61F02D1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50. </w:t>
      </w:r>
      <w:r w:rsidRPr="00327145">
        <w:rPr>
          <w:noProof/>
          <w:sz w:val="20"/>
        </w:rPr>
        <w:tab/>
        <w:t xml:space="preserve">Tesfaye A, Brouwer R. Testing participation constraints in contract design for sustainable soil conservation in Ethiopia. Ecol Econ. Elsevier; 2012;73: 168–178. </w:t>
      </w:r>
    </w:p>
    <w:p w14:paraId="55FFB56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51. </w:t>
      </w:r>
      <w:r w:rsidRPr="00327145">
        <w:rPr>
          <w:noProof/>
          <w:sz w:val="20"/>
        </w:rPr>
        <w:tab/>
        <w:t xml:space="preserve">Santos R, Clemente P, Brouwer R, Antunes P, Pinto R. Landowner preferences for agri-environmental agreements to conserve the montado ecosystem in Portugal. Ecol Econ. Elsevier; 2015;118: 159–167. </w:t>
      </w:r>
    </w:p>
    <w:p w14:paraId="4DDF56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52. </w:t>
      </w:r>
      <w:r w:rsidRPr="00327145">
        <w:rPr>
          <w:noProof/>
          <w:sz w:val="20"/>
        </w:rPr>
        <w:tab/>
        <w:t xml:space="preserve">Tudor MM, Alexandri C. Structural Changes in Romanian Farm Management and their Impact on Economic Performances. Procedia Econ Financ. Elsevier; 2015;22: 747–754. </w:t>
      </w:r>
    </w:p>
    <w:p w14:paraId="0C04B42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53. </w:t>
      </w:r>
      <w:r w:rsidRPr="00327145">
        <w:rPr>
          <w:noProof/>
          <w:sz w:val="20"/>
        </w:rPr>
        <w:tab/>
        <w:t xml:space="preserve">Kosoy N, Corbera E, Brown K. Participation in payments for ecosystem services: case studies from the Lacandon rainforest, Mexico. Geoforum. Elsevier; 2008;39: 2073–2083. </w:t>
      </w:r>
    </w:p>
    <w:p w14:paraId="2B7EFF8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54. </w:t>
      </w:r>
      <w:r w:rsidRPr="00327145">
        <w:rPr>
          <w:noProof/>
          <w:sz w:val="20"/>
        </w:rPr>
        <w:tab/>
        <w:t xml:space="preserve">Heyman J, Ariely D. Effort for payment: A tale of two markets. Psychol Sci. SAGE Publications Sage CA: Los Angeles, CA; 2004;15: 787–793. </w:t>
      </w:r>
    </w:p>
    <w:p w14:paraId="421C9D1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55. </w:t>
      </w:r>
      <w:r w:rsidRPr="00327145">
        <w:rPr>
          <w:noProof/>
          <w:sz w:val="20"/>
        </w:rPr>
        <w:tab/>
        <w:t xml:space="preserve">De Snoo GR, Herzon I, Staats H, Burton RJF, Schindler S, van Dijk J, et al. Toward effective nature conservation on farmland: making farmers matter. Conserv Lett. Wiley Online Library; 2013;6: 66–72. </w:t>
      </w:r>
    </w:p>
    <w:p w14:paraId="5EC3D2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56. </w:t>
      </w:r>
      <w:r w:rsidRPr="00327145">
        <w:rPr>
          <w:noProof/>
          <w:sz w:val="20"/>
        </w:rPr>
        <w:tab/>
        <w:t xml:space="preserve">Gorton M, Hubbard C, Hubbard L. The folly of European Union policy transfer: why the Common Agricultural Policy (CAP) does not fit Central and Eastern Europe. Reg Stud. Taylor &amp; Francis; 2009;43: 1305–1317. </w:t>
      </w:r>
    </w:p>
    <w:p w14:paraId="197CB7F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57. </w:t>
      </w:r>
      <w:r w:rsidRPr="00327145">
        <w:rPr>
          <w:noProof/>
          <w:sz w:val="20"/>
        </w:rPr>
        <w:tab/>
        <w:t xml:space="preserve">Narloch U, Drucker AG, Pascual U. What role for cooperation in conservation tenders? Paying farmer groups in the High Andes. Land use policy. Elsevier; 2017;63: 659–671. </w:t>
      </w:r>
    </w:p>
    <w:p w14:paraId="60AA05C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58. </w:t>
      </w:r>
      <w:r w:rsidRPr="00327145">
        <w:rPr>
          <w:noProof/>
          <w:sz w:val="20"/>
        </w:rPr>
        <w:tab/>
        <w:t>Defrancesco E, Gatto P, Runge F, Trestini S. Factors affecting farmers’ participation in agri</w:t>
      </w:r>
      <w:r w:rsidRPr="00327145">
        <w:rPr>
          <w:rFonts w:ascii="Cambria Math" w:hAnsi="Cambria Math" w:cs="Cambria Math"/>
          <w:noProof/>
          <w:sz w:val="20"/>
        </w:rPr>
        <w:t>‐</w:t>
      </w:r>
      <w:r w:rsidRPr="00327145">
        <w:rPr>
          <w:noProof/>
          <w:sz w:val="20"/>
        </w:rPr>
        <w:t xml:space="preserve">environmental measures: A Northern Italian perspective. J Agric Econ. Wiley Online Library; 2008;59: 114–131. </w:t>
      </w:r>
    </w:p>
    <w:p w14:paraId="75AC59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59. </w:t>
      </w:r>
      <w:r w:rsidRPr="00327145">
        <w:rPr>
          <w:noProof/>
          <w:sz w:val="20"/>
        </w:rPr>
        <w:tab/>
        <w:t xml:space="preserve">Wossink GAA, van Wenum JH. Biodiversity conservation by farmers: analysis of actual and contingent participation. Eur Rev Agric Econ. Oxford University Press; 2003;30: 461–485. </w:t>
      </w:r>
    </w:p>
    <w:p w14:paraId="6FF6D05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60. </w:t>
      </w:r>
      <w:r w:rsidRPr="00327145">
        <w:rPr>
          <w:noProof/>
          <w:sz w:val="20"/>
        </w:rPr>
        <w:tab/>
        <w:t xml:space="preserve">Dupraz P, Vanslembrouck I, Bonnieux F, Van Huylenbroeck G. Farmers’ participation in European agri-environmental policies. Zaragoza (Spain). 2002;28: 31. </w:t>
      </w:r>
    </w:p>
    <w:p w14:paraId="6AA2D66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61. </w:t>
      </w:r>
      <w:r w:rsidRPr="00327145">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0407BD3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62. </w:t>
      </w:r>
      <w:r w:rsidRPr="00327145">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7F3406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63. </w:t>
      </w:r>
      <w:r w:rsidRPr="00327145">
        <w:rPr>
          <w:noProof/>
          <w:sz w:val="20"/>
        </w:rPr>
        <w:tab/>
        <w:t xml:space="preserve">Bhatia AK, Jain A, Sadana DK, Gokhale SB, Bhagat RL. Phenotypic identification of farm animal genetic resources using computer learning with scoring function. Comput Electron Agric. Elsevier; 2010;73: 37–43. </w:t>
      </w:r>
    </w:p>
    <w:p w14:paraId="09FB4DB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64. </w:t>
      </w:r>
      <w:r w:rsidRPr="00327145">
        <w:rPr>
          <w:noProof/>
          <w:sz w:val="20"/>
        </w:rPr>
        <w:tab/>
        <w:t xml:space="preserve">Programul National De Dezvoltare Rurala. National Rural Development Programme for the 2014 – 2020 period. Bucharesti, Romania; 2014. </w:t>
      </w:r>
    </w:p>
    <w:p w14:paraId="08E167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65. </w:t>
      </w:r>
      <w:r w:rsidRPr="00327145">
        <w:rPr>
          <w:noProof/>
          <w:sz w:val="20"/>
        </w:rPr>
        <w:tab/>
        <w:t xml:space="preserve">Fundatia ADEPT. Fundatia ADEPT Transilvania 10 year report 2004-2014. Sighisoara, Romania; 2014. </w:t>
      </w:r>
    </w:p>
    <w:p w14:paraId="4A4E990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66. </w:t>
      </w:r>
      <w:r w:rsidRPr="00327145">
        <w:rPr>
          <w:noProof/>
          <w:sz w:val="20"/>
        </w:rPr>
        <w:tab/>
        <w:t>Swift MJ, Izac AMN, van Noordwijk M. Biodiversity and ecosystem services in agricultural landscapes—are we asking the right questions? Agric Ecosyst Environ. 2004;104: 113–134. doi:http://dx.doi.org/10.1016/j.agee.2004.01.013</w:t>
      </w:r>
    </w:p>
    <w:p w14:paraId="4450ED8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67. </w:t>
      </w:r>
      <w:r w:rsidRPr="00327145">
        <w:rPr>
          <w:noProof/>
          <w:sz w:val="20"/>
        </w:rPr>
        <w:tab/>
        <w:t xml:space="preserve">Narloch U, Pascual U, Drucker AG. Cost-effectiveness targeting under multiple conservation goals and equity considerations in the Andes. Environ Conserv. Cambridge Univ Press; 2011;38: 417–425. </w:t>
      </w:r>
    </w:p>
    <w:p w14:paraId="6FB5C51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68. </w:t>
      </w:r>
      <w:r w:rsidRPr="00327145">
        <w:rPr>
          <w:noProof/>
          <w:sz w:val="20"/>
        </w:rPr>
        <w:tab/>
        <w:t xml:space="preserve">Natural England. Agricultural Biodiversity. Higher level stewardship options. April 2014. 2014. </w:t>
      </w:r>
    </w:p>
    <w:p w14:paraId="2B56C3C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69. </w:t>
      </w:r>
      <w:r w:rsidRPr="00327145">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3AA224A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70. </w:t>
      </w:r>
      <w:r w:rsidRPr="00327145">
        <w:rPr>
          <w:noProof/>
          <w:sz w:val="20"/>
        </w:rPr>
        <w:tab/>
        <w:t xml:space="preserve">Hoffmann I, From T, Boerma D. Ecosystem Services Provided By Livestock Keepers and Breeds , With Special Consideration To The Contributions Of Small-Scale Livestock Keepers and Pastoralists. Rome; 2014. </w:t>
      </w:r>
    </w:p>
    <w:p w14:paraId="7965EA3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71. </w:t>
      </w:r>
      <w:r w:rsidRPr="00327145">
        <w:rPr>
          <w:noProof/>
          <w:sz w:val="20"/>
        </w:rPr>
        <w:tab/>
        <w:t xml:space="preserve">Pagiola S, Rios AR, Arcenas A. Poor household participation in payments for environmental services: Lessons from the Silvopastoral Project in Quindío, Colombia. Environ Resour Econ. Springer; 2010;47: 371–394. </w:t>
      </w:r>
    </w:p>
    <w:p w14:paraId="55D668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72. </w:t>
      </w:r>
      <w:r w:rsidRPr="00327145">
        <w:rPr>
          <w:noProof/>
          <w:sz w:val="20"/>
        </w:rPr>
        <w:tab/>
        <w:t xml:space="preserve">Train KE. Discrete choice methods with simulation. Cambridge university press; 2009. </w:t>
      </w:r>
    </w:p>
    <w:p w14:paraId="1D80D08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73. </w:t>
      </w:r>
      <w:r w:rsidRPr="00327145">
        <w:rPr>
          <w:noProof/>
          <w:sz w:val="20"/>
        </w:rPr>
        <w:tab/>
        <w:t xml:space="preserve">Mariel P, De Ayala A, Hoyos D, Abdullah S. Selecting random parameters in discrete choice </w:t>
      </w:r>
      <w:r w:rsidRPr="00327145">
        <w:rPr>
          <w:noProof/>
          <w:sz w:val="20"/>
        </w:rPr>
        <w:lastRenderedPageBreak/>
        <w:t xml:space="preserve">experiment for environmental valuation: A simulation experiment. J choice Model. Elsevier; 2013;7: 44–57. </w:t>
      </w:r>
    </w:p>
    <w:p w14:paraId="71CBBAE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74. </w:t>
      </w:r>
      <w:r w:rsidRPr="00327145">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FCD37A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75. </w:t>
      </w:r>
      <w:r w:rsidRPr="00327145">
        <w:rPr>
          <w:noProof/>
          <w:sz w:val="20"/>
        </w:rPr>
        <w:tab/>
        <w:t>Bech M, Gyrd</w:t>
      </w:r>
      <w:r w:rsidRPr="00327145">
        <w:rPr>
          <w:rFonts w:ascii="Cambria Math" w:hAnsi="Cambria Math" w:cs="Cambria Math"/>
          <w:noProof/>
          <w:sz w:val="20"/>
        </w:rPr>
        <w:t>‐</w:t>
      </w:r>
      <w:r w:rsidRPr="00327145">
        <w:rPr>
          <w:noProof/>
          <w:sz w:val="20"/>
        </w:rPr>
        <w:t xml:space="preserve">Hansen D. Effects coding in discrete choice experiments. Health Econ. Wiley Online Library; 2005;14: 1079–1083. </w:t>
      </w:r>
    </w:p>
    <w:p w14:paraId="4BB6C362" w14:textId="7E0CBF0D" w:rsidR="001D69F3" w:rsidRPr="00357A88" w:rsidRDefault="00C052BF" w:rsidP="00327145">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6AF2BDCD" w14:textId="5AE6BD74" w:rsidR="00E22C93" w:rsidRDefault="0077411B">
      <w:pPr>
        <w:pStyle w:val="Firstparagraph"/>
      </w:pPr>
      <w:r>
        <w:rPr>
          <w:b/>
        </w:rPr>
        <w:t>Appendix 1</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Caprine</w:t>
            </w:r>
            <w:proofErr w:type="spellEnd"/>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Furioso</w:t>
            </w:r>
            <w:proofErr w:type="spellEnd"/>
            <w:r w:rsidRPr="00327145">
              <w:rPr>
                <w:color w:val="000000"/>
                <w:kern w:val="24"/>
                <w:sz w:val="20"/>
                <w:szCs w:val="20"/>
                <w:lang w:eastAsia="en-GB"/>
              </w:rPr>
              <w:t xml:space="preserve">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7CBF12A5" w:rsidR="00756551" w:rsidRDefault="0077411B" w:rsidP="00756551">
      <w:r>
        <w:rPr>
          <w:b/>
        </w:rPr>
        <w:lastRenderedPageBreak/>
        <w:t>Appendix 2</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 xml:space="preserve">The unconditional choice probability is the expected value of the </w:t>
      </w:r>
      <w:proofErr w:type="spellStart"/>
      <w:r>
        <w:t>logit</w:t>
      </w:r>
      <w:proofErr w:type="spellEnd"/>
      <w:r>
        <w:t xml:space="preserve">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2D19C697"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327145">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"[72]", "manualFormatting" : "Train (2009)", "plainTextFormattedCitation" : "[72]", "previouslyFormattedCitation" : "[72]"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327145">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"[21,73]", "plainTextFormattedCitation" : "[21,73]", "previouslyFormattedCitation" : "[21,73]" }, "properties" : { "noteIndex" : 0 }, "schema" : "https://github.com/citation-style-language/schema/raw/master/csl-citation.json" }</w:instrText>
      </w:r>
      <w:r w:rsidRPr="00F32089">
        <w:fldChar w:fldCharType="separate"/>
      </w:r>
      <w:r w:rsidR="0077411B" w:rsidRPr="0077411B">
        <w:rPr>
          <w:noProof/>
        </w:rPr>
        <w:t>[21,73]</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327145">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"[74]", "plainTextFormattedCitation" : "[74]", "previouslyFormattedCitation" : "[74]" }, "properties" : { "noteIndex" : 0 }, "schema" : "https://github.com/citation-style-language/schema/raw/master/csl-citation.json" }</w:instrText>
      </w:r>
      <w:r>
        <w:fldChar w:fldCharType="separate"/>
      </w:r>
      <w:r w:rsidR="0077411B" w:rsidRPr="0077411B">
        <w:rPr>
          <w:noProof/>
        </w:rPr>
        <w:t>[74]</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C78CE0D"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327145">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"[75]", "manualFormatting" : "Bech and Gyrd\u2010Hansen (2005)", "plainTextFormattedCitation" : "[75]", "previouslyFormattedCitation" : "[75]"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327145">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"[61]", "manualFormatting" : "Adams et al, (2014)", "plainTextFormattedCitation" : "[61]", "previouslyFormattedCitation" : "[61]"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lastRenderedPageBreak/>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3990BF65" w:rsidR="00691156" w:rsidRDefault="0077411B" w:rsidP="00C266C5">
      <w:r>
        <w:rPr>
          <w:b/>
        </w:rPr>
        <w:t>Appendix 3</w:t>
      </w:r>
      <w:r w:rsidR="00691156">
        <w:t xml:space="preserve">: Results summary from the </w:t>
      </w:r>
      <w:r w:rsidR="0001614F">
        <w:t xml:space="preserve">multinomial </w:t>
      </w:r>
      <w:proofErr w:type="spellStart"/>
      <w:r w:rsidR="0001614F">
        <w:t>logit</w:t>
      </w:r>
      <w:proofErr w:type="spellEnd"/>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14T01:57:00Z" w:initials="MD">
    <w:p w14:paraId="264DAEAA" w14:textId="13D0ED52" w:rsidR="00F42D6A" w:rsidRDefault="00F42D6A">
      <w:pPr>
        <w:pStyle w:val="CommentText"/>
      </w:pPr>
      <w:r>
        <w:rPr>
          <w:rStyle w:val="CommentReference"/>
        </w:rPr>
        <w:annotationRef/>
      </w:r>
      <w:r>
        <w:t>Is this under current rules? Might be worth saying so</w:t>
      </w:r>
    </w:p>
  </w:comment>
  <w:comment w:id="11" w:author="MORAN Dominic" w:date="2018-07-14T01:59:00Z" w:initials="MD">
    <w:p w14:paraId="4B68D937" w14:textId="6D76126A" w:rsidR="00F42D6A" w:rsidRDefault="00F42D6A">
      <w:pPr>
        <w:pStyle w:val="CommentText"/>
      </w:pPr>
      <w:r>
        <w:rPr>
          <w:rStyle w:val="CommentReference"/>
        </w:rPr>
        <w:annotationRef/>
      </w:r>
      <w:r>
        <w:t xml:space="preserve">I think you need to get rid of the superscript and just say per year </w:t>
      </w:r>
    </w:p>
  </w:comment>
  <w:comment w:id="17" w:author="MORAN Dominic" w:date="2018-07-14T02:00:00Z" w:initials="MD">
    <w:p w14:paraId="45FCD521" w14:textId="6DF63B24" w:rsidR="00F42D6A" w:rsidRDefault="00F42D6A">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14T02:00:00Z" w:initials="MD">
    <w:p w14:paraId="06748D05" w14:textId="0A97315A" w:rsidR="00F42D6A" w:rsidRDefault="00F42D6A">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25" w:author="MORAN Dominic" w:date="2018-07-14T02:04:00Z" w:initials="MD">
    <w:p w14:paraId="28AEA8BA" w14:textId="78EF5471" w:rsidR="00F42D6A" w:rsidRDefault="00F42D6A">
      <w:pPr>
        <w:pStyle w:val="CommentText"/>
      </w:pPr>
      <w:r>
        <w:rPr>
          <w:rStyle w:val="CommentReference"/>
        </w:rPr>
        <w:annotationRef/>
      </w:r>
      <w:r>
        <w:t xml:space="preserve">How many are </w:t>
      </w:r>
      <w:proofErr w:type="gramStart"/>
      <w:r>
        <w:t>there  -</w:t>
      </w:r>
      <w:proofErr w:type="gramEnd"/>
      <w:r>
        <w:t xml:space="preserve"> be a bit more circumspect in language by sating “they are often…”</w:t>
      </w:r>
    </w:p>
  </w:comment>
  <w:comment w:id="27" w:author="MORAN Dominic" w:date="2018-07-14T02:06:00Z" w:initials="MD">
    <w:p w14:paraId="197E4BE0" w14:textId="7A3FF98F" w:rsidR="00F42D6A" w:rsidRDefault="00F42D6A">
      <w:pPr>
        <w:pStyle w:val="CommentText"/>
      </w:pPr>
      <w:r>
        <w:rPr>
          <w:rStyle w:val="CommentReference"/>
        </w:rPr>
        <w:annotationRef/>
      </w:r>
      <w:r>
        <w:t xml:space="preserve">What is this or how is it </w:t>
      </w:r>
      <w:proofErr w:type="gramStart"/>
      <w:r>
        <w:t>measured ?</w:t>
      </w:r>
      <w:proofErr w:type="gramEnd"/>
      <w:r>
        <w:t xml:space="preserve"> </w:t>
      </w:r>
    </w:p>
  </w:comment>
  <w:comment w:id="41" w:author="MORAN Dominic" w:date="2018-07-14T02:11:00Z" w:initials="MD">
    <w:p w14:paraId="0D26A0A1" w14:textId="62ED676C" w:rsidR="00F42D6A" w:rsidRDefault="00F42D6A">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01" w:author="MORAN Dominic" w:date="2018-07-14T02:25:00Z" w:initials="MD">
    <w:p w14:paraId="6F6B57BC" w14:textId="1688F63F" w:rsidR="00F42D6A" w:rsidRDefault="00F42D6A">
      <w:pPr>
        <w:pStyle w:val="CommentText"/>
      </w:pPr>
      <w:r>
        <w:rPr>
          <w:rStyle w:val="CommentReference"/>
        </w:rPr>
        <w:annotationRef/>
      </w:r>
      <w:r>
        <w:t xml:space="preserve">Is it compliance with and uptake? </w:t>
      </w:r>
    </w:p>
  </w:comment>
  <w:comment w:id="102" w:author="MORAN Dominic" w:date="2018-07-14T02:26:00Z" w:initials="MD">
    <w:p w14:paraId="4380015B" w14:textId="5932FF6F" w:rsidR="00F42D6A" w:rsidRDefault="00F42D6A">
      <w:pPr>
        <w:pStyle w:val="CommentText"/>
      </w:pPr>
      <w:r>
        <w:rPr>
          <w:rStyle w:val="CommentReference"/>
        </w:rPr>
        <w:annotationRef/>
      </w:r>
      <w:r>
        <w:t xml:space="preserve">Is it low – we should know </w:t>
      </w:r>
      <w:proofErr w:type="gramStart"/>
      <w:r>
        <w:t>by  now</w:t>
      </w:r>
      <w:proofErr w:type="gramEnd"/>
      <w:r>
        <w:t xml:space="preserve">? </w:t>
      </w:r>
    </w:p>
  </w:comment>
  <w:comment w:id="104" w:author="MORAN Dominic" w:date="2018-07-14T02:26:00Z" w:initials="MD">
    <w:p w14:paraId="6385F6E3" w14:textId="3FB7DDF7" w:rsidR="00F42D6A" w:rsidRDefault="00F42D6A">
      <w:pPr>
        <w:pStyle w:val="CommentText"/>
      </w:pPr>
      <w:r>
        <w:rPr>
          <w:rStyle w:val="CommentReference"/>
        </w:rPr>
        <w:annotationRef/>
      </w:r>
      <w:r>
        <w:t xml:space="preserve">Move this to the end of the sentence </w:t>
      </w:r>
    </w:p>
  </w:comment>
  <w:comment w:id="110" w:author="MORAN Dominic" w:date="2018-07-14T02:28:00Z" w:initials="MD">
    <w:p w14:paraId="3730CFA3" w14:textId="728141C3" w:rsidR="00F42D6A" w:rsidRDefault="00F42D6A">
      <w:pPr>
        <w:pStyle w:val="CommentText"/>
      </w:pPr>
      <w:r>
        <w:rPr>
          <w:rStyle w:val="CommentReference"/>
        </w:rPr>
        <w:annotationRef/>
      </w:r>
      <w:r>
        <w:t xml:space="preserve">Do you need this sub heading? </w:t>
      </w:r>
    </w:p>
  </w:comment>
  <w:comment w:id="126" w:author="MORAN Dominic" w:date="2018-07-14T02:32:00Z" w:initials="MD">
    <w:p w14:paraId="57D0A6F1" w14:textId="5900A40C" w:rsidR="00F42D6A" w:rsidRDefault="00F42D6A">
      <w:pPr>
        <w:pStyle w:val="CommentText"/>
      </w:pPr>
      <w:r>
        <w:rPr>
          <w:rStyle w:val="CommentReference"/>
        </w:rPr>
        <w:annotationRef/>
      </w:r>
      <w:r>
        <w:t xml:space="preserve">Are you attaching it as an annex? </w:t>
      </w:r>
    </w:p>
  </w:comment>
  <w:comment w:id="172" w:author="MORAN Dominic" w:date="2018-07-14T02:38:00Z" w:initials="MD">
    <w:p w14:paraId="0B9E0CC3" w14:textId="72D37150" w:rsidR="00F42D6A" w:rsidRDefault="00F42D6A">
      <w:pPr>
        <w:pStyle w:val="CommentText"/>
      </w:pPr>
      <w:r>
        <w:rPr>
          <w:rStyle w:val="CommentReference"/>
        </w:rPr>
        <w:annotationRef/>
      </w:r>
      <w:r>
        <w:t xml:space="preserve">Do you mean each contract </w:t>
      </w:r>
      <w:proofErr w:type="gramStart"/>
      <w:r>
        <w:t>option ?</w:t>
      </w:r>
      <w:proofErr w:type="gramEnd"/>
      <w:r>
        <w:t xml:space="preserve">  The actual choice task is between contracts right? </w:t>
      </w:r>
    </w:p>
  </w:comment>
  <w:comment w:id="183" w:author="MORAN Dominic" w:date="2018-07-14T02:42:00Z" w:initials="MD">
    <w:p w14:paraId="4A2B9276" w14:textId="32138A7E" w:rsidR="00F42D6A" w:rsidRDefault="00F42D6A">
      <w:pPr>
        <w:pStyle w:val="CommentText"/>
      </w:pPr>
      <w:r>
        <w:rPr>
          <w:rStyle w:val="CommentReference"/>
        </w:rPr>
        <w:annotationRef/>
      </w:r>
      <w:r>
        <w:t xml:space="preserve">Why say this if you are not exploring it?   Delete.  As a reviewer I would ask why you chose to prioritise attributes. </w:t>
      </w:r>
    </w:p>
  </w:comment>
  <w:comment w:id="184" w:author="Klaus Glenk" w:date="2018-07-25T15:33:00Z" w:initials="KG">
    <w:p w14:paraId="36DE97B2" w14:textId="08DF394A" w:rsidR="00F42D6A" w:rsidRDefault="00F42D6A">
      <w:pPr>
        <w:pStyle w:val="CommentText"/>
      </w:pPr>
      <w:r>
        <w:rPr>
          <w:rStyle w:val="CommentReference"/>
        </w:rPr>
        <w:annotationRef/>
      </w:r>
      <w:r>
        <w:t>I agree with D</w:t>
      </w:r>
    </w:p>
  </w:comment>
  <w:comment w:id="185" w:author="MORAN Dominic" w:date="2018-07-14T02:43:00Z" w:initials="MD">
    <w:p w14:paraId="43F02B09" w14:textId="3F6BA46C" w:rsidR="00F42D6A" w:rsidRDefault="00F42D6A">
      <w:pPr>
        <w:pStyle w:val="CommentText"/>
      </w:pPr>
      <w:r>
        <w:rPr>
          <w:rStyle w:val="CommentReference"/>
        </w:rPr>
        <w:annotationRef/>
      </w:r>
      <w:r>
        <w:t xml:space="preserve">A payment to farmers </w:t>
      </w:r>
    </w:p>
  </w:comment>
  <w:comment w:id="190" w:author="MORAN Dominic" w:date="2018-07-14T02:48:00Z" w:initials="MD">
    <w:p w14:paraId="4C979069" w14:textId="271B5F54" w:rsidR="00F42D6A" w:rsidRDefault="00F42D6A">
      <w:pPr>
        <w:pStyle w:val="CommentText"/>
      </w:pPr>
      <w:r>
        <w:rPr>
          <w:rStyle w:val="CommentReference"/>
        </w:rPr>
        <w:annotationRef/>
      </w:r>
      <w:r>
        <w:t xml:space="preserve">This isn’t entirely clear to the reader </w:t>
      </w:r>
    </w:p>
  </w:comment>
  <w:comment w:id="191" w:author="Klaus Glenk" w:date="2018-07-25T15:43:00Z" w:initials="KG">
    <w:p w14:paraId="52E071B7" w14:textId="47EF5B71" w:rsidR="00F42D6A" w:rsidRDefault="00F42D6A">
      <w:pPr>
        <w:pStyle w:val="CommentText"/>
      </w:pPr>
      <w:r>
        <w:rPr>
          <w:rStyle w:val="CommentReference"/>
        </w:rPr>
        <w:annotationRef/>
      </w:r>
      <w:r>
        <w:t>Describe all the levels above after introducing the attributes, then you can retain the info in the table.</w:t>
      </w:r>
    </w:p>
    <w:p w14:paraId="3DCF7E07" w14:textId="77777777" w:rsidR="00F42D6A" w:rsidRDefault="00F42D6A">
      <w:pPr>
        <w:pStyle w:val="CommentText"/>
      </w:pPr>
    </w:p>
    <w:p w14:paraId="470C4FEB" w14:textId="31FE9A3D" w:rsidR="00F42D6A" w:rsidRDefault="00F42D6A">
      <w:pPr>
        <w:pStyle w:val="CommentText"/>
      </w:pPr>
      <w:r>
        <w:t>Also, here you would simply state how you would expect farmers to respond (i.e. the sign that attributes are expected to take)</w:t>
      </w:r>
    </w:p>
  </w:comment>
  <w:comment w:id="193" w:author="MORAN Dominic" w:date="2018-07-14T02:48:00Z" w:initials="MD">
    <w:p w14:paraId="263B3AA3" w14:textId="2F9CAA0E" w:rsidR="00F42D6A" w:rsidRDefault="00F42D6A">
      <w:pPr>
        <w:pStyle w:val="CommentText"/>
      </w:pPr>
      <w:r>
        <w:rPr>
          <w:rStyle w:val="CommentReference"/>
        </w:rPr>
        <w:annotationRef/>
      </w:r>
      <w:r>
        <w:t xml:space="preserve">Choice sets need to be designed according to specific criteria determined by ….. </w:t>
      </w:r>
    </w:p>
  </w:comment>
  <w:comment w:id="197" w:author="MORAN Dominic" w:date="2018-07-14T02:49:00Z" w:initials="MD">
    <w:p w14:paraId="3AB9FF17" w14:textId="411CE739" w:rsidR="00F42D6A" w:rsidRDefault="00F42D6A">
      <w:pPr>
        <w:pStyle w:val="CommentText"/>
      </w:pPr>
      <w:r>
        <w:rPr>
          <w:rStyle w:val="CommentReference"/>
        </w:rPr>
        <w:annotationRef/>
      </w:r>
      <w:r>
        <w:t xml:space="preserve">Are you sure the reader will know what this means? </w:t>
      </w:r>
    </w:p>
  </w:comment>
  <w:comment w:id="202" w:author="MORAN Dominic" w:date="2018-07-14T02:50:00Z" w:initials="MD">
    <w:p w14:paraId="008ED55F" w14:textId="5F2F288D" w:rsidR="00F42D6A" w:rsidRDefault="00F42D6A">
      <w:pPr>
        <w:pStyle w:val="CommentText"/>
      </w:pPr>
      <w:r>
        <w:rPr>
          <w:rStyle w:val="CommentReference"/>
        </w:rPr>
        <w:annotationRef/>
      </w:r>
      <w:r>
        <w:t xml:space="preserve">You need </w:t>
      </w:r>
      <w:proofErr w:type="gramStart"/>
      <w:r>
        <w:t>a  typical</w:t>
      </w:r>
      <w:proofErr w:type="gramEnd"/>
      <w:r>
        <w:t xml:space="preserve"> reference here   - why do you expect readers to know what you are talking about? </w:t>
      </w:r>
    </w:p>
  </w:comment>
  <w:comment w:id="206" w:author="MORAN Dominic" w:date="2018-07-14T02:50:00Z" w:initials="MD">
    <w:p w14:paraId="6EF2854F" w14:textId="7951EF8D" w:rsidR="00F42D6A" w:rsidRDefault="00F42D6A">
      <w:pPr>
        <w:pStyle w:val="CommentText"/>
      </w:pPr>
      <w:r>
        <w:rPr>
          <w:rStyle w:val="CommentReference"/>
        </w:rPr>
        <w:annotationRef/>
      </w:r>
      <w:r>
        <w:t xml:space="preserve">What does this mean?  To check that the task was manageable for respondents? </w:t>
      </w:r>
    </w:p>
  </w:comment>
  <w:comment w:id="221" w:author="MORAN Dominic" w:date="2018-07-15T20:19:00Z" w:initials="MD">
    <w:p w14:paraId="455AE05F" w14:textId="49EEE261" w:rsidR="00F42D6A" w:rsidRDefault="00F42D6A">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229" w:author="MORAN Dominic" w:date="2018-07-14T02:56:00Z" w:initials="MD">
    <w:p w14:paraId="3602E787" w14:textId="081B82AD" w:rsidR="00F42D6A" w:rsidRDefault="00F42D6A">
      <w:pPr>
        <w:pStyle w:val="CommentText"/>
      </w:pPr>
      <w:r>
        <w:rPr>
          <w:rStyle w:val="CommentReference"/>
        </w:rPr>
        <w:annotationRef/>
      </w:r>
      <w:r>
        <w:t xml:space="preserve">Can you be </w:t>
      </w:r>
      <w:proofErr w:type="gramStart"/>
      <w:r>
        <w:t>specific ?</w:t>
      </w:r>
      <w:proofErr w:type="gramEnd"/>
      <w:r>
        <w:t xml:space="preserve"> </w:t>
      </w:r>
    </w:p>
  </w:comment>
  <w:comment w:id="237" w:author="MORAN Dominic" w:date="2018-07-14T02:58:00Z" w:initials="MD">
    <w:p w14:paraId="72E0C2D8" w14:textId="106AF473" w:rsidR="00F42D6A" w:rsidRDefault="00F42D6A">
      <w:pPr>
        <w:pStyle w:val="CommentText"/>
      </w:pPr>
      <w:r>
        <w:rPr>
          <w:rStyle w:val="CommentReference"/>
        </w:rPr>
        <w:annotationRef/>
      </w:r>
      <w:r>
        <w:t xml:space="preserve">What does this mean?  Do you just man this is the national mean? </w:t>
      </w:r>
    </w:p>
  </w:comment>
  <w:comment w:id="238" w:author="MORAN Dominic" w:date="2018-07-14T02:59:00Z" w:initials="MD">
    <w:p w14:paraId="15B0EC09" w14:textId="7D1ED7FA" w:rsidR="00F42D6A" w:rsidRDefault="00F42D6A">
      <w:pPr>
        <w:pStyle w:val="CommentText"/>
      </w:pPr>
      <w:r>
        <w:rPr>
          <w:rStyle w:val="CommentReference"/>
        </w:rPr>
        <w:annotationRef/>
      </w:r>
      <w:r>
        <w:t xml:space="preserve">This is a </w:t>
      </w:r>
      <w:proofErr w:type="spellStart"/>
      <w:r>
        <w:t>buit</w:t>
      </w:r>
      <w:proofErr w:type="spellEnd"/>
      <w:r>
        <w:t xml:space="preserve"> pointless – you should be presenting your same means alongside population means in a table thus avoiding these clumsy comparisons.  In actual fact </w:t>
      </w:r>
      <w:proofErr w:type="spellStart"/>
      <w:r>
        <w:t>jusr</w:t>
      </w:r>
      <w:proofErr w:type="spellEnd"/>
      <w:r>
        <w:t xml:space="preserve"> remove this if you have a clear table   - it’s a waste of space  </w:t>
      </w:r>
    </w:p>
  </w:comment>
  <w:comment w:id="242" w:author="MORAN Dominic" w:date="2018-07-14T03:02:00Z" w:initials="MD">
    <w:p w14:paraId="4EF715A2" w14:textId="3606BA67" w:rsidR="00F42D6A" w:rsidRDefault="00F42D6A">
      <w:pPr>
        <w:pStyle w:val="CommentText"/>
      </w:pPr>
      <w:r>
        <w:rPr>
          <w:rStyle w:val="CommentReference"/>
        </w:rPr>
        <w:annotationRef/>
      </w:r>
      <w:r>
        <w:t xml:space="preserve">So what is this actually telling me? </w:t>
      </w:r>
    </w:p>
  </w:comment>
  <w:comment w:id="247" w:author="MORAN Dominic" w:date="2018-07-14T03:04:00Z" w:initials="MD">
    <w:p w14:paraId="37272BA9" w14:textId="49FB0AE9" w:rsidR="00F42D6A" w:rsidRDefault="00F42D6A">
      <w:pPr>
        <w:pStyle w:val="CommentText"/>
      </w:pPr>
      <w:r>
        <w:rPr>
          <w:rStyle w:val="CommentReference"/>
        </w:rPr>
        <w:annotationRef/>
      </w:r>
      <w:r>
        <w:t xml:space="preserve">Not sure what this means or signifies </w:t>
      </w:r>
    </w:p>
  </w:comment>
  <w:comment w:id="256" w:author="MORAN Dominic" w:date="2018-07-14T15:03:00Z" w:initials="MD">
    <w:p w14:paraId="3F185865" w14:textId="23970BED" w:rsidR="00F42D6A" w:rsidRDefault="00F42D6A">
      <w:pPr>
        <w:pStyle w:val="CommentText"/>
      </w:pPr>
      <w:r>
        <w:rPr>
          <w:rStyle w:val="CommentReference"/>
        </w:rPr>
        <w:annotationRef/>
      </w:r>
      <w:r>
        <w:t>Farm practices?</w:t>
      </w:r>
    </w:p>
  </w:comment>
  <w:comment w:id="257" w:author="MORAN Dominic" w:date="2018-07-14T15:03:00Z" w:initials="MD">
    <w:p w14:paraId="21DAA7EA" w14:textId="396FE97D" w:rsidR="00F42D6A" w:rsidRDefault="00F42D6A">
      <w:pPr>
        <w:pStyle w:val="CommentText"/>
      </w:pPr>
      <w:r>
        <w:rPr>
          <w:rStyle w:val="CommentReference"/>
        </w:rPr>
        <w:annotationRef/>
      </w:r>
      <w:r>
        <w:t xml:space="preserve">Unclear </w:t>
      </w:r>
    </w:p>
  </w:comment>
  <w:comment w:id="263" w:author="MORAN Dominic" w:date="2018-07-14T15:12:00Z" w:initials="MD">
    <w:p w14:paraId="3C12C4EA" w14:textId="139E95D2" w:rsidR="00F42D6A" w:rsidRDefault="00F42D6A">
      <w:pPr>
        <w:pStyle w:val="CommentText"/>
      </w:pPr>
      <w:r>
        <w:rPr>
          <w:rStyle w:val="CommentReference"/>
        </w:rPr>
        <w:annotationRef/>
      </w:r>
      <w:r>
        <w:t xml:space="preserve">What is the </w:t>
      </w:r>
      <w:proofErr w:type="gramStart"/>
      <w:r>
        <w:t>figure ?</w:t>
      </w:r>
      <w:proofErr w:type="gramEnd"/>
      <w:r>
        <w:t xml:space="preserve">  Greater then is vague </w:t>
      </w:r>
    </w:p>
  </w:comment>
  <w:comment w:id="266" w:author="MORAN Dominic" w:date="2018-07-14T15:14:00Z" w:initials="MD">
    <w:p w14:paraId="6F22322F" w14:textId="297A477E" w:rsidR="00F42D6A" w:rsidRDefault="00F42D6A">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267" w:author="MORAN Dominic" w:date="2018-07-14T15:18:00Z" w:initials="MD">
    <w:p w14:paraId="16AFF07C" w14:textId="41F78000" w:rsidR="00F42D6A" w:rsidRDefault="00F42D6A">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268" w:author="MORAN Dominic" w:date="2018-07-14T15:19:00Z" w:initials="MD">
    <w:p w14:paraId="6E7322C9" w14:textId="7DBBAC4F" w:rsidR="00F42D6A" w:rsidRDefault="00F42D6A">
      <w:pPr>
        <w:pStyle w:val="CommentText"/>
      </w:pPr>
      <w:r>
        <w:rPr>
          <w:rStyle w:val="CommentReference"/>
        </w:rPr>
        <w:annotationRef/>
      </w:r>
      <w:r>
        <w:t>Frequency on respondent farms and percentage…...</w:t>
      </w:r>
    </w:p>
  </w:comment>
  <w:comment w:id="301" w:author="MORAN Dominic" w:date="2018-07-14T15:29:00Z" w:initials="MD">
    <w:p w14:paraId="122EECC5" w14:textId="1EA43E11" w:rsidR="00F42D6A" w:rsidRDefault="00F42D6A">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302" w:author="Klaus Glenk" w:date="2018-07-27T09:36:00Z" w:initials="KG">
    <w:p w14:paraId="01F1D6F7" w14:textId="10D34D78" w:rsidR="00AA589C" w:rsidRDefault="00AA589C">
      <w:pPr>
        <w:pStyle w:val="CommentText"/>
      </w:pPr>
      <w:r>
        <w:rPr>
          <w:rStyle w:val="CommentReference"/>
        </w:rPr>
        <w:annotationRef/>
      </w:r>
      <w:r>
        <w:t>I would agree that it helps to describe that more clearly either here, or further above in the econometrics section.</w:t>
      </w:r>
    </w:p>
    <w:p w14:paraId="75C4857D" w14:textId="77777777" w:rsidR="001D4750" w:rsidRDefault="001D4750">
      <w:pPr>
        <w:pStyle w:val="CommentText"/>
      </w:pPr>
    </w:p>
    <w:p w14:paraId="1AC293C3" w14:textId="166BC22E" w:rsidR="001D4750" w:rsidRDefault="001D4750">
      <w:pPr>
        <w:pStyle w:val="CommentText"/>
      </w:pPr>
      <w:r>
        <w:t>What I have written here is not great – but should give you an impression.</w:t>
      </w:r>
    </w:p>
    <w:p w14:paraId="2D93B3F6" w14:textId="77777777" w:rsidR="001D4750" w:rsidRDefault="001D4750">
      <w:pPr>
        <w:pStyle w:val="CommentText"/>
      </w:pPr>
    </w:p>
    <w:p w14:paraId="591C0192" w14:textId="368B657E" w:rsidR="001D4750" w:rsidRDefault="001D4750">
      <w:pPr>
        <w:pStyle w:val="CommentText"/>
      </w:pPr>
    </w:p>
  </w:comment>
  <w:comment w:id="306" w:author="MORAN Dominic" w:date="2018-07-14T15:30:00Z" w:initials="MD">
    <w:p w14:paraId="70EFA5C8" w14:textId="1F4875D6" w:rsidR="00F42D6A" w:rsidRDefault="00F42D6A">
      <w:pPr>
        <w:pStyle w:val="CommentText"/>
      </w:pPr>
      <w:r>
        <w:rPr>
          <w:rStyle w:val="CommentReference"/>
        </w:rPr>
        <w:annotationRef/>
      </w:r>
      <w:r>
        <w:t xml:space="preserve">To explain what – see my previous comment </w:t>
      </w:r>
    </w:p>
  </w:comment>
  <w:comment w:id="308" w:author="MORAN Dominic" w:date="2018-07-14T15:30:00Z" w:initials="MD">
    <w:p w14:paraId="2E4EF83A" w14:textId="428A35AF" w:rsidR="00F42D6A" w:rsidRDefault="00F42D6A">
      <w:pPr>
        <w:pStyle w:val="CommentText"/>
      </w:pPr>
      <w:r>
        <w:rPr>
          <w:rStyle w:val="CommentReference"/>
        </w:rPr>
        <w:annotationRef/>
      </w:r>
      <w:r>
        <w:t xml:space="preserve">Unclear what you are presenting and why this is to be in an annex </w:t>
      </w:r>
    </w:p>
  </w:comment>
  <w:comment w:id="310" w:author="MORAN Dominic" w:date="2018-07-14T16:28:00Z" w:initials="MD">
    <w:p w14:paraId="46F8EFE6" w14:textId="7DC59D23" w:rsidR="00F42D6A" w:rsidRDefault="00F42D6A">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311" w:author="MORAN Dominic" w:date="2018-07-14T15:46:00Z" w:initials="MD">
    <w:p w14:paraId="03FAD2A0" w14:textId="2C4B47A0" w:rsidR="00F42D6A" w:rsidRDefault="00F42D6A">
      <w:pPr>
        <w:pStyle w:val="CommentText"/>
      </w:pPr>
      <w:r>
        <w:rPr>
          <w:rStyle w:val="CommentReference"/>
        </w:rPr>
        <w:annotationRef/>
      </w:r>
      <w:r>
        <w:t xml:space="preserve">So not included in model output?  </w:t>
      </w:r>
    </w:p>
  </w:comment>
  <w:comment w:id="313" w:author="MORAN Dominic" w:date="2018-07-14T16:26:00Z" w:initials="MD">
    <w:p w14:paraId="06A2A199" w14:textId="5526B889" w:rsidR="00F42D6A" w:rsidRDefault="00F42D6A">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323" w:author="MORAN Dominic" w:date="2018-07-14T16:33:00Z" w:initials="MD">
    <w:p w14:paraId="00441ED1" w14:textId="24320D80" w:rsidR="00F42D6A" w:rsidRDefault="00F42D6A">
      <w:pPr>
        <w:pStyle w:val="CommentText"/>
      </w:pPr>
      <w:r>
        <w:rPr>
          <w:rStyle w:val="CommentReference"/>
        </w:rPr>
        <w:annotationRef/>
      </w:r>
      <w:r>
        <w:t xml:space="preserve">Not sure what this means or how to interpret </w:t>
      </w:r>
    </w:p>
  </w:comment>
  <w:comment w:id="324" w:author="MORAN Dominic" w:date="2018-07-14T16:36:00Z" w:initials="MD">
    <w:p w14:paraId="4F8F3E5D" w14:textId="6E07801F" w:rsidR="00F42D6A" w:rsidRDefault="00F42D6A">
      <w:pPr>
        <w:pStyle w:val="CommentText"/>
      </w:pPr>
      <w:r>
        <w:rPr>
          <w:rStyle w:val="CommentReference"/>
        </w:rPr>
        <w:annotationRef/>
      </w:r>
      <w:r>
        <w:t xml:space="preserve">You need to shorten this </w:t>
      </w:r>
    </w:p>
  </w:comment>
  <w:comment w:id="331" w:author="MORAN Dominic" w:date="2018-07-14T16:37:00Z" w:initials="MD">
    <w:p w14:paraId="4BD0AC03" w14:textId="0A1354AB" w:rsidR="00F42D6A" w:rsidRDefault="00F42D6A">
      <w:pPr>
        <w:pStyle w:val="CommentText"/>
      </w:pPr>
      <w:r>
        <w:rPr>
          <w:rStyle w:val="CommentReference"/>
        </w:rPr>
        <w:annotationRef/>
      </w:r>
      <w:r>
        <w:t xml:space="preserve">Not sure I get this? </w:t>
      </w:r>
    </w:p>
  </w:comment>
  <w:comment w:id="332" w:author="MORAN Dominic" w:date="2018-07-14T16:37:00Z" w:initials="MD">
    <w:p w14:paraId="6C2FCDA6" w14:textId="48A5B1DC" w:rsidR="00F42D6A" w:rsidRDefault="00F42D6A">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334" w:author="MORAN Dominic" w:date="2018-07-14T16:38:00Z" w:initials="MD">
    <w:p w14:paraId="6A8D65E3" w14:textId="45270F89" w:rsidR="00F42D6A" w:rsidRDefault="00F42D6A">
      <w:pPr>
        <w:pStyle w:val="CommentText"/>
      </w:pPr>
      <w:r>
        <w:rPr>
          <w:rStyle w:val="CommentReference"/>
        </w:rPr>
        <w:annotationRef/>
      </w:r>
      <w:r>
        <w:t xml:space="preserve">You needed a definition table for explanatories explaining what you expected </w:t>
      </w:r>
    </w:p>
  </w:comment>
  <w:comment w:id="342" w:author="MORAN Dominic" w:date="2018-07-14T18:52:00Z" w:initials="MD">
    <w:p w14:paraId="4732F72F" w14:textId="0FE2AC94" w:rsidR="00F42D6A" w:rsidRDefault="00F42D6A">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345" w:author="MORAN Dominic" w:date="2018-07-14T18:55:00Z" w:initials="MD">
    <w:p w14:paraId="0A6CC19C" w14:textId="15E52E0B" w:rsidR="00F42D6A" w:rsidRDefault="00F42D6A">
      <w:pPr>
        <w:pStyle w:val="CommentText"/>
      </w:pPr>
      <w:r>
        <w:rPr>
          <w:rStyle w:val="CommentReference"/>
        </w:rPr>
        <w:annotationRef/>
      </w:r>
      <w:r>
        <w:t xml:space="preserve">I find this section a bit hard to think through </w:t>
      </w:r>
    </w:p>
  </w:comment>
  <w:comment w:id="346" w:author="MORAN Dominic" w:date="2018-07-14T19:02:00Z" w:initials="MD">
    <w:p w14:paraId="7FE81DDF" w14:textId="2AEEF7C8" w:rsidR="00F42D6A" w:rsidRDefault="00F42D6A">
      <w:pPr>
        <w:pStyle w:val="CommentText"/>
      </w:pPr>
      <w:r>
        <w:rPr>
          <w:rStyle w:val="CommentReference"/>
        </w:rPr>
        <w:annotationRef/>
      </w:r>
      <w:r>
        <w:t xml:space="preserve">Odd wording?   </w:t>
      </w:r>
    </w:p>
  </w:comment>
  <w:comment w:id="354" w:author="MORAN Dominic" w:date="2018-07-14T19:06:00Z" w:initials="MD">
    <w:p w14:paraId="46EB4725" w14:textId="2C0CA0FC" w:rsidR="00F42D6A" w:rsidRDefault="00F42D6A">
      <w:pPr>
        <w:pStyle w:val="CommentText"/>
      </w:pPr>
      <w:r>
        <w:rPr>
          <w:rStyle w:val="CommentReference"/>
        </w:rPr>
        <w:annotationRef/>
      </w:r>
      <w:r>
        <w:t xml:space="preserve">Not sure I understand this </w:t>
      </w:r>
    </w:p>
  </w:comment>
  <w:comment w:id="356" w:author="MORAN Dominic" w:date="2018-07-14T19:08:00Z" w:initials="MD">
    <w:p w14:paraId="45B15FC0" w14:textId="3C0882B2" w:rsidR="00F42D6A" w:rsidRDefault="00F42D6A">
      <w:pPr>
        <w:pStyle w:val="CommentText"/>
      </w:pPr>
      <w:r>
        <w:rPr>
          <w:rStyle w:val="CommentReference"/>
        </w:rPr>
        <w:annotationRef/>
      </w:r>
      <w:r>
        <w:t xml:space="preserve">I find this hard to follow </w:t>
      </w:r>
    </w:p>
  </w:comment>
  <w:comment w:id="357" w:author="MORAN Dominic" w:date="2018-07-15T14:29:00Z" w:initials="MD">
    <w:p w14:paraId="35D02A7A" w14:textId="30AD4874" w:rsidR="00F42D6A" w:rsidRDefault="00F42D6A">
      <w:pPr>
        <w:pStyle w:val="CommentText"/>
      </w:pPr>
      <w:r>
        <w:rPr>
          <w:rStyle w:val="CommentReference"/>
        </w:rPr>
        <w:annotationRef/>
      </w:r>
      <w:r>
        <w:t xml:space="preserve">Not sure why this is meaningful in the sense of why you might have expected it to be linear in the first place </w:t>
      </w:r>
    </w:p>
  </w:comment>
  <w:comment w:id="367" w:author="MORAN Dominic" w:date="2018-07-14T19:07:00Z" w:initials="MD">
    <w:p w14:paraId="7722E05C" w14:textId="27DF9D4F" w:rsidR="00F42D6A" w:rsidRDefault="00F42D6A">
      <w:pPr>
        <w:pStyle w:val="CommentText"/>
      </w:pPr>
      <w:r>
        <w:rPr>
          <w:rStyle w:val="CommentReference"/>
        </w:rPr>
        <w:annotationRef/>
      </w:r>
      <w:r>
        <w:t xml:space="preserve">I think we know where you are focused on </w:t>
      </w:r>
    </w:p>
  </w:comment>
  <w:comment w:id="376" w:author="MORAN Dominic" w:date="2018-07-15T14:32:00Z" w:initials="MD">
    <w:p w14:paraId="3CC80354" w14:textId="6DBAFF1B" w:rsidR="00F42D6A" w:rsidRDefault="00F42D6A">
      <w:pPr>
        <w:pStyle w:val="CommentText"/>
      </w:pPr>
      <w:r>
        <w:rPr>
          <w:rStyle w:val="CommentReference"/>
        </w:rPr>
        <w:annotationRef/>
      </w:r>
      <w:r>
        <w:t xml:space="preserve">Didn’t you say this before? </w:t>
      </w:r>
    </w:p>
  </w:comment>
  <w:comment w:id="394" w:author="MORAN Dominic" w:date="2018-07-15T19:35:00Z" w:initials="MD">
    <w:p w14:paraId="2F988FFC" w14:textId="0E7393A9" w:rsidR="00F42D6A" w:rsidRDefault="00F42D6A">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92C5AA" w14:textId="77777777" w:rsidR="00BC0156" w:rsidRDefault="00BC0156">
      <w:pPr>
        <w:spacing w:line="240" w:lineRule="auto"/>
      </w:pPr>
      <w:r>
        <w:separator/>
      </w:r>
    </w:p>
  </w:endnote>
  <w:endnote w:type="continuationSeparator" w:id="0">
    <w:p w14:paraId="20260FB1" w14:textId="77777777" w:rsidR="00BC0156" w:rsidRDefault="00BC01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F42D6A" w:rsidRDefault="00F42D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F42D6A" w:rsidRDefault="00F42D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F42D6A" w:rsidRDefault="00F42D6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4750">
      <w:rPr>
        <w:rStyle w:val="PageNumber"/>
        <w:noProof/>
      </w:rPr>
      <w:t>13</w:t>
    </w:r>
    <w:r>
      <w:rPr>
        <w:rStyle w:val="PageNumber"/>
      </w:rPr>
      <w:fldChar w:fldCharType="end"/>
    </w:r>
  </w:p>
  <w:p w14:paraId="47F4B1D5" w14:textId="77777777" w:rsidR="00F42D6A" w:rsidRDefault="00F42D6A"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55E865" w14:textId="77777777" w:rsidR="00BC0156" w:rsidRDefault="00BC0156">
      <w:pPr>
        <w:spacing w:line="240" w:lineRule="auto"/>
      </w:pPr>
      <w:r>
        <w:separator/>
      </w:r>
    </w:p>
  </w:footnote>
  <w:footnote w:type="continuationSeparator" w:id="0">
    <w:p w14:paraId="0CFEAC14" w14:textId="77777777" w:rsidR="00BC0156" w:rsidRDefault="00BC0156">
      <w:pPr>
        <w:spacing w:line="240" w:lineRule="auto"/>
      </w:pPr>
      <w:r>
        <w:continuationSeparator/>
      </w:r>
    </w:p>
  </w:footnote>
  <w:footnote w:id="1">
    <w:p w14:paraId="55E5D49B" w14:textId="77777777" w:rsidR="00F42D6A" w:rsidRDefault="00F42D6A"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6">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6"/>
  </w:num>
  <w:num w:numId="3">
    <w:abstractNumId w:val="17"/>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5"/>
  </w:num>
  <w:num w:numId="16">
    <w:abstractNumId w:val="12"/>
  </w:num>
  <w:num w:numId="17">
    <w:abstractNumId w:val="13"/>
  </w:num>
  <w:num w:numId="1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1C66"/>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57"/>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4750"/>
    <w:rsid w:val="001D69F3"/>
    <w:rsid w:val="001E3E4B"/>
    <w:rsid w:val="001E4F2B"/>
    <w:rsid w:val="001E7286"/>
    <w:rsid w:val="001F4E47"/>
    <w:rsid w:val="001F5A44"/>
    <w:rsid w:val="001F72FF"/>
    <w:rsid w:val="00203E71"/>
    <w:rsid w:val="00203FA8"/>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441C8"/>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589C"/>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E7E"/>
    <w:rsid w:val="00B87F2B"/>
    <w:rsid w:val="00B928B9"/>
    <w:rsid w:val="00B94D00"/>
    <w:rsid w:val="00BA4539"/>
    <w:rsid w:val="00BA49ED"/>
    <w:rsid w:val="00BA4FE5"/>
    <w:rsid w:val="00BA5419"/>
    <w:rsid w:val="00BB1F67"/>
    <w:rsid w:val="00BB69CC"/>
    <w:rsid w:val="00BC0156"/>
    <w:rsid w:val="00BC0710"/>
    <w:rsid w:val="00BC2A5F"/>
    <w:rsid w:val="00BC5194"/>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D51"/>
    <w:rsid w:val="00CA0F5C"/>
    <w:rsid w:val="00CA3214"/>
    <w:rsid w:val="00CA5A11"/>
    <w:rsid w:val="00CB13E4"/>
    <w:rsid w:val="00CB3273"/>
    <w:rsid w:val="00CB6960"/>
    <w:rsid w:val="00CB7E60"/>
    <w:rsid w:val="00CC01F7"/>
    <w:rsid w:val="00CC2746"/>
    <w:rsid w:val="00CC3E32"/>
    <w:rsid w:val="00CD1E28"/>
    <w:rsid w:val="00CD79B0"/>
    <w:rsid w:val="00CE01E8"/>
    <w:rsid w:val="00CE1789"/>
    <w:rsid w:val="00CE1AF6"/>
    <w:rsid w:val="00CE6AF1"/>
    <w:rsid w:val="00CE766D"/>
    <w:rsid w:val="00CF0E7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1871"/>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1631"/>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42D6A"/>
    <w:rsid w:val="00F47208"/>
    <w:rsid w:val="00F50F92"/>
    <w:rsid w:val="00F53077"/>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46157184"/>
        <c:axId val="46163456"/>
        <c:axId val="0"/>
      </c:bar3DChart>
      <c:catAx>
        <c:axId val="4615718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46163456"/>
        <c:crosses val="autoZero"/>
        <c:auto val="0"/>
        <c:lblAlgn val="ctr"/>
        <c:lblOffset val="100"/>
        <c:noMultiLvlLbl val="0"/>
      </c:catAx>
      <c:valAx>
        <c:axId val="46163456"/>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4615718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588C0-C954-43A2-9488-31808018C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Template>
  <TotalTime>29</TotalTime>
  <Pages>27</Pages>
  <Words>29691</Words>
  <Characters>169245</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198539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Klaus Glenk</cp:lastModifiedBy>
  <cp:revision>7</cp:revision>
  <cp:lastPrinted>2017-04-18T16:49:00Z</cp:lastPrinted>
  <dcterms:created xsi:type="dcterms:W3CDTF">2018-07-25T14:46:00Z</dcterms:created>
  <dcterms:modified xsi:type="dcterms:W3CDTF">2018-07-27T08:36:00Z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http://www.zotero.org/styles/journal-of-rural-studies</vt:lpwstr>
  </property>
  <property fmtid="{D5CDD505-2E9C-101B-9397-08002B2CF9AE}" pid="14" name="Mendeley Recent Style Name 4_1">
    <vt:lpwstr>Journal of Rural Studies</vt:lpwstr>
  </property>
  <property fmtid="{D5CDD505-2E9C-101B-9397-08002B2CF9AE}" pid="15" name="Mendeley Recent Style Id 5_1">
    <vt:lpwstr>http://www.zotero.org/styles/land-use-policy</vt:lpwstr>
  </property>
  <property fmtid="{D5CDD505-2E9C-101B-9397-08002B2CF9AE}" pid="16" name="Mendeley Recent Style Name 5_1">
    <vt:lpwstr>Land Use Policy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http://www.zotero.org/styles/oxford-art-journal</vt:lpwstr>
  </property>
  <property fmtid="{D5CDD505-2E9C-101B-9397-08002B2CF9AE}" pid="24" name="Mendeley Recent Style Name 9_1">
    <vt:lpwstr>Oxford Art Journal</vt:lpwstr>
  </property>
</Properties>
</file>